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368B" w:rsidRDefault="00CD368B" w:rsidP="00CD368B">
      <w:pPr>
        <w:bidi w:val="0"/>
        <w:jc w:val="center"/>
      </w:pPr>
      <w:r>
        <w:rPr>
          <w:b/>
          <w:bCs/>
          <w:noProof/>
          <w:sz w:val="96"/>
          <w:szCs w:val="96"/>
        </w:rPr>
        <w:drawing>
          <wp:inline distT="0" distB="0" distL="0" distR="0">
            <wp:extent cx="2011680" cy="1105535"/>
            <wp:effectExtent l="19050" t="0" r="7620" b="0"/>
            <wp:docPr id="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011680" cy="1105535"/>
                    </a:xfrm>
                    <a:prstGeom prst="rect">
                      <a:avLst/>
                    </a:prstGeom>
                    <a:noFill/>
                    <a:ln w="9525">
                      <a:noFill/>
                      <a:miter lim="800000"/>
                      <a:headEnd/>
                      <a:tailEnd/>
                    </a:ln>
                  </pic:spPr>
                </pic:pic>
              </a:graphicData>
            </a:graphic>
          </wp:inline>
        </w:drawing>
      </w:r>
    </w:p>
    <w:p w:rsidR="00A05A24" w:rsidRDefault="00A05A24" w:rsidP="00CD368B">
      <w:pPr>
        <w:bidi w:val="0"/>
        <w:jc w:val="center"/>
      </w:pPr>
    </w:p>
    <w:p w:rsidR="00CD368B" w:rsidRPr="00CD368B" w:rsidRDefault="00CD368B" w:rsidP="00CD368B">
      <w:pPr>
        <w:bidi w:val="0"/>
        <w:jc w:val="center"/>
      </w:pPr>
      <w:proofErr w:type="spellStart"/>
      <w:r w:rsidRPr="00CD368B">
        <w:rPr>
          <w:sz w:val="44"/>
          <w:szCs w:val="44"/>
        </w:rPr>
        <w:t>Technion</w:t>
      </w:r>
      <w:proofErr w:type="spellEnd"/>
    </w:p>
    <w:p w:rsidR="00CD368B" w:rsidRPr="00CD368B" w:rsidRDefault="00CD368B" w:rsidP="00CD368B">
      <w:pPr>
        <w:bidi w:val="0"/>
        <w:jc w:val="center"/>
        <w:rPr>
          <w:i/>
          <w:iCs/>
          <w:sz w:val="44"/>
          <w:szCs w:val="44"/>
        </w:rPr>
      </w:pPr>
      <w:r w:rsidRPr="00D434DA">
        <w:rPr>
          <w:i/>
          <w:iCs/>
          <w:sz w:val="44"/>
          <w:szCs w:val="44"/>
        </w:rPr>
        <w:t>Electrical Engineering Department</w:t>
      </w:r>
    </w:p>
    <w:p w:rsidR="00CD368B" w:rsidRDefault="00CD368B" w:rsidP="00CD368B">
      <w:pPr>
        <w:bidi w:val="0"/>
        <w:jc w:val="center"/>
        <w:rPr>
          <w:sz w:val="44"/>
          <w:szCs w:val="44"/>
        </w:rPr>
      </w:pPr>
      <w:r w:rsidRPr="00CD368B">
        <w:rPr>
          <w:sz w:val="44"/>
          <w:szCs w:val="44"/>
        </w:rPr>
        <w:t xml:space="preserve">High Speed Digital System </w:t>
      </w:r>
      <w:commentRangeStart w:id="0"/>
      <w:r w:rsidRPr="00CD368B">
        <w:rPr>
          <w:sz w:val="44"/>
          <w:szCs w:val="44"/>
        </w:rPr>
        <w:t>Lab</w:t>
      </w:r>
      <w:commentRangeEnd w:id="0"/>
      <w:r w:rsidR="008E5CD8">
        <w:rPr>
          <w:rStyle w:val="CommentReference"/>
          <w:rtl/>
        </w:rPr>
        <w:commentReference w:id="0"/>
      </w:r>
    </w:p>
    <w:p w:rsidR="00CD368B" w:rsidRDefault="00CD368B" w:rsidP="00CD368B">
      <w:pPr>
        <w:bidi w:val="0"/>
        <w:jc w:val="center"/>
        <w:rPr>
          <w:sz w:val="80"/>
          <w:szCs w:val="80"/>
        </w:rPr>
      </w:pPr>
    </w:p>
    <w:p w:rsidR="00CD368B" w:rsidRPr="00CD368B" w:rsidRDefault="00CD368B" w:rsidP="00CD368B">
      <w:pPr>
        <w:bidi w:val="0"/>
        <w:jc w:val="center"/>
        <w:rPr>
          <w:sz w:val="96"/>
          <w:szCs w:val="96"/>
        </w:rPr>
      </w:pPr>
      <w:r w:rsidRPr="00CD368B">
        <w:rPr>
          <w:sz w:val="80"/>
          <w:szCs w:val="80"/>
        </w:rPr>
        <w:t>Project Documentation</w:t>
      </w:r>
    </w:p>
    <w:p w:rsidR="00CD368B" w:rsidRPr="00CD368B" w:rsidRDefault="00CD368B" w:rsidP="00CD368B">
      <w:pPr>
        <w:bidi w:val="0"/>
        <w:jc w:val="center"/>
      </w:pPr>
    </w:p>
    <w:p w:rsidR="00CD368B" w:rsidRDefault="00CD368B" w:rsidP="00CD368B">
      <w:pPr>
        <w:bidi w:val="0"/>
        <w:jc w:val="center"/>
      </w:pPr>
    </w:p>
    <w:p w:rsidR="00CD368B" w:rsidRDefault="00B22FB8" w:rsidP="00CD368B">
      <w:pPr>
        <w:bidi w:val="0"/>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1905</wp:posOffset>
                </wp:positionV>
                <wp:extent cx="5274310" cy="1397000"/>
                <wp:effectExtent l="0" t="0" r="0" b="0"/>
                <wp:wrapNone/>
                <wp:docPr id="3159" name="תיבת טקסט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1397000"/>
                        </a:xfrm>
                        <a:prstGeom prst="rect">
                          <a:avLst/>
                        </a:prstGeom>
                        <a:noFill/>
                        <a:ln>
                          <a:noFill/>
                        </a:ln>
                        <a:effectLst/>
                      </wps:spPr>
                      <wps:txbx>
                        <w:txbxContent>
                          <w:p w:rsidR="00040388" w:rsidRPr="00CD368B" w:rsidRDefault="00040388" w:rsidP="00CD368B">
                            <w:pPr>
                              <w:bidi w:val="0"/>
                              <w:jc w:val="center"/>
                              <w:rPr>
                                <w:b/>
                                <w:sz w:val="72"/>
                                <w:szCs w:val="72"/>
                              </w:rPr>
                            </w:pPr>
                            <w:r>
                              <w:rPr>
                                <w:b/>
                                <w:sz w:val="72"/>
                                <w:szCs w:val="72"/>
                              </w:rPr>
                              <w:t>Internal Logic Analyzer Core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 o:spid="_x0000_s1026" type="#_x0000_t202" style="position:absolute;left:0;text-align:left;margin-left:0;margin-top:.15pt;width:415.3pt;height:110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" filled="f" stroked="f">
                <v:path arrowok="t"/>
                <v:textbox>
                  <w:txbxContent>
                    <w:p w:rsidR="00040388" w:rsidRPr="00CD368B" w:rsidRDefault="00040388" w:rsidP="00CD368B">
                      <w:pPr>
                        <w:bidi w:val="0"/>
                        <w:jc w:val="center"/>
                        <w:rPr>
                          <w:b/>
                          <w:sz w:val="72"/>
                          <w:szCs w:val="72"/>
                        </w:rPr>
                      </w:pPr>
                      <w:r>
                        <w:rPr>
                          <w:b/>
                          <w:sz w:val="72"/>
                          <w:szCs w:val="72"/>
                        </w:rPr>
                        <w:t>Internal Logic Analyzer Core</w:t>
                      </w:r>
                    </w:p>
                  </w:txbxContent>
                </v:textbox>
              </v:shape>
            </w:pict>
          </mc:Fallback>
        </mc:AlternateContent>
      </w:r>
    </w:p>
    <w:p w:rsidR="00CD368B" w:rsidRDefault="00CD368B" w:rsidP="00CD368B">
      <w:pPr>
        <w:bidi w:val="0"/>
        <w:jc w:val="center"/>
      </w:pPr>
    </w:p>
    <w:p w:rsidR="00CD368B" w:rsidRDefault="00CD368B" w:rsidP="00CD368B">
      <w:pPr>
        <w:bidi w:val="0"/>
        <w:jc w:val="center"/>
      </w:pPr>
    </w:p>
    <w:p w:rsidR="0074454F" w:rsidRDefault="0074454F" w:rsidP="0074454F">
      <w:pPr>
        <w:bidi w:val="0"/>
        <w:jc w:val="center"/>
      </w:pPr>
    </w:p>
    <w:p w:rsidR="0074454F" w:rsidRDefault="0074454F" w:rsidP="0074454F">
      <w:pPr>
        <w:bidi w:val="0"/>
      </w:pPr>
    </w:p>
    <w:p w:rsidR="00CD368B" w:rsidRDefault="0074454F" w:rsidP="0074454F">
      <w:pPr>
        <w:bidi w:val="0"/>
        <w:rPr>
          <w:sz w:val="32"/>
          <w:szCs w:val="32"/>
        </w:rPr>
      </w:pPr>
      <w:r w:rsidRPr="0074454F">
        <w:rPr>
          <w:sz w:val="32"/>
          <w:szCs w:val="32"/>
        </w:rPr>
        <w:t>Part B</w:t>
      </w:r>
    </w:p>
    <w:p w:rsidR="0074454F" w:rsidRPr="0074454F" w:rsidDel="0074454F" w:rsidRDefault="0074454F" w:rsidP="00CF50B0">
      <w:pPr>
        <w:bidi w:val="0"/>
        <w:rPr>
          <w:del w:id="1" w:author="pery" w:date="2013-12-23T20:51:00Z"/>
          <w:sz w:val="32"/>
          <w:szCs w:val="32"/>
          <w:rtl/>
        </w:rPr>
      </w:pPr>
      <w:r>
        <w:rPr>
          <w:sz w:val="32"/>
          <w:szCs w:val="32"/>
        </w:rPr>
        <w:t xml:space="preserve">Date of last update: </w:t>
      </w:r>
      <w:r w:rsidR="00CF50B0">
        <w:rPr>
          <w:sz w:val="32"/>
          <w:szCs w:val="32"/>
        </w:rPr>
        <w:t>26</w:t>
      </w:r>
      <w:r>
        <w:rPr>
          <w:sz w:val="32"/>
          <w:szCs w:val="32"/>
        </w:rPr>
        <w:t>.1.201</w:t>
      </w:r>
      <w:r w:rsidR="00CF50B0">
        <w:rPr>
          <w:sz w:val="32"/>
          <w:szCs w:val="32"/>
        </w:rPr>
        <w:t>4</w:t>
      </w:r>
    </w:p>
    <w:p w:rsidR="00CD368B" w:rsidRPr="00CD368B" w:rsidRDefault="00CD368B" w:rsidP="00CD368B">
      <w:pPr>
        <w:bidi w:val="0"/>
        <w:rPr>
          <w:sz w:val="32"/>
          <w:szCs w:val="32"/>
        </w:rPr>
      </w:pPr>
      <w:r w:rsidRPr="00CD368B">
        <w:rPr>
          <w:sz w:val="32"/>
          <w:szCs w:val="32"/>
        </w:rPr>
        <w:t xml:space="preserve">Students: Moran Katz, </w:t>
      </w:r>
      <w:proofErr w:type="spellStart"/>
      <w:r w:rsidRPr="00CD368B">
        <w:rPr>
          <w:sz w:val="32"/>
          <w:szCs w:val="32"/>
        </w:rPr>
        <w:t>Zvika</w:t>
      </w:r>
      <w:proofErr w:type="spellEnd"/>
      <w:r w:rsidRPr="00CD368B">
        <w:rPr>
          <w:sz w:val="32"/>
          <w:szCs w:val="32"/>
        </w:rPr>
        <w:t xml:space="preserve"> </w:t>
      </w:r>
      <w:proofErr w:type="spellStart"/>
      <w:r w:rsidRPr="00CD368B">
        <w:rPr>
          <w:sz w:val="32"/>
          <w:szCs w:val="32"/>
        </w:rPr>
        <w:t>Pery</w:t>
      </w:r>
      <w:proofErr w:type="spellEnd"/>
    </w:p>
    <w:p w:rsidR="00CD368B" w:rsidRDefault="00CD368B" w:rsidP="0074454F">
      <w:pPr>
        <w:bidi w:val="0"/>
      </w:pPr>
      <w:r>
        <w:rPr>
          <w:sz w:val="32"/>
          <w:szCs w:val="32"/>
        </w:rPr>
        <w:t xml:space="preserve">Mentor: Moshe </w:t>
      </w:r>
      <w:proofErr w:type="spellStart"/>
      <w:r>
        <w:rPr>
          <w:sz w:val="32"/>
          <w:szCs w:val="32"/>
        </w:rPr>
        <w:t>Porian</w:t>
      </w:r>
      <w:proofErr w:type="spellEnd"/>
      <w:r>
        <w:tab/>
      </w:r>
    </w:p>
    <w:p w:rsidR="002F5BE7" w:rsidRDefault="004E47FF" w:rsidP="002F5BE7">
      <w:pPr>
        <w:pStyle w:val="TOCHeading"/>
        <w:bidi w:val="0"/>
        <w:rPr>
          <w:rtl w:val="0"/>
          <w:cs w:val="0"/>
        </w:rPr>
      </w:pPr>
      <w:r>
        <w:rPr>
          <w:rFonts w:hint="cs"/>
          <w:cs w:val="0"/>
        </w:rPr>
        <w:lastRenderedPageBreak/>
        <w:t xml:space="preserve"> </w:t>
      </w:r>
      <w:r w:rsidR="0071237B">
        <w:rPr>
          <w:cs w:val="0"/>
        </w:rPr>
        <w:t xml:space="preserve">TABLE OF </w:t>
      </w:r>
      <w:r>
        <w:rPr>
          <w:rFonts w:hint="cs"/>
          <w:cs w:val="0"/>
        </w:rPr>
        <w:t xml:space="preserve"> </w:t>
      </w:r>
      <w:r w:rsidR="002F5BE7">
        <w:rPr>
          <w:rtl w:val="0"/>
          <w:cs w:val="0"/>
        </w:rPr>
        <w:t>CONTENT</w:t>
      </w:r>
    </w:p>
    <w:sdt>
      <w:sdtPr>
        <w:rPr>
          <w:rFonts w:asciiTheme="minorHAnsi" w:eastAsiaTheme="minorHAnsi" w:hAnsiTheme="minorHAnsi" w:cstheme="minorBidi"/>
          <w:b w:val="0"/>
          <w:bCs w:val="0"/>
          <w:color w:val="auto"/>
          <w:sz w:val="22"/>
          <w:szCs w:val="22"/>
          <w:rtl w:val="0"/>
          <w:cs w:val="0"/>
          <w:lang w:val="he-IL"/>
        </w:rPr>
        <w:id w:val="1570226886"/>
        <w:docPartObj>
          <w:docPartGallery w:val="Table of Contents"/>
          <w:docPartUnique/>
        </w:docPartObj>
      </w:sdtPr>
      <w:sdtEndPr>
        <w:rPr>
          <w:cs/>
          <w:lang w:val="en-US"/>
        </w:rPr>
      </w:sdtEndPr>
      <w:sdtContent>
        <w:p w:rsidR="002F5BE7" w:rsidRDefault="002F5BE7" w:rsidP="00D45F1D">
          <w:pPr>
            <w:pStyle w:val="TOCHeading"/>
            <w:tabs>
              <w:tab w:val="left" w:pos="3617"/>
              <w:tab w:val="left" w:pos="4605"/>
            </w:tabs>
            <w:bidi w:val="0"/>
            <w:rPr>
              <w:rtl w:val="0"/>
              <w:cs w:val="0"/>
            </w:rPr>
          </w:pPr>
          <w:r>
            <w:rPr>
              <w:cs w:val="0"/>
            </w:rPr>
            <w:tab/>
          </w:r>
          <w:r>
            <w:rPr>
              <w:cs w:val="0"/>
            </w:rPr>
            <w:tab/>
          </w:r>
        </w:p>
        <w:p w:rsidR="00D45F1D" w:rsidRDefault="002F5BE7" w:rsidP="00D45F1D">
          <w:pPr>
            <w:pStyle w:val="TOC1"/>
            <w:bidi w:val="0"/>
            <w:rPr>
              <w:rFonts w:eastAsiaTheme="minorEastAsia"/>
              <w:noProof/>
              <w:rtl/>
            </w:rPr>
          </w:pPr>
          <w:r>
            <w:fldChar w:fldCharType="begin"/>
          </w:r>
          <w:r>
            <w:instrText xml:space="preserve"> TOC \o "1-3" \h \z \u </w:instrText>
          </w:r>
          <w:r>
            <w:fldChar w:fldCharType="separate"/>
          </w:r>
          <w:hyperlink w:anchor="_Toc378518862" w:history="1">
            <w:r w:rsidR="00D45F1D" w:rsidRPr="00386242">
              <w:rPr>
                <w:rStyle w:val="Hyperlink"/>
                <w:noProof/>
              </w:rPr>
              <w:t>1</w:t>
            </w:r>
            <w:r w:rsidR="00D45F1D">
              <w:rPr>
                <w:rFonts w:eastAsiaTheme="minorEastAsia"/>
                <w:noProof/>
                <w:rtl/>
              </w:rPr>
              <w:tab/>
            </w:r>
            <w:r w:rsidR="00D45F1D" w:rsidRPr="00386242">
              <w:rPr>
                <w:rStyle w:val="Hyperlink"/>
                <w:noProof/>
              </w:rPr>
              <w:t>INTRODUCTION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B819E4" w:rsidP="00D45F1D">
          <w:pPr>
            <w:pStyle w:val="TOC2"/>
            <w:tabs>
              <w:tab w:val="left" w:pos="1760"/>
              <w:tab w:val="right" w:leader="dot" w:pos="8296"/>
            </w:tabs>
            <w:bidi w:val="0"/>
            <w:rPr>
              <w:rFonts w:eastAsiaTheme="minorEastAsia"/>
              <w:noProof/>
              <w:rtl/>
            </w:rPr>
          </w:pPr>
          <w:hyperlink w:anchor="_Toc378518863" w:history="1">
            <w:r w:rsidR="00D45F1D" w:rsidRPr="00386242">
              <w:rPr>
                <w:rStyle w:val="Hyperlink"/>
                <w:noProof/>
              </w:rPr>
              <w:t>1.1</w:t>
            </w:r>
            <w:r w:rsidR="00D45F1D">
              <w:rPr>
                <w:rFonts w:eastAsiaTheme="minorEastAsia"/>
                <w:noProof/>
                <w:rtl/>
              </w:rPr>
              <w:tab/>
            </w:r>
            <w:r w:rsidR="00D45F1D" w:rsidRPr="00386242">
              <w:rPr>
                <w:rStyle w:val="Hyperlink"/>
                <w:noProof/>
              </w:rPr>
              <w:t xml:space="preserve"> Abstract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B819E4" w:rsidP="00D45F1D">
          <w:pPr>
            <w:pStyle w:val="TOC2"/>
            <w:tabs>
              <w:tab w:val="left" w:pos="1913"/>
              <w:tab w:val="right" w:leader="dot" w:pos="8296"/>
            </w:tabs>
            <w:bidi w:val="0"/>
            <w:rPr>
              <w:rFonts w:eastAsiaTheme="minorEastAsia"/>
              <w:noProof/>
              <w:rtl/>
            </w:rPr>
          </w:pPr>
          <w:hyperlink w:anchor="_Toc378518864" w:history="1">
            <w:r w:rsidR="00D45F1D" w:rsidRPr="00386242">
              <w:rPr>
                <w:rStyle w:val="Hyperlink"/>
                <w:noProof/>
              </w:rPr>
              <w:t>1.2</w:t>
            </w:r>
            <w:r w:rsidR="00D45F1D">
              <w:rPr>
                <w:rFonts w:eastAsiaTheme="minorEastAsia"/>
                <w:noProof/>
                <w:rtl/>
              </w:rPr>
              <w:tab/>
            </w:r>
            <w:r w:rsidR="00D45F1D" w:rsidRPr="00386242">
              <w:rPr>
                <w:rStyle w:val="Hyperlink"/>
                <w:noProof/>
              </w:rPr>
              <w:t xml:space="preserve"> Project Goal</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B819E4" w:rsidP="00D45F1D">
          <w:pPr>
            <w:pStyle w:val="TOC2"/>
            <w:tabs>
              <w:tab w:val="left" w:pos="2760"/>
              <w:tab w:val="right" w:leader="dot" w:pos="8296"/>
            </w:tabs>
            <w:bidi w:val="0"/>
            <w:rPr>
              <w:rFonts w:eastAsiaTheme="minorEastAsia"/>
              <w:noProof/>
              <w:rtl/>
            </w:rPr>
          </w:pPr>
          <w:hyperlink w:anchor="_Toc378518865" w:history="1">
            <w:r w:rsidR="00D45F1D" w:rsidRPr="00386242">
              <w:rPr>
                <w:rStyle w:val="Hyperlink"/>
                <w:noProof/>
              </w:rPr>
              <w:t>1.3</w:t>
            </w:r>
            <w:r w:rsidR="00D45F1D">
              <w:rPr>
                <w:rFonts w:eastAsiaTheme="minorEastAsia"/>
                <w:noProof/>
                <w:rtl/>
              </w:rPr>
              <w:tab/>
            </w:r>
            <w:r w:rsidR="00D45F1D" w:rsidRPr="00386242">
              <w:rPr>
                <w:rStyle w:val="Hyperlink"/>
                <w:noProof/>
              </w:rPr>
              <w:t xml:space="preserve"> Project Requirements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w:t>
            </w:r>
            <w:r w:rsidR="00D45F1D">
              <w:rPr>
                <w:noProof/>
                <w:webHidden/>
                <w:rtl/>
              </w:rPr>
              <w:fldChar w:fldCharType="end"/>
            </w:r>
          </w:hyperlink>
        </w:p>
        <w:p w:rsidR="00D45F1D" w:rsidRDefault="00B819E4" w:rsidP="00D45F1D">
          <w:pPr>
            <w:pStyle w:val="TOC2"/>
            <w:tabs>
              <w:tab w:val="left" w:pos="2401"/>
              <w:tab w:val="right" w:leader="dot" w:pos="8296"/>
            </w:tabs>
            <w:bidi w:val="0"/>
            <w:rPr>
              <w:rFonts w:eastAsiaTheme="minorEastAsia"/>
              <w:noProof/>
              <w:rtl/>
            </w:rPr>
          </w:pPr>
          <w:hyperlink w:anchor="_Toc378518866" w:history="1">
            <w:r w:rsidR="00D45F1D" w:rsidRPr="00386242">
              <w:rPr>
                <w:rStyle w:val="Hyperlink"/>
                <w:noProof/>
              </w:rPr>
              <w:t>1.4</w:t>
            </w:r>
            <w:r w:rsidR="00D45F1D">
              <w:rPr>
                <w:rFonts w:eastAsiaTheme="minorEastAsia"/>
                <w:noProof/>
                <w:rtl/>
              </w:rPr>
              <w:tab/>
            </w:r>
            <w:r w:rsidR="00D45F1D" w:rsidRPr="00386242">
              <w:rPr>
                <w:rStyle w:val="Hyperlink"/>
                <w:noProof/>
              </w:rPr>
              <w:t xml:space="preserve"> Engineering Tools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w:t>
            </w:r>
            <w:r w:rsidR="00D45F1D">
              <w:rPr>
                <w:noProof/>
                <w:webHidden/>
                <w:rtl/>
              </w:rPr>
              <w:fldChar w:fldCharType="end"/>
            </w:r>
          </w:hyperlink>
        </w:p>
        <w:p w:rsidR="00D45F1D" w:rsidRDefault="00B819E4" w:rsidP="00D45F1D">
          <w:pPr>
            <w:pStyle w:val="TOC2"/>
            <w:tabs>
              <w:tab w:val="left" w:pos="2772"/>
              <w:tab w:val="right" w:leader="dot" w:pos="8296"/>
            </w:tabs>
            <w:bidi w:val="0"/>
            <w:rPr>
              <w:rFonts w:eastAsiaTheme="minorEastAsia"/>
              <w:noProof/>
              <w:rtl/>
            </w:rPr>
          </w:pPr>
          <w:hyperlink w:anchor="_Toc378518867" w:history="1">
            <w:r w:rsidR="00D45F1D" w:rsidRPr="00386242">
              <w:rPr>
                <w:rStyle w:val="Hyperlink"/>
                <w:noProof/>
              </w:rPr>
              <w:t>1.5</w:t>
            </w:r>
            <w:r w:rsidR="00D45F1D">
              <w:rPr>
                <w:rFonts w:eastAsiaTheme="minorEastAsia"/>
                <w:noProof/>
                <w:rtl/>
              </w:rPr>
              <w:tab/>
            </w:r>
            <w:r w:rsidR="00D45F1D" w:rsidRPr="00386242">
              <w:rPr>
                <w:rStyle w:val="Hyperlink"/>
                <w:noProof/>
              </w:rPr>
              <w:t>Applicable Documents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w:t>
            </w:r>
            <w:r w:rsidR="00D45F1D">
              <w:rPr>
                <w:noProof/>
                <w:webHidden/>
                <w:rtl/>
              </w:rPr>
              <w:fldChar w:fldCharType="end"/>
            </w:r>
          </w:hyperlink>
        </w:p>
        <w:p w:rsidR="00D45F1D" w:rsidRDefault="00B819E4" w:rsidP="00D45F1D">
          <w:pPr>
            <w:pStyle w:val="TOC1"/>
            <w:tabs>
              <w:tab w:val="left" w:pos="2463"/>
            </w:tabs>
            <w:bidi w:val="0"/>
            <w:rPr>
              <w:rFonts w:eastAsiaTheme="minorEastAsia"/>
              <w:noProof/>
              <w:rtl/>
            </w:rPr>
          </w:pPr>
          <w:hyperlink w:anchor="_Toc378518868" w:history="1">
            <w:r w:rsidR="00D45F1D" w:rsidRPr="00386242">
              <w:rPr>
                <w:rStyle w:val="Hyperlink"/>
                <w:noProof/>
              </w:rPr>
              <w:t>2</w:t>
            </w:r>
            <w:r w:rsidR="00D45F1D">
              <w:rPr>
                <w:rFonts w:eastAsiaTheme="minorEastAsia"/>
                <w:noProof/>
                <w:rtl/>
              </w:rPr>
              <w:tab/>
            </w:r>
            <w:r w:rsidR="00D45F1D" w:rsidRPr="00386242">
              <w:rPr>
                <w:rStyle w:val="Hyperlink"/>
                <w:noProof/>
              </w:rPr>
              <w:t xml:space="preserve"> GENERAL DESCRIPTION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w:t>
            </w:r>
            <w:r w:rsidR="00D45F1D">
              <w:rPr>
                <w:noProof/>
                <w:webHidden/>
                <w:rtl/>
              </w:rPr>
              <w:fldChar w:fldCharType="end"/>
            </w:r>
          </w:hyperlink>
        </w:p>
        <w:p w:rsidR="00D45F1D" w:rsidRDefault="00B819E4" w:rsidP="00D45F1D">
          <w:pPr>
            <w:pStyle w:val="TOC2"/>
            <w:tabs>
              <w:tab w:val="left" w:pos="1760"/>
              <w:tab w:val="right" w:leader="dot" w:pos="8296"/>
            </w:tabs>
            <w:bidi w:val="0"/>
            <w:rPr>
              <w:rFonts w:eastAsiaTheme="minorEastAsia"/>
              <w:noProof/>
              <w:rtl/>
            </w:rPr>
          </w:pPr>
          <w:hyperlink w:anchor="_Toc378518869" w:history="1">
            <w:r w:rsidR="00D45F1D" w:rsidRPr="00386242">
              <w:rPr>
                <w:rStyle w:val="Hyperlink"/>
                <w:noProof/>
              </w:rPr>
              <w:t>2.1</w:t>
            </w:r>
            <w:r w:rsidR="00D45F1D">
              <w:rPr>
                <w:rFonts w:eastAsiaTheme="minorEastAsia"/>
                <w:noProof/>
                <w:rtl/>
              </w:rPr>
              <w:tab/>
            </w:r>
            <w:r w:rsidR="00D45F1D" w:rsidRPr="00386242">
              <w:rPr>
                <w:rStyle w:val="Hyperlink"/>
                <w:noProof/>
              </w:rPr>
              <w:t>Data Flow</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Toc378518869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10</w:t>
            </w:r>
            <w:r w:rsidR="00D45F1D">
              <w:rPr>
                <w:noProof/>
                <w:webHidden/>
                <w:rtl/>
              </w:rPr>
              <w:fldChar w:fldCharType="end"/>
            </w:r>
          </w:hyperlink>
        </w:p>
        <w:p w:rsidR="00D45F1D" w:rsidRDefault="00B819E4" w:rsidP="00D45F1D">
          <w:pPr>
            <w:pStyle w:val="TOC1"/>
            <w:tabs>
              <w:tab w:val="left" w:pos="2368"/>
            </w:tabs>
            <w:bidi w:val="0"/>
            <w:rPr>
              <w:rFonts w:eastAsiaTheme="minorEastAsia"/>
              <w:noProof/>
              <w:rtl/>
            </w:rPr>
          </w:pPr>
          <w:hyperlink w:anchor="_Toc378518871" w:history="1">
            <w:r w:rsidR="00D45F1D" w:rsidRPr="00386242">
              <w:rPr>
                <w:rStyle w:val="Hyperlink"/>
                <w:noProof/>
              </w:rPr>
              <w:t>3</w:t>
            </w:r>
            <w:r w:rsidR="00D45F1D">
              <w:rPr>
                <w:rFonts w:eastAsiaTheme="minorEastAsia"/>
                <w:noProof/>
                <w:rtl/>
              </w:rPr>
              <w:tab/>
            </w:r>
            <w:r w:rsidR="00D45F1D" w:rsidRPr="00386242">
              <w:rPr>
                <w:rStyle w:val="Hyperlink"/>
                <w:noProof/>
              </w:rPr>
              <w:t>MICRO ARCHITECTURE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16</w:t>
            </w:r>
            <w:r w:rsidR="00D45F1D">
              <w:rPr>
                <w:noProof/>
                <w:webHidden/>
                <w:rtl/>
              </w:rPr>
              <w:fldChar w:fldCharType="end"/>
            </w:r>
          </w:hyperlink>
        </w:p>
        <w:p w:rsidR="00D45F1D" w:rsidRDefault="00B819E4" w:rsidP="00D45F1D">
          <w:pPr>
            <w:pStyle w:val="TOC2"/>
            <w:tabs>
              <w:tab w:val="left" w:pos="2014"/>
              <w:tab w:val="right" w:leader="dot" w:pos="8296"/>
            </w:tabs>
            <w:bidi w:val="0"/>
            <w:rPr>
              <w:rFonts w:eastAsiaTheme="minorEastAsia"/>
              <w:noProof/>
              <w:rtl/>
            </w:rPr>
          </w:pPr>
          <w:hyperlink w:anchor="_Toc378518872" w:history="1">
            <w:r w:rsidR="00D45F1D" w:rsidRPr="00386242">
              <w:rPr>
                <w:rStyle w:val="Hyperlink"/>
                <w:noProof/>
              </w:rPr>
              <w:t>3.1</w:t>
            </w:r>
            <w:r w:rsidR="00D45F1D">
              <w:rPr>
                <w:rFonts w:eastAsiaTheme="minorEastAsia"/>
                <w:noProof/>
                <w:rtl/>
              </w:rPr>
              <w:tab/>
            </w:r>
            <w:r w:rsidR="00D45F1D" w:rsidRPr="00386242">
              <w:rPr>
                <w:rStyle w:val="Hyperlink"/>
                <w:noProof/>
              </w:rPr>
              <w:t>Registers Unit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16</w:t>
            </w:r>
            <w:r w:rsidR="00D45F1D">
              <w:rPr>
                <w:noProof/>
                <w:webHidden/>
                <w:rtl/>
              </w:rPr>
              <w:fldChar w:fldCharType="end"/>
            </w:r>
          </w:hyperlink>
        </w:p>
        <w:p w:rsidR="00D45F1D" w:rsidRDefault="00B819E4" w:rsidP="00D45F1D">
          <w:pPr>
            <w:pStyle w:val="TOC3"/>
            <w:tabs>
              <w:tab w:val="left" w:pos="2163"/>
              <w:tab w:val="right" w:leader="dot" w:pos="8296"/>
            </w:tabs>
            <w:bidi w:val="0"/>
            <w:rPr>
              <w:rFonts w:eastAsiaTheme="minorEastAsia"/>
              <w:noProof/>
              <w:rtl/>
            </w:rPr>
          </w:pPr>
          <w:hyperlink w:anchor="_Toc378518873" w:history="1">
            <w:r w:rsidR="00D45F1D" w:rsidRPr="00386242">
              <w:rPr>
                <w:rStyle w:val="Hyperlink"/>
                <w:noProof/>
              </w:rPr>
              <w:t>3.1.1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18</w:t>
            </w:r>
            <w:r w:rsidR="00D45F1D">
              <w:rPr>
                <w:noProof/>
                <w:webHidden/>
                <w:rtl/>
              </w:rPr>
              <w:fldChar w:fldCharType="end"/>
            </w:r>
          </w:hyperlink>
        </w:p>
        <w:p w:rsidR="00D45F1D" w:rsidRDefault="00B819E4" w:rsidP="00D45F1D">
          <w:pPr>
            <w:pStyle w:val="TOC2"/>
            <w:tabs>
              <w:tab w:val="left" w:pos="2226"/>
              <w:tab w:val="right" w:leader="dot" w:pos="8296"/>
            </w:tabs>
            <w:bidi w:val="0"/>
            <w:rPr>
              <w:rFonts w:eastAsiaTheme="minorEastAsia"/>
              <w:noProof/>
              <w:rtl/>
            </w:rPr>
          </w:pPr>
          <w:hyperlink w:anchor="_Toc378518874" w:history="1">
            <w:r w:rsidR="00D45F1D" w:rsidRPr="00386242">
              <w:rPr>
                <w:rStyle w:val="Hyperlink"/>
                <w:noProof/>
              </w:rPr>
              <w:t>3.2</w:t>
            </w:r>
            <w:r w:rsidR="00D45F1D">
              <w:rPr>
                <w:rFonts w:eastAsiaTheme="minorEastAsia"/>
                <w:noProof/>
                <w:rtl/>
              </w:rPr>
              <w:tab/>
            </w:r>
            <w:r w:rsidR="00D45F1D" w:rsidRPr="00386242">
              <w:rPr>
                <w:rStyle w:val="Hyperlink"/>
                <w:noProof/>
              </w:rPr>
              <w:t>Write Controller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19</w:t>
            </w:r>
            <w:r w:rsidR="00D45F1D">
              <w:rPr>
                <w:noProof/>
                <w:webHidden/>
                <w:rtl/>
              </w:rPr>
              <w:fldChar w:fldCharType="end"/>
            </w:r>
          </w:hyperlink>
        </w:p>
        <w:p w:rsidR="00D45F1D" w:rsidRDefault="00B819E4" w:rsidP="00D45F1D">
          <w:pPr>
            <w:pStyle w:val="TOC3"/>
            <w:tabs>
              <w:tab w:val="left" w:pos="2163"/>
              <w:tab w:val="right" w:leader="dot" w:pos="8296"/>
            </w:tabs>
            <w:bidi w:val="0"/>
            <w:rPr>
              <w:rFonts w:eastAsiaTheme="minorEastAsia"/>
              <w:noProof/>
              <w:rtl/>
            </w:rPr>
          </w:pPr>
          <w:hyperlink w:anchor="_Toc378518875" w:history="1">
            <w:r w:rsidR="00D45F1D" w:rsidRPr="00386242">
              <w:rPr>
                <w:rStyle w:val="Hyperlink"/>
                <w:noProof/>
              </w:rPr>
              <w:t>3.2.1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24</w:t>
            </w:r>
            <w:r w:rsidR="00D45F1D">
              <w:rPr>
                <w:noProof/>
                <w:webHidden/>
                <w:rtl/>
              </w:rPr>
              <w:fldChar w:fldCharType="end"/>
            </w:r>
          </w:hyperlink>
        </w:p>
        <w:p w:rsidR="00D45F1D" w:rsidRDefault="00B819E4" w:rsidP="00D45F1D">
          <w:pPr>
            <w:pStyle w:val="TOC2"/>
            <w:tabs>
              <w:tab w:val="left" w:pos="2170"/>
              <w:tab w:val="right" w:leader="dot" w:pos="8296"/>
            </w:tabs>
            <w:bidi w:val="0"/>
            <w:rPr>
              <w:rFonts w:eastAsiaTheme="minorEastAsia"/>
              <w:noProof/>
              <w:rtl/>
            </w:rPr>
          </w:pPr>
          <w:hyperlink w:anchor="_Toc378518876" w:history="1">
            <w:r w:rsidR="00D45F1D" w:rsidRPr="00386242">
              <w:rPr>
                <w:rStyle w:val="Hyperlink"/>
                <w:noProof/>
              </w:rPr>
              <w:t>3.3</w:t>
            </w:r>
            <w:r w:rsidR="00D45F1D">
              <w:rPr>
                <w:rFonts w:eastAsiaTheme="minorEastAsia"/>
                <w:noProof/>
                <w:rtl/>
              </w:rPr>
              <w:tab/>
            </w:r>
            <w:r w:rsidR="00D45F1D" w:rsidRPr="00386242">
              <w:rPr>
                <w:rStyle w:val="Hyperlink"/>
                <w:noProof/>
              </w:rPr>
              <w:t>Read Controller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25</w:t>
            </w:r>
            <w:r w:rsidR="00D45F1D">
              <w:rPr>
                <w:noProof/>
                <w:webHidden/>
                <w:rtl/>
              </w:rPr>
              <w:fldChar w:fldCharType="end"/>
            </w:r>
          </w:hyperlink>
        </w:p>
        <w:p w:rsidR="00D45F1D" w:rsidRDefault="00B819E4" w:rsidP="00D45F1D">
          <w:pPr>
            <w:pStyle w:val="TOC3"/>
            <w:tabs>
              <w:tab w:val="left" w:pos="2163"/>
              <w:tab w:val="right" w:leader="dot" w:pos="8296"/>
            </w:tabs>
            <w:bidi w:val="0"/>
            <w:rPr>
              <w:rFonts w:eastAsiaTheme="minorEastAsia"/>
              <w:noProof/>
              <w:rtl/>
            </w:rPr>
          </w:pPr>
          <w:hyperlink w:anchor="_Toc378518877" w:history="1">
            <w:r w:rsidR="00D45F1D" w:rsidRPr="00386242">
              <w:rPr>
                <w:rStyle w:val="Hyperlink"/>
                <w:noProof/>
              </w:rPr>
              <w:t>3.3.1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28</w:t>
            </w:r>
            <w:r w:rsidR="00D45F1D">
              <w:rPr>
                <w:noProof/>
                <w:webHidden/>
                <w:rtl/>
              </w:rPr>
              <w:fldChar w:fldCharType="end"/>
            </w:r>
          </w:hyperlink>
        </w:p>
        <w:p w:rsidR="00D45F1D" w:rsidRDefault="00B819E4" w:rsidP="00D45F1D">
          <w:pPr>
            <w:pStyle w:val="TOC2"/>
            <w:tabs>
              <w:tab w:val="left" w:pos="2512"/>
              <w:tab w:val="right" w:leader="dot" w:pos="8296"/>
            </w:tabs>
            <w:bidi w:val="0"/>
            <w:rPr>
              <w:rFonts w:eastAsiaTheme="minorEastAsia"/>
              <w:noProof/>
              <w:rtl/>
            </w:rPr>
          </w:pPr>
          <w:hyperlink w:anchor="_Toc378518878" w:history="1">
            <w:r w:rsidR="00D45F1D" w:rsidRPr="00386242">
              <w:rPr>
                <w:rStyle w:val="Hyperlink"/>
                <w:noProof/>
              </w:rPr>
              <w:t>3.4</w:t>
            </w:r>
            <w:r w:rsidR="00D45F1D">
              <w:rPr>
                <w:rFonts w:eastAsiaTheme="minorEastAsia"/>
                <w:noProof/>
                <w:rtl/>
              </w:rPr>
              <w:tab/>
            </w:r>
            <w:r w:rsidR="00D45F1D" w:rsidRPr="00386242">
              <w:rPr>
                <w:rStyle w:val="Hyperlink"/>
                <w:noProof/>
              </w:rPr>
              <w:t>In Out Coordinator: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29</w:t>
            </w:r>
            <w:r w:rsidR="00D45F1D">
              <w:rPr>
                <w:noProof/>
                <w:webHidden/>
                <w:rtl/>
              </w:rPr>
              <w:fldChar w:fldCharType="end"/>
            </w:r>
          </w:hyperlink>
        </w:p>
        <w:p w:rsidR="00D45F1D" w:rsidRDefault="00B819E4" w:rsidP="00D45F1D">
          <w:pPr>
            <w:pStyle w:val="TOC3"/>
            <w:tabs>
              <w:tab w:val="left" w:pos="2163"/>
              <w:tab w:val="right" w:leader="dot" w:pos="8296"/>
            </w:tabs>
            <w:bidi w:val="0"/>
            <w:rPr>
              <w:rFonts w:eastAsiaTheme="minorEastAsia"/>
              <w:noProof/>
              <w:rtl/>
            </w:rPr>
          </w:pPr>
          <w:hyperlink w:anchor="_Toc378518879" w:history="1">
            <w:r w:rsidR="00D45F1D" w:rsidRPr="00386242">
              <w:rPr>
                <w:rStyle w:val="Hyperlink"/>
                <w:noProof/>
              </w:rPr>
              <w:t>3.4.1</w:t>
            </w:r>
            <w:r w:rsidR="00D45F1D">
              <w:rPr>
                <w:rFonts w:eastAsiaTheme="minorEastAsia"/>
                <w:noProof/>
                <w:rtl/>
              </w:rPr>
              <w:tab/>
            </w:r>
            <w:r w:rsidR="00D45F1D" w:rsidRPr="00386242">
              <w:rPr>
                <w:rStyle w:val="Hyperlink"/>
                <w:noProof/>
              </w:rPr>
              <w:t>Simulation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Toc378518879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30</w:t>
            </w:r>
            <w:r w:rsidR="00D45F1D">
              <w:rPr>
                <w:noProof/>
                <w:webHidden/>
                <w:rtl/>
              </w:rPr>
              <w:fldChar w:fldCharType="end"/>
            </w:r>
          </w:hyperlink>
        </w:p>
        <w:p w:rsidR="00D45F1D" w:rsidRDefault="00B819E4" w:rsidP="00D45F1D">
          <w:pPr>
            <w:pStyle w:val="TOC3"/>
            <w:tabs>
              <w:tab w:val="left" w:pos="3563"/>
              <w:tab w:val="right" w:leader="dot" w:pos="8296"/>
            </w:tabs>
            <w:bidi w:val="0"/>
            <w:rPr>
              <w:rFonts w:eastAsiaTheme="minorEastAsia"/>
              <w:noProof/>
              <w:rtl/>
            </w:rPr>
          </w:pPr>
          <w:hyperlink w:anchor="_Toc378518880" w:history="1">
            <w:r w:rsidR="00D45F1D" w:rsidRPr="00386242">
              <w:rPr>
                <w:rStyle w:val="Hyperlink"/>
                <w:noProof/>
              </w:rPr>
              <w:t>3.4.3</w:t>
            </w:r>
            <w:r w:rsidR="00D45F1D">
              <w:rPr>
                <w:rFonts w:eastAsiaTheme="minorEastAsia"/>
                <w:noProof/>
                <w:rtl/>
              </w:rPr>
              <w:tab/>
            </w:r>
            <w:r w:rsidR="00D45F1D" w:rsidRPr="00386242">
              <w:rPr>
                <w:rStyle w:val="Hyperlink"/>
                <w:noProof/>
              </w:rPr>
              <w:t>Input&gt;Output Coordinator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31</w:t>
            </w:r>
            <w:r w:rsidR="00D45F1D">
              <w:rPr>
                <w:noProof/>
                <w:webHidden/>
                <w:rtl/>
              </w:rPr>
              <w:fldChar w:fldCharType="end"/>
            </w:r>
          </w:hyperlink>
        </w:p>
        <w:p w:rsidR="00D45F1D" w:rsidRDefault="00B819E4" w:rsidP="00D45F1D">
          <w:pPr>
            <w:pStyle w:val="TOC2"/>
            <w:tabs>
              <w:tab w:val="right" w:leader="dot" w:pos="8296"/>
            </w:tabs>
            <w:bidi w:val="0"/>
            <w:rPr>
              <w:rFonts w:eastAsiaTheme="minorEastAsia"/>
              <w:noProof/>
              <w:rtl/>
            </w:rPr>
          </w:pPr>
          <w:hyperlink w:anchor="_Toc378518881" w:history="1">
            <w:r w:rsidR="00D45F1D" w:rsidRPr="00386242">
              <w:rPr>
                <w:rStyle w:val="Hyperlink"/>
                <w:noProof/>
              </w:rPr>
              <w:t>Input&gt; Output  Coordinator FSM</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32</w:t>
            </w:r>
            <w:r w:rsidR="00D45F1D">
              <w:rPr>
                <w:noProof/>
                <w:webHidden/>
                <w:rtl/>
              </w:rPr>
              <w:fldChar w:fldCharType="end"/>
            </w:r>
          </w:hyperlink>
        </w:p>
        <w:p w:rsidR="00D45F1D" w:rsidRDefault="00B819E4" w:rsidP="00D45F1D">
          <w:pPr>
            <w:pStyle w:val="TOC3"/>
            <w:tabs>
              <w:tab w:val="left" w:pos="3563"/>
              <w:tab w:val="right" w:leader="dot" w:pos="8296"/>
            </w:tabs>
            <w:bidi w:val="0"/>
            <w:rPr>
              <w:rFonts w:eastAsiaTheme="minorEastAsia"/>
              <w:noProof/>
              <w:rtl/>
            </w:rPr>
          </w:pPr>
          <w:hyperlink w:anchor="_Toc378518882" w:history="1">
            <w:r w:rsidR="00D45F1D" w:rsidRPr="00386242">
              <w:rPr>
                <w:rStyle w:val="Hyperlink"/>
                <w:noProof/>
              </w:rPr>
              <w:t>3.4.4</w:t>
            </w:r>
            <w:r w:rsidR="00D45F1D">
              <w:rPr>
                <w:rFonts w:eastAsiaTheme="minorEastAsia"/>
                <w:noProof/>
                <w:rtl/>
              </w:rPr>
              <w:tab/>
            </w:r>
            <w:r w:rsidR="00D45F1D" w:rsidRPr="00386242">
              <w:rPr>
                <w:rStyle w:val="Hyperlink"/>
                <w:noProof/>
              </w:rPr>
              <w:t>Input&lt;Output Coordinator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33</w:t>
            </w:r>
            <w:r w:rsidR="00D45F1D">
              <w:rPr>
                <w:noProof/>
                <w:webHidden/>
                <w:rtl/>
              </w:rPr>
              <w:fldChar w:fldCharType="end"/>
            </w:r>
          </w:hyperlink>
        </w:p>
        <w:p w:rsidR="00D45F1D" w:rsidRDefault="00B819E4" w:rsidP="00D45F1D">
          <w:pPr>
            <w:pStyle w:val="TOC3"/>
            <w:tabs>
              <w:tab w:val="left" w:pos="2433"/>
              <w:tab w:val="right" w:leader="dot" w:pos="8296"/>
            </w:tabs>
            <w:bidi w:val="0"/>
            <w:rPr>
              <w:rFonts w:eastAsiaTheme="minorEastAsia"/>
              <w:noProof/>
              <w:rtl/>
            </w:rPr>
          </w:pPr>
          <w:hyperlink w:anchor="_Toc378518883" w:history="1">
            <w:r w:rsidR="00D45F1D" w:rsidRPr="00386242">
              <w:rPr>
                <w:rStyle w:val="Hyperlink"/>
                <w:noProof/>
              </w:rPr>
              <w:t>3.4.5</w:t>
            </w:r>
            <w:r w:rsidR="00D45F1D">
              <w:rPr>
                <w:rFonts w:eastAsiaTheme="minorEastAsia"/>
                <w:noProof/>
                <w:rtl/>
              </w:rPr>
              <w:tab/>
            </w:r>
            <w:r w:rsidR="00D45F1D" w:rsidRPr="00386242">
              <w:rPr>
                <w:rStyle w:val="Hyperlink"/>
                <w:noProof/>
              </w:rPr>
              <w:t>Input=Output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35</w:t>
            </w:r>
            <w:r w:rsidR="00D45F1D">
              <w:rPr>
                <w:noProof/>
                <w:webHidden/>
                <w:rtl/>
              </w:rPr>
              <w:fldChar w:fldCharType="end"/>
            </w:r>
          </w:hyperlink>
        </w:p>
        <w:p w:rsidR="00D45F1D" w:rsidRDefault="00B819E4" w:rsidP="00D45F1D">
          <w:pPr>
            <w:pStyle w:val="TOC2"/>
            <w:tabs>
              <w:tab w:val="left" w:pos="1812"/>
              <w:tab w:val="right" w:leader="dot" w:pos="8296"/>
            </w:tabs>
            <w:bidi w:val="0"/>
            <w:rPr>
              <w:rFonts w:eastAsiaTheme="minorEastAsia"/>
              <w:noProof/>
              <w:rtl/>
            </w:rPr>
          </w:pPr>
          <w:hyperlink w:anchor="_Toc378518884" w:history="1">
            <w:r w:rsidR="00D45F1D" w:rsidRPr="00386242">
              <w:rPr>
                <w:rStyle w:val="Hyperlink"/>
                <w:noProof/>
              </w:rPr>
              <w:t>3.5</w:t>
            </w:r>
            <w:r w:rsidR="00D45F1D">
              <w:rPr>
                <w:rFonts w:eastAsiaTheme="minorEastAsia"/>
                <w:noProof/>
                <w:rtl/>
              </w:rPr>
              <w:tab/>
            </w:r>
            <w:r w:rsidR="00D45F1D" w:rsidRPr="00386242">
              <w:rPr>
                <w:rStyle w:val="Hyperlink"/>
                <w:noProof/>
              </w:rPr>
              <w:t>Enable FSM</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37</w:t>
            </w:r>
            <w:r w:rsidR="00D45F1D">
              <w:rPr>
                <w:noProof/>
                <w:webHidden/>
                <w:rtl/>
              </w:rPr>
              <w:fldChar w:fldCharType="end"/>
            </w:r>
          </w:hyperlink>
        </w:p>
        <w:p w:rsidR="00D45F1D" w:rsidRDefault="00B819E4" w:rsidP="00D45F1D">
          <w:pPr>
            <w:pStyle w:val="TOC2"/>
            <w:tabs>
              <w:tab w:val="left" w:pos="1964"/>
              <w:tab w:val="right" w:leader="dot" w:pos="8296"/>
            </w:tabs>
            <w:bidi w:val="0"/>
            <w:rPr>
              <w:rFonts w:eastAsiaTheme="minorEastAsia"/>
              <w:noProof/>
              <w:rtl/>
            </w:rPr>
          </w:pPr>
          <w:hyperlink w:anchor="_Toc378518885" w:history="1">
            <w:r w:rsidR="00D45F1D" w:rsidRPr="00386242">
              <w:rPr>
                <w:rStyle w:val="Hyperlink"/>
                <w:noProof/>
              </w:rPr>
              <w:t>3.6</w:t>
            </w:r>
            <w:r w:rsidR="00D45F1D">
              <w:rPr>
                <w:rFonts w:eastAsiaTheme="minorEastAsia"/>
                <w:noProof/>
                <w:rtl/>
              </w:rPr>
              <w:tab/>
            </w:r>
            <w:r w:rsidR="00D45F1D" w:rsidRPr="00386242">
              <w:rPr>
                <w:rStyle w:val="Hyperlink"/>
                <w:noProof/>
              </w:rPr>
              <w:t>Memory Unit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39</w:t>
            </w:r>
            <w:r w:rsidR="00D45F1D">
              <w:rPr>
                <w:noProof/>
                <w:webHidden/>
                <w:rtl/>
              </w:rPr>
              <w:fldChar w:fldCharType="end"/>
            </w:r>
          </w:hyperlink>
        </w:p>
        <w:p w:rsidR="00D45F1D" w:rsidRDefault="00B819E4" w:rsidP="00D45F1D">
          <w:pPr>
            <w:pStyle w:val="TOC1"/>
            <w:tabs>
              <w:tab w:val="left" w:pos="3215"/>
            </w:tabs>
            <w:bidi w:val="0"/>
            <w:rPr>
              <w:rFonts w:eastAsiaTheme="minorEastAsia"/>
              <w:noProof/>
              <w:rtl/>
            </w:rPr>
          </w:pPr>
          <w:hyperlink w:anchor="_Toc378518886" w:history="1">
            <w:r w:rsidR="00D45F1D" w:rsidRPr="00386242">
              <w:rPr>
                <w:rStyle w:val="Hyperlink"/>
                <w:noProof/>
              </w:rPr>
              <w:t>3.7</w:t>
            </w:r>
            <w:r w:rsidR="00D45F1D">
              <w:rPr>
                <w:rFonts w:eastAsiaTheme="minorEastAsia"/>
                <w:noProof/>
                <w:rtl/>
              </w:rPr>
              <w:tab/>
            </w:r>
            <w:r w:rsidR="00D45F1D" w:rsidRPr="00386242">
              <w:rPr>
                <w:rStyle w:val="Hyperlink"/>
                <w:noProof/>
              </w:rPr>
              <w:t>Internal Logic Analyzer Core Top</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42</w:t>
            </w:r>
            <w:r w:rsidR="00D45F1D">
              <w:rPr>
                <w:noProof/>
                <w:webHidden/>
                <w:rtl/>
              </w:rPr>
              <w:fldChar w:fldCharType="end"/>
            </w:r>
          </w:hyperlink>
        </w:p>
        <w:p w:rsidR="00D45F1D" w:rsidRDefault="00B819E4" w:rsidP="00D45F1D">
          <w:pPr>
            <w:pStyle w:val="TOC2"/>
            <w:tabs>
              <w:tab w:val="left" w:pos="2316"/>
              <w:tab w:val="right" w:leader="dot" w:pos="8296"/>
            </w:tabs>
            <w:bidi w:val="0"/>
            <w:rPr>
              <w:rFonts w:eastAsiaTheme="minorEastAsia"/>
              <w:noProof/>
              <w:rtl/>
            </w:rPr>
          </w:pPr>
          <w:hyperlink w:anchor="_Toc378518887" w:history="1">
            <w:r w:rsidR="00D45F1D" w:rsidRPr="00386242">
              <w:rPr>
                <w:rStyle w:val="Hyperlink"/>
                <w:noProof/>
              </w:rPr>
              <w:t>3.8</w:t>
            </w:r>
            <w:r w:rsidR="00D45F1D">
              <w:rPr>
                <w:rFonts w:eastAsiaTheme="minorEastAsia"/>
                <w:noProof/>
                <w:rtl/>
              </w:rPr>
              <w:tab/>
            </w:r>
            <w:r w:rsidR="00D45F1D" w:rsidRPr="00386242">
              <w:rPr>
                <w:rStyle w:val="Hyperlink"/>
                <w:noProof/>
              </w:rPr>
              <w:t xml:space="preserve"> Signal Generator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45</w:t>
            </w:r>
            <w:r w:rsidR="00D45F1D">
              <w:rPr>
                <w:noProof/>
                <w:webHidden/>
                <w:rtl/>
              </w:rPr>
              <w:fldChar w:fldCharType="end"/>
            </w:r>
          </w:hyperlink>
        </w:p>
        <w:p w:rsidR="00D45F1D" w:rsidRDefault="00B819E4" w:rsidP="00D45F1D">
          <w:pPr>
            <w:pStyle w:val="TOC2"/>
            <w:tabs>
              <w:tab w:val="left" w:pos="3203"/>
              <w:tab w:val="right" w:leader="dot" w:pos="8296"/>
            </w:tabs>
            <w:bidi w:val="0"/>
            <w:rPr>
              <w:rFonts w:eastAsiaTheme="minorEastAsia"/>
              <w:noProof/>
              <w:rtl/>
            </w:rPr>
          </w:pPr>
          <w:hyperlink w:anchor="_Toc378518888" w:history="1">
            <w:r w:rsidR="00D45F1D" w:rsidRPr="00386242">
              <w:rPr>
                <w:rStyle w:val="Hyperlink"/>
                <w:noProof/>
              </w:rPr>
              <w:t>3.9</w:t>
            </w:r>
            <w:r w:rsidR="00D45F1D">
              <w:rPr>
                <w:rFonts w:eastAsiaTheme="minorEastAsia"/>
                <w:noProof/>
                <w:rtl/>
              </w:rPr>
              <w:tab/>
            </w:r>
            <w:r w:rsidR="00D45F1D" w:rsidRPr="00386242">
              <w:rPr>
                <w:rStyle w:val="Hyperlink"/>
                <w:noProof/>
              </w:rPr>
              <w:t>Reused Blocks Architecture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49</w:t>
            </w:r>
            <w:r w:rsidR="00D45F1D">
              <w:rPr>
                <w:noProof/>
                <w:webHidden/>
                <w:rtl/>
              </w:rPr>
              <w:fldChar w:fldCharType="end"/>
            </w:r>
          </w:hyperlink>
        </w:p>
        <w:p w:rsidR="00D45F1D" w:rsidRDefault="00B819E4" w:rsidP="00D45F1D">
          <w:pPr>
            <w:pStyle w:val="TOC3"/>
            <w:tabs>
              <w:tab w:val="left" w:pos="2509"/>
              <w:tab w:val="right" w:leader="dot" w:pos="8296"/>
            </w:tabs>
            <w:bidi w:val="0"/>
            <w:rPr>
              <w:rFonts w:eastAsiaTheme="minorEastAsia"/>
              <w:noProof/>
              <w:rtl/>
            </w:rPr>
          </w:pPr>
          <w:hyperlink w:anchor="_Toc378518889" w:history="1">
            <w:r w:rsidR="00D45F1D" w:rsidRPr="00386242">
              <w:rPr>
                <w:rStyle w:val="Hyperlink"/>
                <w:noProof/>
              </w:rPr>
              <w:t>3.9.1</w:t>
            </w:r>
            <w:r w:rsidR="00D45F1D">
              <w:rPr>
                <w:rFonts w:eastAsiaTheme="minorEastAsia"/>
                <w:noProof/>
                <w:rtl/>
              </w:rPr>
              <w:tab/>
            </w:r>
            <w:r w:rsidR="00D45F1D" w:rsidRPr="00386242">
              <w:rPr>
                <w:rStyle w:val="Hyperlink"/>
                <w:noProof/>
              </w:rPr>
              <w:t>UART Protocol</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Toc378518889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49</w:t>
            </w:r>
            <w:r w:rsidR="00D45F1D">
              <w:rPr>
                <w:noProof/>
                <w:webHidden/>
                <w:rtl/>
              </w:rPr>
              <w:fldChar w:fldCharType="end"/>
            </w:r>
          </w:hyperlink>
        </w:p>
        <w:p w:rsidR="00D45F1D" w:rsidRDefault="00B819E4" w:rsidP="00D45F1D">
          <w:pPr>
            <w:pStyle w:val="TOC3"/>
            <w:tabs>
              <w:tab w:val="left" w:pos="2918"/>
              <w:tab w:val="right" w:leader="dot" w:pos="8296"/>
            </w:tabs>
            <w:bidi w:val="0"/>
            <w:rPr>
              <w:rFonts w:eastAsiaTheme="minorEastAsia"/>
              <w:noProof/>
              <w:rtl/>
            </w:rPr>
          </w:pPr>
          <w:hyperlink w:anchor="_Toc378518890" w:history="1">
            <w:r w:rsidR="00D45F1D" w:rsidRPr="00386242">
              <w:rPr>
                <w:rStyle w:val="Hyperlink"/>
                <w:noProof/>
              </w:rPr>
              <w:t>3.9.2</w:t>
            </w:r>
            <w:r w:rsidR="00D45F1D">
              <w:rPr>
                <w:rFonts w:eastAsiaTheme="minorEastAsia"/>
                <w:noProof/>
                <w:rtl/>
              </w:rPr>
              <w:tab/>
            </w:r>
            <w:r w:rsidR="00D45F1D" w:rsidRPr="00386242">
              <w:rPr>
                <w:rStyle w:val="Hyperlink"/>
                <w:noProof/>
              </w:rPr>
              <w:t>Wishbone Protocol</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61</w:t>
            </w:r>
            <w:r w:rsidR="00D45F1D">
              <w:rPr>
                <w:noProof/>
                <w:webHidden/>
                <w:rtl/>
              </w:rPr>
              <w:fldChar w:fldCharType="end"/>
            </w:r>
          </w:hyperlink>
        </w:p>
        <w:p w:rsidR="00D45F1D" w:rsidRDefault="00B819E4" w:rsidP="00D45F1D">
          <w:pPr>
            <w:pStyle w:val="TOC3"/>
            <w:tabs>
              <w:tab w:val="left" w:pos="2968"/>
              <w:tab w:val="right" w:leader="dot" w:pos="8296"/>
            </w:tabs>
            <w:bidi w:val="0"/>
            <w:rPr>
              <w:rFonts w:eastAsiaTheme="minorEastAsia"/>
              <w:noProof/>
              <w:rtl/>
            </w:rPr>
          </w:pPr>
          <w:hyperlink w:anchor="_Toc378518891" w:history="1">
            <w:r w:rsidR="00D45F1D" w:rsidRPr="00386242">
              <w:rPr>
                <w:rStyle w:val="Hyperlink"/>
                <w:noProof/>
              </w:rPr>
              <w:t>3.9.3</w:t>
            </w:r>
            <w:r w:rsidR="00D45F1D">
              <w:rPr>
                <w:rFonts w:eastAsiaTheme="minorEastAsia"/>
                <w:noProof/>
                <w:rtl/>
              </w:rPr>
              <w:tab/>
            </w:r>
            <w:r w:rsidR="00D45F1D" w:rsidRPr="00386242">
              <w:rPr>
                <w:rStyle w:val="Hyperlink"/>
                <w:noProof/>
              </w:rPr>
              <w:t xml:space="preserve"> Wishbone Intercon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62</w:t>
            </w:r>
            <w:r w:rsidR="00D45F1D">
              <w:rPr>
                <w:noProof/>
                <w:webHidden/>
                <w:rtl/>
              </w:rPr>
              <w:fldChar w:fldCharType="end"/>
            </w:r>
          </w:hyperlink>
        </w:p>
        <w:p w:rsidR="00D45F1D" w:rsidRDefault="00B819E4" w:rsidP="00D45F1D">
          <w:pPr>
            <w:pStyle w:val="TOC3"/>
            <w:tabs>
              <w:tab w:val="left" w:pos="2802"/>
              <w:tab w:val="right" w:leader="dot" w:pos="8296"/>
            </w:tabs>
            <w:bidi w:val="0"/>
            <w:rPr>
              <w:rFonts w:eastAsiaTheme="minorEastAsia"/>
              <w:noProof/>
              <w:rtl/>
            </w:rPr>
          </w:pPr>
          <w:hyperlink w:anchor="_Toc378518892" w:history="1">
            <w:r w:rsidR="00D45F1D" w:rsidRPr="00386242">
              <w:rPr>
                <w:rStyle w:val="Hyperlink"/>
                <w:noProof/>
              </w:rPr>
              <w:t>3.9.4</w:t>
            </w:r>
            <w:r w:rsidR="00D45F1D">
              <w:rPr>
                <w:rFonts w:eastAsiaTheme="minorEastAsia"/>
                <w:noProof/>
                <w:rtl/>
              </w:rPr>
              <w:tab/>
            </w:r>
            <w:r w:rsidR="00D45F1D" w:rsidRPr="00386242">
              <w:rPr>
                <w:rStyle w:val="Hyperlink"/>
                <w:noProof/>
              </w:rPr>
              <w:t>Wishbone Master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63</w:t>
            </w:r>
            <w:r w:rsidR="00D45F1D">
              <w:rPr>
                <w:noProof/>
                <w:webHidden/>
                <w:rtl/>
              </w:rPr>
              <w:fldChar w:fldCharType="end"/>
            </w:r>
          </w:hyperlink>
        </w:p>
        <w:p w:rsidR="00D45F1D" w:rsidRDefault="00B819E4" w:rsidP="00D45F1D">
          <w:pPr>
            <w:pStyle w:val="TOC3"/>
            <w:tabs>
              <w:tab w:val="left" w:pos="2628"/>
              <w:tab w:val="right" w:leader="dot" w:pos="8296"/>
            </w:tabs>
            <w:bidi w:val="0"/>
            <w:rPr>
              <w:rFonts w:eastAsiaTheme="minorEastAsia"/>
              <w:noProof/>
              <w:rtl/>
            </w:rPr>
          </w:pPr>
          <w:hyperlink w:anchor="_Toc378518893" w:history="1">
            <w:r w:rsidR="00D45F1D" w:rsidRPr="00386242">
              <w:rPr>
                <w:rStyle w:val="Hyperlink"/>
                <w:noProof/>
              </w:rPr>
              <w:t>3.9.5</w:t>
            </w:r>
            <w:r w:rsidR="00D45F1D">
              <w:rPr>
                <w:rFonts w:eastAsiaTheme="minorEastAsia"/>
                <w:noProof/>
                <w:rtl/>
              </w:rPr>
              <w:tab/>
            </w:r>
            <w:r w:rsidR="00D45F1D" w:rsidRPr="00386242">
              <w:rPr>
                <w:rStyle w:val="Hyperlink"/>
                <w:noProof/>
              </w:rPr>
              <w:t>Wishbone Slave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66</w:t>
            </w:r>
            <w:r w:rsidR="00D45F1D">
              <w:rPr>
                <w:noProof/>
                <w:webHidden/>
                <w:rtl/>
              </w:rPr>
              <w:fldChar w:fldCharType="end"/>
            </w:r>
          </w:hyperlink>
        </w:p>
        <w:p w:rsidR="00D45F1D" w:rsidRDefault="00B819E4" w:rsidP="00D45F1D">
          <w:pPr>
            <w:pStyle w:val="TOC3"/>
            <w:tabs>
              <w:tab w:val="left" w:pos="5000"/>
              <w:tab w:val="right" w:leader="dot" w:pos="8296"/>
            </w:tabs>
            <w:bidi w:val="0"/>
            <w:rPr>
              <w:rFonts w:eastAsiaTheme="minorEastAsia"/>
              <w:noProof/>
              <w:rtl/>
            </w:rPr>
          </w:pPr>
          <w:hyperlink w:anchor="_Toc378518894" w:history="1">
            <w:r w:rsidR="00D45F1D" w:rsidRPr="00386242">
              <w:rPr>
                <w:rStyle w:val="Hyperlink"/>
                <w:noProof/>
              </w:rPr>
              <w:t>3.9.6</w:t>
            </w:r>
            <w:r w:rsidR="00D45F1D">
              <w:rPr>
                <w:rFonts w:eastAsiaTheme="minorEastAsia"/>
                <w:noProof/>
                <w:rtl/>
              </w:rPr>
              <w:tab/>
            </w:r>
            <w:r w:rsidR="00D45F1D" w:rsidRPr="00386242">
              <w:rPr>
                <w:rStyle w:val="Hyperlink"/>
                <w:noProof/>
              </w:rPr>
              <w:t>OUTPUT BLOCK (compressed file memory)</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68</w:t>
            </w:r>
            <w:r w:rsidR="00D45F1D">
              <w:rPr>
                <w:noProof/>
                <w:webHidden/>
                <w:rtl/>
              </w:rPr>
              <w:fldChar w:fldCharType="end"/>
            </w:r>
          </w:hyperlink>
        </w:p>
        <w:p w:rsidR="00D45F1D" w:rsidRDefault="00B819E4" w:rsidP="00D45F1D">
          <w:pPr>
            <w:pStyle w:val="TOC1"/>
            <w:bidi w:val="0"/>
            <w:rPr>
              <w:rFonts w:eastAsiaTheme="minorEastAsia"/>
              <w:noProof/>
              <w:rtl/>
            </w:rPr>
          </w:pPr>
          <w:hyperlink w:anchor="_Toc378518895" w:history="1">
            <w:r w:rsidR="00D45F1D" w:rsidRPr="00386242">
              <w:rPr>
                <w:rStyle w:val="Hyperlink"/>
                <w:noProof/>
              </w:rPr>
              <w:t>4</w:t>
            </w:r>
            <w:r w:rsidR="00D45F1D">
              <w:rPr>
                <w:rFonts w:eastAsiaTheme="minorEastAsia"/>
                <w:noProof/>
                <w:rtl/>
              </w:rPr>
              <w:tab/>
            </w:r>
            <w:r w:rsidR="00D45F1D" w:rsidRPr="00386242">
              <w:rPr>
                <w:rStyle w:val="Hyperlink"/>
                <w:noProof/>
              </w:rPr>
              <w:t>DATA TRANSFER</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74</w:t>
            </w:r>
            <w:r w:rsidR="00D45F1D">
              <w:rPr>
                <w:noProof/>
                <w:webHidden/>
                <w:rtl/>
              </w:rPr>
              <w:fldChar w:fldCharType="end"/>
            </w:r>
          </w:hyperlink>
        </w:p>
        <w:p w:rsidR="00D45F1D" w:rsidRDefault="00B819E4" w:rsidP="00D45F1D">
          <w:pPr>
            <w:pStyle w:val="TOC2"/>
            <w:tabs>
              <w:tab w:val="left" w:pos="2504"/>
              <w:tab w:val="right" w:leader="dot" w:pos="8296"/>
            </w:tabs>
            <w:bidi w:val="0"/>
            <w:rPr>
              <w:rFonts w:eastAsiaTheme="minorEastAsia"/>
              <w:noProof/>
              <w:rtl/>
            </w:rPr>
          </w:pPr>
          <w:hyperlink w:anchor="_Toc378518896" w:history="1">
            <w:r w:rsidR="00D45F1D" w:rsidRPr="00386242">
              <w:rPr>
                <w:rStyle w:val="Hyperlink"/>
                <w:noProof/>
              </w:rPr>
              <w:t>4.1</w:t>
            </w:r>
            <w:r w:rsidR="00D45F1D">
              <w:rPr>
                <w:rFonts w:eastAsiaTheme="minorEastAsia"/>
                <w:noProof/>
                <w:rtl/>
              </w:rPr>
              <w:tab/>
            </w:r>
            <w:r w:rsidR="00D45F1D" w:rsidRPr="00386242">
              <w:rPr>
                <w:rStyle w:val="Hyperlink"/>
                <w:i/>
                <w:noProof/>
                <w:spacing w:val="10"/>
              </w:rPr>
              <w:t>Write transaction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74</w:t>
            </w:r>
            <w:r w:rsidR="00D45F1D">
              <w:rPr>
                <w:noProof/>
                <w:webHidden/>
                <w:rtl/>
              </w:rPr>
              <w:fldChar w:fldCharType="end"/>
            </w:r>
          </w:hyperlink>
        </w:p>
        <w:p w:rsidR="00D45F1D" w:rsidRDefault="00B819E4" w:rsidP="00D45F1D">
          <w:pPr>
            <w:pStyle w:val="TOC3"/>
            <w:tabs>
              <w:tab w:val="right" w:leader="dot" w:pos="8296"/>
            </w:tabs>
            <w:bidi w:val="0"/>
            <w:rPr>
              <w:rFonts w:eastAsiaTheme="minorEastAsia"/>
              <w:noProof/>
              <w:rtl/>
            </w:rPr>
          </w:pPr>
          <w:hyperlink w:anchor="_Toc378518897" w:history="1">
            <w:r w:rsidR="00D45F1D" w:rsidRPr="00386242">
              <w:rPr>
                <w:rStyle w:val="Hyperlink"/>
                <w:noProof/>
              </w:rPr>
              <w:t>Registers Write Message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74</w:t>
            </w:r>
            <w:r w:rsidR="00D45F1D">
              <w:rPr>
                <w:noProof/>
                <w:webHidden/>
                <w:rtl/>
              </w:rPr>
              <w:fldChar w:fldCharType="end"/>
            </w:r>
          </w:hyperlink>
        </w:p>
        <w:p w:rsidR="00D45F1D" w:rsidRDefault="00B819E4" w:rsidP="00D45F1D">
          <w:pPr>
            <w:pStyle w:val="TOC2"/>
            <w:tabs>
              <w:tab w:val="left" w:pos="2279"/>
              <w:tab w:val="right" w:leader="dot" w:pos="8296"/>
            </w:tabs>
            <w:bidi w:val="0"/>
            <w:rPr>
              <w:rFonts w:eastAsiaTheme="minorEastAsia"/>
              <w:noProof/>
              <w:rtl/>
            </w:rPr>
          </w:pPr>
          <w:hyperlink w:anchor="_Toc378518898" w:history="1">
            <w:r w:rsidR="00D45F1D" w:rsidRPr="00386242">
              <w:rPr>
                <w:rStyle w:val="Hyperlink"/>
                <w:noProof/>
              </w:rPr>
              <w:t>4.2</w:t>
            </w:r>
            <w:r w:rsidR="00D45F1D">
              <w:rPr>
                <w:rFonts w:eastAsiaTheme="minorEastAsia"/>
                <w:noProof/>
                <w:rtl/>
              </w:rPr>
              <w:tab/>
            </w:r>
            <w:r w:rsidR="00D45F1D" w:rsidRPr="00386242">
              <w:rPr>
                <w:rStyle w:val="Hyperlink"/>
                <w:noProof/>
              </w:rPr>
              <w:t>Read transaction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75</w:t>
            </w:r>
            <w:r w:rsidR="00D45F1D">
              <w:rPr>
                <w:noProof/>
                <w:webHidden/>
                <w:rtl/>
              </w:rPr>
              <w:fldChar w:fldCharType="end"/>
            </w:r>
          </w:hyperlink>
        </w:p>
        <w:p w:rsidR="00D45F1D" w:rsidRDefault="00B819E4" w:rsidP="00D45F1D">
          <w:pPr>
            <w:pStyle w:val="TOC3"/>
            <w:tabs>
              <w:tab w:val="right" w:leader="dot" w:pos="8296"/>
            </w:tabs>
            <w:bidi w:val="0"/>
            <w:rPr>
              <w:rFonts w:eastAsiaTheme="minorEastAsia"/>
              <w:noProof/>
              <w:rtl/>
            </w:rPr>
          </w:pPr>
          <w:hyperlink w:anchor="_Toc378518899" w:history="1">
            <w:r w:rsidR="00D45F1D" w:rsidRPr="00386242">
              <w:rPr>
                <w:rStyle w:val="Hyperlink"/>
                <w:noProof/>
              </w:rPr>
              <w:t>Registers Read Request</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Toc378518899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75</w:t>
            </w:r>
            <w:r w:rsidR="00D45F1D">
              <w:rPr>
                <w:noProof/>
                <w:webHidden/>
                <w:rtl/>
              </w:rPr>
              <w:fldChar w:fldCharType="end"/>
            </w:r>
          </w:hyperlink>
        </w:p>
        <w:p w:rsidR="00D45F1D" w:rsidRDefault="00B819E4" w:rsidP="00D45F1D">
          <w:pPr>
            <w:pStyle w:val="TOC3"/>
            <w:tabs>
              <w:tab w:val="right" w:leader="dot" w:pos="8296"/>
            </w:tabs>
            <w:bidi w:val="0"/>
            <w:rPr>
              <w:rFonts w:eastAsiaTheme="minorEastAsia"/>
              <w:noProof/>
              <w:rtl/>
            </w:rPr>
          </w:pPr>
          <w:hyperlink w:anchor="_Toc378518900" w:history="1">
            <w:r w:rsidR="00D45F1D" w:rsidRPr="00386242">
              <w:rPr>
                <w:rStyle w:val="Hyperlink"/>
                <w:noProof/>
              </w:rPr>
              <w:t>Registers Read Reply</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75</w:t>
            </w:r>
            <w:r w:rsidR="00D45F1D">
              <w:rPr>
                <w:noProof/>
                <w:webHidden/>
                <w:rtl/>
              </w:rPr>
              <w:fldChar w:fldCharType="end"/>
            </w:r>
          </w:hyperlink>
        </w:p>
        <w:p w:rsidR="00D45F1D" w:rsidRDefault="00B819E4" w:rsidP="00D45F1D">
          <w:pPr>
            <w:pStyle w:val="TOC1"/>
            <w:bidi w:val="0"/>
            <w:rPr>
              <w:rFonts w:eastAsiaTheme="minorEastAsia"/>
              <w:noProof/>
              <w:rtl/>
            </w:rPr>
          </w:pPr>
          <w:hyperlink w:anchor="_Toc378518901" w:history="1">
            <w:r w:rsidR="00D45F1D" w:rsidRPr="00386242">
              <w:rPr>
                <w:rStyle w:val="Hyperlink"/>
                <w:noProof/>
              </w:rPr>
              <w:t xml:space="preserve">5 </w:t>
            </w:r>
            <w:r w:rsidR="00D45F1D">
              <w:rPr>
                <w:rFonts w:eastAsiaTheme="minorEastAsia"/>
                <w:noProof/>
                <w:rtl/>
              </w:rPr>
              <w:tab/>
            </w:r>
            <w:r w:rsidR="00D45F1D" w:rsidRPr="00386242">
              <w:rPr>
                <w:rStyle w:val="Hyperlink"/>
                <w:noProof/>
              </w:rPr>
              <w:t>SIMULATIONS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77</w:t>
            </w:r>
            <w:r w:rsidR="00D45F1D">
              <w:rPr>
                <w:noProof/>
                <w:webHidden/>
                <w:rtl/>
              </w:rPr>
              <w:fldChar w:fldCharType="end"/>
            </w:r>
          </w:hyperlink>
        </w:p>
        <w:p w:rsidR="00D45F1D" w:rsidRDefault="00B819E4" w:rsidP="00D45F1D">
          <w:pPr>
            <w:pStyle w:val="TOC2"/>
            <w:tabs>
              <w:tab w:val="right" w:leader="dot" w:pos="8296"/>
            </w:tabs>
            <w:bidi w:val="0"/>
            <w:rPr>
              <w:rFonts w:eastAsiaTheme="minorEastAsia"/>
              <w:noProof/>
              <w:rtl/>
            </w:rPr>
          </w:pPr>
          <w:hyperlink w:anchor="_Toc378518902" w:history="1">
            <w:r w:rsidR="00D45F1D" w:rsidRPr="00386242">
              <w:rPr>
                <w:rStyle w:val="Hyperlink"/>
                <w:noProof/>
              </w:rPr>
              <w:t>5.1 part a simulations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Toc378518902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77</w:t>
            </w:r>
            <w:r w:rsidR="00D45F1D">
              <w:rPr>
                <w:noProof/>
                <w:webHidden/>
                <w:rtl/>
              </w:rPr>
              <w:fldChar w:fldCharType="end"/>
            </w:r>
          </w:hyperlink>
        </w:p>
        <w:p w:rsidR="00D45F1D" w:rsidRDefault="00B819E4" w:rsidP="00D45F1D">
          <w:pPr>
            <w:pStyle w:val="TOC2"/>
            <w:tabs>
              <w:tab w:val="left" w:pos="1760"/>
              <w:tab w:val="right" w:leader="dot" w:pos="8296"/>
            </w:tabs>
            <w:bidi w:val="0"/>
            <w:rPr>
              <w:rFonts w:eastAsiaTheme="minorEastAsia"/>
              <w:noProof/>
              <w:rtl/>
            </w:rPr>
          </w:pPr>
          <w:hyperlink w:anchor="_Toc378518903" w:history="1">
            <w:r w:rsidR="00D45F1D" w:rsidRPr="00386242">
              <w:rPr>
                <w:rStyle w:val="Hyperlink"/>
                <w:noProof/>
              </w:rPr>
              <w:t>5.1.1</w:t>
            </w:r>
            <w:r w:rsidR="00D45F1D">
              <w:rPr>
                <w:rFonts w:eastAsiaTheme="minorEastAsia"/>
                <w:noProof/>
                <w:rtl/>
              </w:rPr>
              <w:tab/>
            </w:r>
            <w:r w:rsidR="00D45F1D" w:rsidRPr="00386242">
              <w:rPr>
                <w:rStyle w:val="Hyperlink"/>
                <w:noProof/>
              </w:rPr>
              <w:t>Example: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79</w:t>
            </w:r>
            <w:r w:rsidR="00D45F1D">
              <w:rPr>
                <w:noProof/>
                <w:webHidden/>
                <w:rtl/>
              </w:rPr>
              <w:fldChar w:fldCharType="end"/>
            </w:r>
          </w:hyperlink>
        </w:p>
        <w:p w:rsidR="00D45F1D" w:rsidRDefault="00B819E4" w:rsidP="00D45F1D">
          <w:pPr>
            <w:pStyle w:val="TOC2"/>
            <w:tabs>
              <w:tab w:val="left" w:pos="2428"/>
              <w:tab w:val="right" w:leader="dot" w:pos="8296"/>
            </w:tabs>
            <w:bidi w:val="0"/>
            <w:rPr>
              <w:rFonts w:eastAsiaTheme="minorEastAsia"/>
              <w:noProof/>
              <w:rtl/>
            </w:rPr>
          </w:pPr>
          <w:hyperlink w:anchor="_Toc378518904" w:history="1">
            <w:r w:rsidR="00D45F1D" w:rsidRPr="00386242">
              <w:rPr>
                <w:rStyle w:val="Hyperlink"/>
                <w:noProof/>
              </w:rPr>
              <w:t>5.2</w:t>
            </w:r>
            <w:r w:rsidR="00D45F1D">
              <w:rPr>
                <w:rFonts w:eastAsiaTheme="minorEastAsia"/>
                <w:noProof/>
                <w:rtl/>
              </w:rPr>
              <w:tab/>
            </w:r>
            <w:r w:rsidR="00D45F1D" w:rsidRPr="00386242">
              <w:rPr>
                <w:rStyle w:val="Hyperlink"/>
                <w:noProof/>
              </w:rPr>
              <w:t xml:space="preserve"> Part b simulations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81</w:t>
            </w:r>
            <w:r w:rsidR="00D45F1D">
              <w:rPr>
                <w:noProof/>
                <w:webHidden/>
                <w:rtl/>
              </w:rPr>
              <w:fldChar w:fldCharType="end"/>
            </w:r>
          </w:hyperlink>
        </w:p>
        <w:p w:rsidR="00D45F1D" w:rsidRDefault="00B819E4" w:rsidP="00D45F1D">
          <w:pPr>
            <w:pStyle w:val="TOC1"/>
            <w:bidi w:val="0"/>
            <w:rPr>
              <w:rFonts w:eastAsiaTheme="minorEastAsia"/>
              <w:noProof/>
              <w:rtl/>
            </w:rPr>
          </w:pPr>
          <w:hyperlink w:anchor="_Toc378518905" w:history="1">
            <w:r w:rsidR="00D45F1D" w:rsidRPr="00386242">
              <w:rPr>
                <w:rStyle w:val="Hyperlink"/>
                <w:noProof/>
              </w:rPr>
              <w:t>6</w:t>
            </w:r>
            <w:r w:rsidR="00D45F1D">
              <w:rPr>
                <w:rFonts w:eastAsiaTheme="minorEastAsia"/>
                <w:noProof/>
                <w:rtl/>
              </w:rPr>
              <w:tab/>
            </w:r>
            <w:r w:rsidR="00D45F1D" w:rsidRPr="00386242">
              <w:rPr>
                <w:rStyle w:val="Hyperlink"/>
                <w:noProof/>
              </w:rPr>
              <w:t>Synthesis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85</w:t>
            </w:r>
            <w:r w:rsidR="00D45F1D">
              <w:rPr>
                <w:noProof/>
                <w:webHidden/>
                <w:rtl/>
              </w:rPr>
              <w:fldChar w:fldCharType="end"/>
            </w:r>
          </w:hyperlink>
        </w:p>
        <w:p w:rsidR="00D45F1D" w:rsidRDefault="00B819E4" w:rsidP="00D45F1D">
          <w:pPr>
            <w:pStyle w:val="TOC1"/>
            <w:tabs>
              <w:tab w:val="left" w:pos="2852"/>
            </w:tabs>
            <w:bidi w:val="0"/>
            <w:rPr>
              <w:rFonts w:eastAsiaTheme="minorEastAsia"/>
              <w:noProof/>
              <w:rtl/>
            </w:rPr>
          </w:pPr>
          <w:hyperlink w:anchor="_Toc378518906" w:history="1">
            <w:r w:rsidR="00D45F1D" w:rsidRPr="00386242">
              <w:rPr>
                <w:rStyle w:val="Hyperlink"/>
                <w:noProof/>
              </w:rPr>
              <w:t>7</w:t>
            </w:r>
            <w:r w:rsidR="00D45F1D">
              <w:rPr>
                <w:rFonts w:eastAsiaTheme="minorEastAsia"/>
                <w:noProof/>
                <w:rtl/>
              </w:rPr>
              <w:tab/>
            </w:r>
            <w:r w:rsidR="00D45F1D" w:rsidRPr="00386242">
              <w:rPr>
                <w:rStyle w:val="Hyperlink"/>
                <w:noProof/>
              </w:rPr>
              <w:t>PROBLEMS AND SOLUTIONS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87</w:t>
            </w:r>
            <w:r w:rsidR="00D45F1D">
              <w:rPr>
                <w:noProof/>
                <w:webHidden/>
                <w:rtl/>
              </w:rPr>
              <w:fldChar w:fldCharType="end"/>
            </w:r>
          </w:hyperlink>
        </w:p>
        <w:p w:rsidR="00D45F1D" w:rsidRDefault="00B819E4" w:rsidP="00D45F1D">
          <w:pPr>
            <w:pStyle w:val="TOC2"/>
            <w:tabs>
              <w:tab w:val="left" w:pos="1760"/>
              <w:tab w:val="right" w:leader="dot" w:pos="8296"/>
            </w:tabs>
            <w:bidi w:val="0"/>
            <w:rPr>
              <w:rFonts w:eastAsiaTheme="minorEastAsia"/>
              <w:noProof/>
              <w:rtl/>
            </w:rPr>
          </w:pPr>
          <w:hyperlink w:anchor="_Toc378518907" w:history="1">
            <w:r w:rsidR="00D45F1D" w:rsidRPr="00386242">
              <w:rPr>
                <w:rStyle w:val="Hyperlink"/>
                <w:noProof/>
              </w:rPr>
              <w:t>7.1</w:t>
            </w:r>
            <w:r w:rsidR="00D45F1D">
              <w:rPr>
                <w:rFonts w:eastAsiaTheme="minorEastAsia"/>
                <w:noProof/>
                <w:rtl/>
              </w:rPr>
              <w:tab/>
            </w:r>
            <w:r w:rsidR="00D45F1D" w:rsidRPr="00386242">
              <w:rPr>
                <w:rStyle w:val="Hyperlink"/>
                <w:noProof/>
              </w:rPr>
              <w:t>Examples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88</w:t>
            </w:r>
            <w:r w:rsidR="00D45F1D">
              <w:rPr>
                <w:noProof/>
                <w:webHidden/>
                <w:rtl/>
              </w:rPr>
              <w:fldChar w:fldCharType="end"/>
            </w:r>
          </w:hyperlink>
        </w:p>
        <w:p w:rsidR="00D45F1D" w:rsidRDefault="00B819E4" w:rsidP="00D45F1D">
          <w:pPr>
            <w:pStyle w:val="TOC1"/>
            <w:bidi w:val="0"/>
            <w:rPr>
              <w:rFonts w:eastAsiaTheme="minorEastAsia"/>
              <w:noProof/>
              <w:rtl/>
            </w:rPr>
          </w:pPr>
          <w:hyperlink w:anchor="_Toc378518908" w:history="1">
            <w:r w:rsidR="00D45F1D" w:rsidRPr="00386242">
              <w:rPr>
                <w:rStyle w:val="Hyperlink"/>
                <w:noProof/>
              </w:rPr>
              <w:t>First example: After first trigger rise, the system identify another trigger rise although the data was still recorded .</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Toc378518908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88</w:t>
            </w:r>
            <w:r w:rsidR="00D45F1D">
              <w:rPr>
                <w:noProof/>
                <w:webHidden/>
                <w:rtl/>
              </w:rPr>
              <w:fldChar w:fldCharType="end"/>
            </w:r>
          </w:hyperlink>
        </w:p>
        <w:p w:rsidR="00D45F1D" w:rsidRDefault="00B819E4" w:rsidP="00D45F1D">
          <w:pPr>
            <w:pStyle w:val="TOC1"/>
            <w:tabs>
              <w:tab w:val="left" w:pos="2261"/>
            </w:tabs>
            <w:bidi w:val="0"/>
            <w:rPr>
              <w:rFonts w:eastAsiaTheme="minorEastAsia"/>
              <w:noProof/>
              <w:rtl/>
            </w:rPr>
          </w:pPr>
          <w:hyperlink w:anchor="_Toc378518911" w:history="1">
            <w:r w:rsidR="00D45F1D" w:rsidRPr="00386242">
              <w:rPr>
                <w:rStyle w:val="Hyperlink"/>
                <w:noProof/>
              </w:rPr>
              <w:t>8</w:t>
            </w:r>
            <w:r w:rsidR="00D45F1D">
              <w:rPr>
                <w:rFonts w:eastAsiaTheme="minorEastAsia"/>
                <w:noProof/>
                <w:rtl/>
              </w:rPr>
              <w:tab/>
            </w:r>
            <w:r w:rsidR="00D45F1D" w:rsidRPr="00386242">
              <w:rPr>
                <w:rStyle w:val="Hyperlink"/>
                <w:noProof/>
              </w:rPr>
              <w:t xml:space="preserve"> WORKING METHODS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92</w:t>
            </w:r>
            <w:r w:rsidR="00D45F1D">
              <w:rPr>
                <w:noProof/>
                <w:webHidden/>
                <w:rtl/>
              </w:rPr>
              <w:fldChar w:fldCharType="end"/>
            </w:r>
          </w:hyperlink>
        </w:p>
        <w:p w:rsidR="00D45F1D" w:rsidRDefault="00B819E4" w:rsidP="00D45F1D">
          <w:pPr>
            <w:pStyle w:val="TOC2"/>
            <w:tabs>
              <w:tab w:val="left" w:pos="1320"/>
              <w:tab w:val="right" w:leader="dot" w:pos="8296"/>
            </w:tabs>
            <w:bidi w:val="0"/>
            <w:rPr>
              <w:rFonts w:eastAsiaTheme="minorEastAsia"/>
              <w:noProof/>
              <w:rtl/>
            </w:rPr>
          </w:pPr>
          <w:hyperlink w:anchor="_Toc378518913" w:history="1">
            <w:r w:rsidR="00D45F1D" w:rsidRPr="00386242">
              <w:rPr>
                <w:rStyle w:val="Hyperlink"/>
                <w:noProof/>
              </w:rPr>
              <w:t>8.1</w:t>
            </w:r>
            <w:r w:rsidR="00D45F1D">
              <w:rPr>
                <w:rFonts w:eastAsiaTheme="minorEastAsia"/>
                <w:noProof/>
                <w:rtl/>
              </w:rPr>
              <w:tab/>
            </w:r>
            <w:r w:rsidR="00D45F1D" w:rsidRPr="00386242">
              <w:rPr>
                <w:rStyle w:val="Hyperlink"/>
                <w:noProof/>
              </w:rPr>
              <w:t>SVN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Toc378518913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92</w:t>
            </w:r>
            <w:r w:rsidR="00D45F1D">
              <w:rPr>
                <w:noProof/>
                <w:webHidden/>
                <w:rtl/>
              </w:rPr>
              <w:fldChar w:fldCharType="end"/>
            </w:r>
          </w:hyperlink>
        </w:p>
        <w:p w:rsidR="00D45F1D" w:rsidRDefault="00B819E4" w:rsidP="00D45F1D">
          <w:pPr>
            <w:pStyle w:val="TOC2"/>
            <w:tabs>
              <w:tab w:val="left" w:pos="2378"/>
              <w:tab w:val="right" w:leader="dot" w:pos="8296"/>
            </w:tabs>
            <w:bidi w:val="0"/>
            <w:rPr>
              <w:rFonts w:eastAsiaTheme="minorEastAsia"/>
              <w:noProof/>
              <w:rtl/>
            </w:rPr>
          </w:pPr>
          <w:hyperlink w:anchor="_Toc378518914" w:history="1">
            <w:r w:rsidR="00D45F1D" w:rsidRPr="00386242">
              <w:rPr>
                <w:rStyle w:val="Hyperlink"/>
                <w:noProof/>
              </w:rPr>
              <w:t>8.2</w:t>
            </w:r>
            <w:r w:rsidR="00D45F1D">
              <w:rPr>
                <w:rFonts w:eastAsiaTheme="minorEastAsia"/>
                <w:noProof/>
                <w:rtl/>
              </w:rPr>
              <w:tab/>
            </w:r>
            <w:r w:rsidR="00D45F1D" w:rsidRPr="00386242">
              <w:rPr>
                <w:rStyle w:val="Hyperlink"/>
                <w:noProof/>
              </w:rPr>
              <w:t>Coding Guidelines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Toc378518914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92</w:t>
            </w:r>
            <w:r w:rsidR="00D45F1D">
              <w:rPr>
                <w:noProof/>
                <w:webHidden/>
                <w:rtl/>
              </w:rPr>
              <w:fldChar w:fldCharType="end"/>
            </w:r>
          </w:hyperlink>
        </w:p>
        <w:p w:rsidR="00D45F1D" w:rsidRDefault="00B819E4" w:rsidP="00D45F1D">
          <w:pPr>
            <w:pStyle w:val="TOC2"/>
            <w:tabs>
              <w:tab w:val="right" w:leader="dot" w:pos="8296"/>
            </w:tabs>
            <w:bidi w:val="0"/>
            <w:rPr>
              <w:rFonts w:eastAsiaTheme="minorEastAsia"/>
              <w:noProof/>
              <w:rtl/>
            </w:rPr>
          </w:pPr>
          <w:hyperlink w:anchor="_Toc378518915" w:history="1">
            <w:r w:rsidR="00D45F1D" w:rsidRPr="00386242">
              <w:rPr>
                <w:rStyle w:val="Hyperlink"/>
                <w:noProof/>
              </w:rPr>
              <w:t>8.3 Code Review</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Toc378518915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B819E4" w:rsidP="00D45F1D">
          <w:pPr>
            <w:pStyle w:val="TOC2"/>
            <w:tabs>
              <w:tab w:val="left" w:pos="2164"/>
              <w:tab w:val="right" w:leader="dot" w:pos="8296"/>
            </w:tabs>
            <w:bidi w:val="0"/>
            <w:rPr>
              <w:rFonts w:eastAsiaTheme="minorEastAsia"/>
              <w:noProof/>
              <w:rtl/>
            </w:rPr>
          </w:pPr>
          <w:hyperlink w:anchor="_Toc378518916" w:history="1">
            <w:r w:rsidR="00D45F1D" w:rsidRPr="00386242">
              <w:rPr>
                <w:rStyle w:val="Hyperlink"/>
                <w:noProof/>
              </w:rPr>
              <w:t xml:space="preserve">8.4 </w:t>
            </w:r>
            <w:r w:rsidR="00D45F1D">
              <w:rPr>
                <w:rFonts w:eastAsiaTheme="minorEastAsia"/>
                <w:noProof/>
                <w:rtl/>
              </w:rPr>
              <w:tab/>
            </w:r>
            <w:r w:rsidR="00D45F1D" w:rsidRPr="00386242">
              <w:rPr>
                <w:rStyle w:val="Hyperlink"/>
                <w:noProof/>
              </w:rPr>
              <w:t>Documentation</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Toc378518916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B819E4" w:rsidP="00D45F1D">
          <w:pPr>
            <w:pStyle w:val="TOC1"/>
            <w:bidi w:val="0"/>
            <w:rPr>
              <w:rFonts w:eastAsiaTheme="minorEastAsia"/>
              <w:noProof/>
              <w:rtl/>
            </w:rPr>
          </w:pPr>
          <w:hyperlink w:anchor="_Toc378518917" w:history="1">
            <w:r w:rsidR="00D45F1D" w:rsidRPr="00386242">
              <w:rPr>
                <w:rStyle w:val="Hyperlink"/>
                <w:noProof/>
              </w:rPr>
              <w:t>9</w:t>
            </w:r>
            <w:r w:rsidR="00D45F1D">
              <w:rPr>
                <w:rFonts w:eastAsiaTheme="minorEastAsia"/>
                <w:noProof/>
                <w:rtl/>
              </w:rPr>
              <w:tab/>
            </w:r>
            <w:r w:rsidR="00D45F1D" w:rsidRPr="00386242">
              <w:rPr>
                <w:rStyle w:val="Hyperlink"/>
                <w:noProof/>
              </w:rPr>
              <w:t>summary</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Toc378518917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B819E4" w:rsidP="00D45F1D">
          <w:pPr>
            <w:pStyle w:val="TOC2"/>
            <w:tabs>
              <w:tab w:val="left" w:pos="1999"/>
              <w:tab w:val="right" w:leader="dot" w:pos="8296"/>
            </w:tabs>
            <w:bidi w:val="0"/>
            <w:rPr>
              <w:rFonts w:eastAsiaTheme="minorEastAsia"/>
              <w:noProof/>
              <w:rtl/>
            </w:rPr>
          </w:pPr>
          <w:hyperlink w:anchor="_Toc378518918" w:history="1">
            <w:r w:rsidR="00D45F1D" w:rsidRPr="00386242">
              <w:rPr>
                <w:rStyle w:val="Hyperlink"/>
                <w:noProof/>
              </w:rPr>
              <w:t>9.1</w:t>
            </w:r>
            <w:r w:rsidR="00D45F1D">
              <w:rPr>
                <w:rFonts w:eastAsiaTheme="minorEastAsia"/>
                <w:noProof/>
                <w:rtl/>
              </w:rPr>
              <w:tab/>
            </w:r>
            <w:r w:rsidR="00D45F1D" w:rsidRPr="00386242">
              <w:rPr>
                <w:rStyle w:val="Hyperlink"/>
                <w:noProof/>
              </w:rPr>
              <w:t>Project Usage</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Toc378518918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B819E4" w:rsidP="00D45F1D">
          <w:pPr>
            <w:pStyle w:val="TOC2"/>
            <w:tabs>
              <w:tab w:val="left" w:pos="1830"/>
              <w:tab w:val="right" w:leader="dot" w:pos="8296"/>
            </w:tabs>
            <w:bidi w:val="0"/>
            <w:rPr>
              <w:rFonts w:eastAsiaTheme="minorEastAsia"/>
              <w:noProof/>
              <w:rtl/>
            </w:rPr>
          </w:pPr>
          <w:hyperlink w:anchor="_Toc378518919" w:history="1">
            <w:r w:rsidR="00D45F1D" w:rsidRPr="00386242">
              <w:rPr>
                <w:rStyle w:val="Hyperlink"/>
                <w:noProof/>
              </w:rPr>
              <w:t>9.2</w:t>
            </w:r>
            <w:r w:rsidR="00D45F1D">
              <w:rPr>
                <w:rFonts w:eastAsiaTheme="minorEastAsia"/>
                <w:noProof/>
                <w:rtl/>
              </w:rPr>
              <w:tab/>
            </w:r>
            <w:r w:rsidR="00D45F1D" w:rsidRPr="00386242">
              <w:rPr>
                <w:rStyle w:val="Hyperlink"/>
                <w:noProof/>
              </w:rPr>
              <w:t>Conclusions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Toc378518919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B819E4" w:rsidP="00D45F1D">
          <w:pPr>
            <w:pStyle w:val="TOC1"/>
            <w:bidi w:val="0"/>
            <w:rPr>
              <w:rFonts w:eastAsiaTheme="minorEastAsia"/>
              <w:noProof/>
              <w:rtl/>
            </w:rPr>
          </w:pPr>
          <w:hyperlink w:anchor="_Toc378518920" w:history="1">
            <w:r w:rsidR="00D45F1D" w:rsidRPr="00386242">
              <w:rPr>
                <w:rStyle w:val="Hyperlink"/>
                <w:noProof/>
              </w:rPr>
              <w:t>10</w:t>
            </w:r>
            <w:r w:rsidR="00D45F1D">
              <w:rPr>
                <w:rFonts w:eastAsiaTheme="minorEastAsia"/>
                <w:noProof/>
                <w:rtl/>
              </w:rPr>
              <w:tab/>
            </w:r>
            <w:r w:rsidR="00D45F1D" w:rsidRPr="00386242">
              <w:rPr>
                <w:rStyle w:val="Hyperlink"/>
                <w:noProof/>
              </w:rPr>
              <w:t>ABBREVIATIONS</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Toc378518920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94</w:t>
            </w:r>
            <w:r w:rsidR="00D45F1D">
              <w:rPr>
                <w:noProof/>
                <w:webHidden/>
                <w:rtl/>
              </w:rPr>
              <w:fldChar w:fldCharType="end"/>
            </w:r>
          </w:hyperlink>
        </w:p>
        <w:p w:rsidR="00D45F1D" w:rsidRDefault="00B819E4" w:rsidP="00D45F1D">
          <w:pPr>
            <w:pStyle w:val="TOC1"/>
            <w:bidi w:val="0"/>
            <w:rPr>
              <w:rFonts w:eastAsiaTheme="minorEastAsia"/>
              <w:noProof/>
              <w:rtl/>
            </w:rPr>
          </w:pPr>
          <w:hyperlink w:anchor="_Toc378518921" w:history="1">
            <w:r w:rsidR="00D45F1D" w:rsidRPr="00386242">
              <w:rPr>
                <w:rStyle w:val="Hyperlink"/>
                <w:noProof/>
              </w:rPr>
              <w:t>11</w:t>
            </w:r>
            <w:r w:rsidR="00D45F1D">
              <w:rPr>
                <w:rFonts w:eastAsiaTheme="minorEastAsia"/>
                <w:noProof/>
                <w:rtl/>
              </w:rPr>
              <w:tab/>
            </w:r>
            <w:r w:rsidR="00D45F1D" w:rsidRPr="00386242">
              <w:rPr>
                <w:rStyle w:val="Hyperlink"/>
                <w:noProof/>
              </w:rPr>
              <w:t>Appendix</w:t>
            </w:r>
            <w:r w:rsidR="00D45F1D">
              <w:rPr>
                <w:noProof/>
                <w:webHidden/>
                <w:rtl/>
              </w:rPr>
              <w:tab/>
            </w:r>
            <w:r w:rsidR="00D45F1D">
              <w:rPr>
                <w:noProof/>
                <w:webHidden/>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Toc378518921 \h</w:instrText>
            </w:r>
            <w:r w:rsidR="00D45F1D">
              <w:rPr>
                <w:noProof/>
                <w:webHidden/>
                <w:rtl/>
              </w:rPr>
              <w:instrText xml:space="preserve"> </w:instrText>
            </w:r>
            <w:r w:rsidR="00D45F1D">
              <w:rPr>
                <w:noProof/>
                <w:webHidden/>
                <w:rtl/>
              </w:rPr>
            </w:r>
            <w:r w:rsidR="00D45F1D">
              <w:rPr>
                <w:noProof/>
                <w:webHidden/>
                <w:rtl/>
              </w:rPr>
              <w:fldChar w:fldCharType="separate"/>
            </w:r>
            <w:r w:rsidR="00D45F1D">
              <w:rPr>
                <w:noProof/>
                <w:webHidden/>
              </w:rPr>
              <w:t>95</w:t>
            </w:r>
            <w:r w:rsidR="00D45F1D">
              <w:rPr>
                <w:noProof/>
                <w:webHidden/>
                <w:rtl/>
              </w:rPr>
              <w:fldChar w:fldCharType="end"/>
            </w:r>
          </w:hyperlink>
        </w:p>
        <w:p w:rsidR="002F5BE7" w:rsidRDefault="002F5BE7" w:rsidP="00D45F1D">
          <w:pPr>
            <w:bidi w:val="0"/>
            <w:rPr>
              <w:rtl/>
              <w:cs/>
            </w:rPr>
          </w:pPr>
          <w:r>
            <w:rPr>
              <w:b/>
              <w:bCs/>
              <w:lang w:val="he-IL"/>
            </w:rPr>
            <w:fldChar w:fldCharType="end"/>
          </w:r>
        </w:p>
      </w:sdtContent>
    </w:sdt>
    <w:p w:rsidR="002F5BE7" w:rsidRPr="002F5BE7" w:rsidRDefault="002F5BE7" w:rsidP="002F5BE7">
      <w:pPr>
        <w:bidi w:val="0"/>
        <w:rPr>
          <w:rtl/>
        </w:rPr>
      </w:pPr>
    </w:p>
    <w:p w:rsidR="00F73412" w:rsidRDefault="00F73412" w:rsidP="00A1610B">
      <w:pPr>
        <w:bidi w:val="0"/>
      </w:pPr>
    </w:p>
    <w:p w:rsidR="00F73412" w:rsidRDefault="00F73412" w:rsidP="00F73412">
      <w:pPr>
        <w:bidi w:val="0"/>
      </w:pPr>
    </w:p>
    <w:p w:rsidR="008B50AB" w:rsidRPr="008B50AB" w:rsidRDefault="008B50AB" w:rsidP="008B50AB">
      <w:pPr>
        <w:bidi w:val="0"/>
        <w:rPr>
          <w:rtl/>
          <w:cs/>
        </w:rPr>
      </w:pPr>
    </w:p>
    <w:p w:rsidR="0071237B" w:rsidRDefault="00A53D88" w:rsidP="00A53D88">
      <w:pPr>
        <w:pStyle w:val="TOCHeading"/>
        <w:jc w:val="right"/>
        <w:rPr>
          <w:rtl w:val="0"/>
          <w:cs w:val="0"/>
        </w:rPr>
      </w:pPr>
      <w:r>
        <w:rPr>
          <w:cs w:val="0"/>
        </w:rPr>
        <w:lastRenderedPageBreak/>
        <w:t xml:space="preserve">TABLE OF FIGURES </w:t>
      </w:r>
    </w:p>
    <w:p w:rsidR="00D45F1D" w:rsidRDefault="00D45F1D" w:rsidP="00D45F1D">
      <w:pPr>
        <w:pStyle w:val="TableofFigures"/>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"Figure</w:instrText>
      </w:r>
      <w:r>
        <w:rPr>
          <w:rFonts w:hint="cs"/>
          <w:rtl/>
        </w:rPr>
        <w:instrText>"</w:instrText>
      </w:r>
      <w:r>
        <w:rPr>
          <w:rtl/>
        </w:rPr>
        <w:instrText xml:space="preserve"> </w:instrText>
      </w:r>
      <w:r>
        <w:rPr>
          <w:rtl/>
        </w:rPr>
        <w:fldChar w:fldCharType="separate"/>
      </w:r>
      <w:hyperlink w:anchor="_Toc378518922" w:history="1">
        <w:r w:rsidRPr="00013101">
          <w:rPr>
            <w:rStyle w:val="Hyperlink"/>
            <w:noProof/>
          </w:rPr>
          <w:t>Figure 1- The final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Toc378518922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23" w:history="1">
        <w:r w:rsidR="00D45F1D" w:rsidRPr="00013101">
          <w:rPr>
            <w:rStyle w:val="Hyperlink"/>
            <w:noProof/>
          </w:rPr>
          <w:t>Figure 2-Top data flow(1)</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24" w:history="1">
        <w:r w:rsidR="00D45F1D" w:rsidRPr="00013101">
          <w:rPr>
            <w:rStyle w:val="Hyperlink"/>
            <w:noProof/>
          </w:rPr>
          <w:t>Figure 3-Top data flow(2)</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11</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25" w:history="1">
        <w:r w:rsidR="00D45F1D" w:rsidRPr="00013101">
          <w:rPr>
            <w:rStyle w:val="Hyperlink"/>
            <w:noProof/>
          </w:rPr>
          <w:t>Figure 4-Top data flow(3)</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11</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26" w:history="1">
        <w:r w:rsidR="00D45F1D" w:rsidRPr="00013101">
          <w:rPr>
            <w:rStyle w:val="Hyperlink"/>
            <w:noProof/>
          </w:rPr>
          <w:t>Figure 5- Top data flow(4)</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27" w:history="1">
        <w:r w:rsidR="00D45F1D" w:rsidRPr="00013101">
          <w:rPr>
            <w:rStyle w:val="Hyperlink"/>
            <w:noProof/>
          </w:rPr>
          <w:t>Figure 6-Core data flow (5)</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28" w:history="1">
        <w:r w:rsidR="00D45F1D" w:rsidRPr="00013101">
          <w:rPr>
            <w:rStyle w:val="Hyperlink"/>
            <w:noProof/>
          </w:rPr>
          <w:t>Figure 7- Core data flow (6)</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13</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29" w:history="1">
        <w:r w:rsidR="00D45F1D" w:rsidRPr="00013101">
          <w:rPr>
            <w:rStyle w:val="Hyperlink"/>
            <w:noProof/>
          </w:rPr>
          <w:t>Figure 8- Core data flow (7)</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Toc378518929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13</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30" w:history="1">
        <w:r w:rsidR="00D45F1D" w:rsidRPr="00013101">
          <w:rPr>
            <w:rStyle w:val="Hyperlink"/>
            <w:noProof/>
          </w:rPr>
          <w:t>Figure 9- Core data flow (8)</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31" w:history="1">
        <w:r w:rsidR="00D45F1D" w:rsidRPr="00013101">
          <w:rPr>
            <w:rStyle w:val="Hyperlink"/>
            <w:noProof/>
          </w:rPr>
          <w:t>Figure 10- Core data flow (9)</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32" w:history="1">
        <w:r w:rsidR="00D45F1D" w:rsidRPr="00013101">
          <w:rPr>
            <w:rStyle w:val="Hyperlink"/>
            <w:noProof/>
          </w:rPr>
          <w:t>Figure 11- Core data flow (10)</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33" w:history="1">
        <w:r w:rsidR="00D45F1D" w:rsidRPr="00013101">
          <w:rPr>
            <w:rStyle w:val="Hyperlink"/>
            <w:noProof/>
          </w:rPr>
          <w:t>Figure 12- Core data flow (11)</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34" w:history="1">
        <w:r w:rsidR="00D45F1D" w:rsidRPr="00013101">
          <w:rPr>
            <w:rStyle w:val="Hyperlink"/>
            <w:noProof/>
          </w:rPr>
          <w:t>Figure 13- Registers unit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16</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35" w:history="1">
        <w:r w:rsidR="00D45F1D" w:rsidRPr="00013101">
          <w:rPr>
            <w:rStyle w:val="Hyperlink"/>
            <w:noProof/>
          </w:rPr>
          <w:t>Figure 14- Registers unit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19</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36" w:history="1">
        <w:r w:rsidR="00D45F1D" w:rsidRPr="00013101">
          <w:rPr>
            <w:rStyle w:val="Hyperlink"/>
            <w:noProof/>
          </w:rPr>
          <w:t>Figure 15- Write controller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37" w:history="1">
        <w:r w:rsidR="00D45F1D" w:rsidRPr="00013101">
          <w:rPr>
            <w:rStyle w:val="Hyperlink"/>
            <w:noProof/>
          </w:rPr>
          <w:t>Figure 16- Write controller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38" w:history="1">
        <w:r w:rsidR="00D45F1D" w:rsidRPr="00013101">
          <w:rPr>
            <w:rStyle w:val="Hyperlink"/>
            <w:noProof/>
          </w:rPr>
          <w:t>Figure 17- Write controller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39" w:history="1">
        <w:r w:rsidR="00D45F1D" w:rsidRPr="00013101">
          <w:rPr>
            <w:rStyle w:val="Hyperlink"/>
            <w:noProof/>
          </w:rPr>
          <w:t>Figure 18- Read controller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Toc378518939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40" w:history="1">
        <w:r w:rsidR="00D45F1D" w:rsidRPr="00013101">
          <w:rPr>
            <w:rStyle w:val="Hyperlink"/>
            <w:noProof/>
          </w:rPr>
          <w:t>Figure 19- Read controller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27</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41" w:history="1">
        <w:r w:rsidR="00D45F1D" w:rsidRPr="00013101">
          <w:rPr>
            <w:rStyle w:val="Hyperlink"/>
            <w:noProof/>
          </w:rPr>
          <w:t>Figure 20- Read controller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28</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42" w:history="1">
        <w:r w:rsidR="00D45F1D" w:rsidRPr="00013101">
          <w:rPr>
            <w:rStyle w:val="Hyperlink"/>
            <w:noProof/>
          </w:rPr>
          <w:t>Figure 21- In out coordinator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29</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43" w:history="1">
        <w:r w:rsidR="00D45F1D" w:rsidRPr="00013101">
          <w:rPr>
            <w:rStyle w:val="Hyperlink"/>
            <w:noProof/>
          </w:rPr>
          <w:t>Figure 22- In out coordinator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31</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44" w:history="1">
        <w:r w:rsidR="00D45F1D" w:rsidRPr="00013101">
          <w:rPr>
            <w:rStyle w:val="Hyperlink"/>
            <w:noProof/>
          </w:rPr>
          <w:t>Figure 23- In &gt;out coordinator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45" w:history="1">
        <w:r w:rsidR="00D45F1D" w:rsidRPr="00013101">
          <w:rPr>
            <w:rStyle w:val="Hyperlink"/>
            <w:noProof/>
          </w:rPr>
          <w:t>Figure 24- In &lt;out coordinator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46" w:history="1">
        <w:r w:rsidR="00D45F1D" w:rsidRPr="00013101">
          <w:rPr>
            <w:rStyle w:val="Hyperlink"/>
            <w:noProof/>
          </w:rPr>
          <w:t>Figure 25- In =out coordinator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36</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47" w:history="1">
        <w:r w:rsidR="00D45F1D" w:rsidRPr="00013101">
          <w:rPr>
            <w:rStyle w:val="Hyperlink"/>
            <w:noProof/>
          </w:rPr>
          <w:t>Figure 26- Enable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39</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48" w:history="1">
        <w:r w:rsidR="00D45F1D" w:rsidRPr="00013101">
          <w:rPr>
            <w:rStyle w:val="Hyperlink"/>
            <w:noProof/>
          </w:rPr>
          <w:t>Figure 27- memory unit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49" w:history="1">
        <w:r w:rsidR="00D45F1D" w:rsidRPr="00013101">
          <w:rPr>
            <w:rStyle w:val="Hyperlink"/>
            <w:noProof/>
          </w:rPr>
          <w:t>Figure 28- Generic RAM example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Toc378518949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41</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50" w:history="1">
        <w:r w:rsidR="00D45F1D" w:rsidRPr="00013101">
          <w:rPr>
            <w:rStyle w:val="Hyperlink"/>
            <w:noProof/>
          </w:rPr>
          <w:t>Figure 29- The core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51" w:history="1">
        <w:r w:rsidR="00D45F1D" w:rsidRPr="00013101">
          <w:rPr>
            <w:rStyle w:val="Hyperlink"/>
            <w:noProof/>
          </w:rPr>
          <w:t>Figure 30- Signal generator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46</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52" w:history="1">
        <w:r w:rsidR="00D45F1D" w:rsidRPr="00013101">
          <w:rPr>
            <w:rStyle w:val="Hyperlink"/>
            <w:noProof/>
          </w:rPr>
          <w:t>Figure</w:t>
        </w:r>
        <w:r w:rsidR="00D45F1D" w:rsidRPr="00013101">
          <w:rPr>
            <w:rStyle w:val="Hyperlink"/>
            <w:noProof/>
            <w:rtl/>
          </w:rPr>
          <w:t xml:space="preserve"> 31</w:t>
        </w:r>
        <w:r w:rsidR="00D45F1D" w:rsidRPr="00013101">
          <w:rPr>
            <w:rStyle w:val="Hyperlink"/>
            <w:noProof/>
          </w:rPr>
          <w:t>- Signal generator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48</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53" w:history="1">
        <w:r w:rsidR="00D45F1D" w:rsidRPr="00013101">
          <w:rPr>
            <w:rStyle w:val="Hyperlink"/>
            <w:noProof/>
          </w:rPr>
          <w:t>Figure 32 - RX path</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49</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54" w:history="1">
        <w:r w:rsidR="00D45F1D" w:rsidRPr="00013101">
          <w:rPr>
            <w:rStyle w:val="Hyperlink"/>
            <w:noProof/>
          </w:rPr>
          <w:t>Figure 33 - TX path</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55" w:history="1">
        <w:r w:rsidR="00D45F1D" w:rsidRPr="00013101">
          <w:rPr>
            <w:rStyle w:val="Hyperlink"/>
            <w:noProof/>
          </w:rPr>
          <w:t>Figure 34 - BUS to encoder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57</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56" w:history="1">
        <w:r w:rsidR="00D45F1D" w:rsidRPr="00013101">
          <w:rPr>
            <w:rStyle w:val="Hyperlink"/>
            <w:noProof/>
          </w:rPr>
          <w:t>Figure 35 - Wishbone cycle waveform example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61</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57" w:history="1">
        <w:r w:rsidR="00D45F1D" w:rsidRPr="00013101">
          <w:rPr>
            <w:rStyle w:val="Hyperlink"/>
            <w:noProof/>
          </w:rPr>
          <w:t>Figure 36 - Wishbone Intercon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63</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58" w:history="1">
        <w:r w:rsidR="00D45F1D" w:rsidRPr="00013101">
          <w:rPr>
            <w:rStyle w:val="Hyperlink"/>
            <w:noProof/>
          </w:rPr>
          <w:t>Figure 37 - Connecting a Wishbone Master</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59" w:history="1">
        <w:r w:rsidR="00D45F1D" w:rsidRPr="00013101">
          <w:rPr>
            <w:rStyle w:val="Hyperlink"/>
            <w:noProof/>
          </w:rPr>
          <w:t>Figure 38 - Wishbone Master FSM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Toc378518959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60" w:history="1">
        <w:r w:rsidR="00D45F1D" w:rsidRPr="00013101">
          <w:rPr>
            <w:rStyle w:val="Hyperlink"/>
            <w:noProof/>
          </w:rPr>
          <w:t>Figure 39 - Connecting a Wishbone Slave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67</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61" w:history="1">
        <w:r w:rsidR="00D45F1D" w:rsidRPr="00013101">
          <w:rPr>
            <w:rStyle w:val="Hyperlink"/>
            <w:noProof/>
          </w:rPr>
          <w:t>Figure 40- Output block</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68</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62" w:history="1">
        <w:r w:rsidR="00D45F1D" w:rsidRPr="00013101">
          <w:rPr>
            <w:rStyle w:val="Hyperlink"/>
            <w:i/>
            <w:iCs/>
            <w:noProof/>
          </w:rPr>
          <w:t>Figure 41 - Output block illustration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63" w:history="1">
        <w:r w:rsidR="00D45F1D" w:rsidRPr="00013101">
          <w:rPr>
            <w:rStyle w:val="Hyperlink"/>
            <w:noProof/>
          </w:rPr>
          <w:t>Figure</w:t>
        </w:r>
        <w:r w:rsidR="00D45F1D" w:rsidRPr="00013101">
          <w:rPr>
            <w:rStyle w:val="Hyperlink"/>
            <w:noProof/>
            <w:rtl/>
          </w:rPr>
          <w:t xml:space="preserve"> </w:t>
        </w:r>
        <w:r w:rsidR="00D45F1D" w:rsidRPr="00013101">
          <w:rPr>
            <w:rStyle w:val="Hyperlink"/>
            <w:noProof/>
          </w:rPr>
          <w:t>42- Part a simulations (1)</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79</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64" w:history="1">
        <w:r w:rsidR="00D45F1D" w:rsidRPr="00013101">
          <w:rPr>
            <w:rStyle w:val="Hyperlink"/>
            <w:noProof/>
          </w:rPr>
          <w:t>Figure 43- Part a simulations (2)</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65" w:history="1">
        <w:r w:rsidR="00D45F1D" w:rsidRPr="00013101">
          <w:rPr>
            <w:rStyle w:val="Hyperlink"/>
            <w:noProof/>
          </w:rPr>
          <w:t>Figure 44- Part a simulations (3)</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66" w:history="1">
        <w:r w:rsidR="00D45F1D" w:rsidRPr="00013101">
          <w:rPr>
            <w:rStyle w:val="Hyperlink"/>
            <w:noProof/>
          </w:rPr>
          <w:t>Figure 45- Part a simulations (4)</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81</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67" w:history="1">
        <w:r w:rsidR="00D45F1D" w:rsidRPr="00013101">
          <w:rPr>
            <w:rStyle w:val="Hyperlink"/>
            <w:noProof/>
          </w:rPr>
          <w:t>Figure 46- Quartus Synthesis results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68" w:history="1">
        <w:r w:rsidR="00D45F1D" w:rsidRPr="00013101">
          <w:rPr>
            <w:rStyle w:val="Hyperlink"/>
            <w:noProof/>
          </w:rPr>
          <w:t>Figure</w:t>
        </w:r>
        <w:r w:rsidR="00D45F1D" w:rsidRPr="00013101">
          <w:rPr>
            <w:rStyle w:val="Hyperlink"/>
            <w:noProof/>
            <w:rtl/>
          </w:rPr>
          <w:t xml:space="preserve"> 47</w:t>
        </w:r>
        <w:r w:rsidR="00D45F1D" w:rsidRPr="00013101">
          <w:rPr>
            <w:rStyle w:val="Hyperlink"/>
            <w:noProof/>
          </w:rPr>
          <w:t>- Maximal frequency</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86</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69" w:history="1">
        <w:r w:rsidR="00D45F1D" w:rsidRPr="00013101">
          <w:rPr>
            <w:rStyle w:val="Hyperlink"/>
            <w:noProof/>
          </w:rPr>
          <w:t>Figure 48- RTL scheme of the system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Toc378518969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86</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70" w:history="1">
        <w:r w:rsidR="00D45F1D" w:rsidRPr="00013101">
          <w:rPr>
            <w:rStyle w:val="Hyperlink"/>
            <w:noProof/>
          </w:rPr>
          <w:t>Figure 49- Code solution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89</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71" w:history="1">
        <w:r w:rsidR="00D45F1D" w:rsidRPr="00013101">
          <w:rPr>
            <w:rStyle w:val="Hyperlink"/>
            <w:noProof/>
          </w:rPr>
          <w:t>Figure 50- Second problem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89</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72" w:history="1">
        <w:r w:rsidR="00D45F1D" w:rsidRPr="00013101">
          <w:rPr>
            <w:rStyle w:val="Hyperlink"/>
            <w:noProof/>
          </w:rPr>
          <w:t>Figure 51- Second solution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73" w:history="1">
        <w:r w:rsidR="00D45F1D" w:rsidRPr="00013101">
          <w:rPr>
            <w:rStyle w:val="Hyperlink"/>
            <w:noProof/>
          </w:rPr>
          <w:t>Figure</w:t>
        </w:r>
        <w:r w:rsidR="00D45F1D" w:rsidRPr="00013101">
          <w:rPr>
            <w:rStyle w:val="Hyperlink"/>
            <w:noProof/>
            <w:rtl/>
          </w:rPr>
          <w:t xml:space="preserve"> 52</w:t>
        </w:r>
        <w:r w:rsidR="00D45F1D" w:rsidRPr="00013101">
          <w:rPr>
            <w:rStyle w:val="Hyperlink"/>
            <w:noProof/>
          </w:rPr>
          <w:t>- Third problem</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74" w:history="1">
        <w:r w:rsidR="00D45F1D" w:rsidRPr="00013101">
          <w:rPr>
            <w:rStyle w:val="Hyperlink"/>
            <w:noProof/>
          </w:rPr>
          <w:t>Figure 53-Third problem solution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91</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75" w:history="1">
        <w:r w:rsidR="00D45F1D" w:rsidRPr="00013101">
          <w:rPr>
            <w:rStyle w:val="Hyperlink"/>
            <w:noProof/>
          </w:rPr>
          <w:t>Figure 54- SVN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76" w:history="1">
        <w:r w:rsidR="00D45F1D" w:rsidRPr="00013101">
          <w:rPr>
            <w:rStyle w:val="Hyperlink"/>
            <w:noProof/>
          </w:rPr>
          <w:t>Figure 55- SVN snapshot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77" w:history="1">
        <w:r w:rsidR="00D45F1D" w:rsidRPr="00013101">
          <w:rPr>
            <w:rStyle w:val="Hyperlink"/>
            <w:noProof/>
          </w:rPr>
          <w:t>Figure 56- Coding guidelines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93</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78" w:history="1">
        <w:r w:rsidR="00D45F1D" w:rsidRPr="00013101">
          <w:rPr>
            <w:rStyle w:val="Hyperlink"/>
            <w:noProof/>
          </w:rPr>
          <w:t>Figure 57- Entity template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Toc378518978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93</w:t>
        </w:r>
        <w:r w:rsidR="00D45F1D">
          <w:rPr>
            <w:rStyle w:val="Hyperlink"/>
            <w:noProof/>
            <w:rtl/>
          </w:rPr>
          <w:fldChar w:fldCharType="end"/>
        </w:r>
      </w:hyperlink>
    </w:p>
    <w:p w:rsidR="00CF50B0" w:rsidRDefault="00D45F1D" w:rsidP="0071237B">
      <w:pPr>
        <w:rPr>
          <w:rtl/>
        </w:rPr>
      </w:pPr>
      <w:r>
        <w:rPr>
          <w:rtl/>
        </w:rPr>
        <w:fldChar w:fldCharType="end"/>
      </w:r>
    </w:p>
    <w:p w:rsidR="00F73412" w:rsidRDefault="00F73412" w:rsidP="00040388">
      <w:pPr>
        <w:pStyle w:val="TOCHeading"/>
        <w:bidi w:val="0"/>
        <w:rPr>
          <w:cs w:val="0"/>
        </w:rPr>
      </w:pPr>
      <w:r>
        <w:rPr>
          <w:cs w:val="0"/>
        </w:rPr>
        <w:t>TABLE OF TABLES</w:t>
      </w:r>
    </w:p>
    <w:p w:rsidR="00D45F1D" w:rsidRDefault="00D45F1D" w:rsidP="00D45F1D">
      <w:pPr>
        <w:pStyle w:val="TableofFigures"/>
        <w:tabs>
          <w:tab w:val="right" w:leader="dot" w:pos="8296"/>
        </w:tabs>
        <w:bidi w:val="0"/>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 "Table</w:instrText>
      </w:r>
      <w:r>
        <w:rPr>
          <w:rFonts w:hint="cs"/>
          <w:rtl/>
        </w:rPr>
        <w:instrText>"</w:instrText>
      </w:r>
      <w:r>
        <w:rPr>
          <w:rtl/>
        </w:rPr>
        <w:instrText xml:space="preserve"> </w:instrText>
      </w:r>
      <w:r>
        <w:rPr>
          <w:rtl/>
        </w:rPr>
        <w:fldChar w:fldCharType="separate"/>
      </w:r>
      <w:hyperlink w:anchor="_Toc378518985" w:history="1">
        <w:r w:rsidRPr="00991876">
          <w:rPr>
            <w:rStyle w:val="Hyperlink"/>
            <w:noProof/>
          </w:rPr>
          <w:t>Table 1 - Registers unit generics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Toc378518985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86" w:history="1">
        <w:r w:rsidR="00D45F1D" w:rsidRPr="00991876">
          <w:rPr>
            <w:rStyle w:val="Hyperlink"/>
            <w:noProof/>
          </w:rPr>
          <w:t>Table 2- Registers unit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18</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87" w:history="1">
        <w:r w:rsidR="00D45F1D" w:rsidRPr="00991876">
          <w:rPr>
            <w:rStyle w:val="Hyperlink"/>
            <w:noProof/>
          </w:rPr>
          <w:t>Table 3- Write controller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88" w:history="1">
        <w:r w:rsidR="00D45F1D" w:rsidRPr="00991876">
          <w:rPr>
            <w:rStyle w:val="Hyperlink"/>
            <w:noProof/>
          </w:rPr>
          <w:t>Table 4- Write controller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21</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89" w:history="1">
        <w:r w:rsidR="00D45F1D" w:rsidRPr="00991876">
          <w:rPr>
            <w:rStyle w:val="Hyperlink"/>
            <w:noProof/>
          </w:rPr>
          <w:t>Table 5- Write controller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Toc378518989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23</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90" w:history="1">
        <w:r w:rsidR="00D45F1D" w:rsidRPr="00991876">
          <w:rPr>
            <w:rStyle w:val="Hyperlink"/>
            <w:noProof/>
          </w:rPr>
          <w:t>Table 6- Read controller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91" w:history="1">
        <w:r w:rsidR="00D45F1D" w:rsidRPr="00991876">
          <w:rPr>
            <w:rStyle w:val="Hyperlink"/>
            <w:noProof/>
          </w:rPr>
          <w:t>Table 7- Read controller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26</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92" w:history="1">
        <w:r w:rsidR="00D45F1D" w:rsidRPr="00991876">
          <w:rPr>
            <w:rStyle w:val="Hyperlink"/>
            <w:noProof/>
          </w:rPr>
          <w:t>Table 8- Read controller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28</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93" w:history="1">
        <w:r w:rsidR="00D45F1D" w:rsidRPr="00991876">
          <w:rPr>
            <w:rStyle w:val="Hyperlink"/>
            <w:noProof/>
          </w:rPr>
          <w:t>Table 9- In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94" w:history="1">
        <w:r w:rsidR="00D45F1D" w:rsidRPr="00991876">
          <w:rPr>
            <w:rStyle w:val="Hyperlink"/>
            <w:noProof/>
          </w:rPr>
          <w:t>Table 10- In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95" w:history="1">
        <w:r w:rsidR="00D45F1D" w:rsidRPr="00991876">
          <w:rPr>
            <w:rStyle w:val="Hyperlink"/>
            <w:noProof/>
          </w:rPr>
          <w:t>Table 11- In&gt;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96" w:history="1">
        <w:r w:rsidR="00D45F1D" w:rsidRPr="00991876">
          <w:rPr>
            <w:rStyle w:val="Hyperlink"/>
            <w:noProof/>
          </w:rPr>
          <w:t>Table 12- In&gt;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97" w:history="1">
        <w:r w:rsidR="00D45F1D" w:rsidRPr="00991876">
          <w:rPr>
            <w:rStyle w:val="Hyperlink"/>
            <w:noProof/>
          </w:rPr>
          <w:t>Table 13- In&gt; out coordinator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33</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98" w:history="1">
        <w:r w:rsidR="00D45F1D" w:rsidRPr="00991876">
          <w:rPr>
            <w:rStyle w:val="Hyperlink"/>
            <w:noProof/>
          </w:rPr>
          <w:t>Table 14- In&lt;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33</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8999" w:history="1">
        <w:r w:rsidR="00D45F1D" w:rsidRPr="00991876">
          <w:rPr>
            <w:rStyle w:val="Hyperlink"/>
            <w:noProof/>
          </w:rPr>
          <w:t>Table 15- In&lt;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Toc378518999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00" w:history="1">
        <w:r w:rsidR="00D45F1D" w:rsidRPr="00991876">
          <w:rPr>
            <w:rStyle w:val="Hyperlink"/>
            <w:noProof/>
          </w:rPr>
          <w:t>Table 16- In&lt; out coordinator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01" w:history="1">
        <w:r w:rsidR="00D45F1D" w:rsidRPr="00991876">
          <w:rPr>
            <w:rStyle w:val="Hyperlink"/>
            <w:noProof/>
          </w:rPr>
          <w:t>Table 17- In= out coordinator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02" w:history="1">
        <w:r w:rsidR="00D45F1D" w:rsidRPr="00991876">
          <w:rPr>
            <w:rStyle w:val="Hyperlink"/>
            <w:noProof/>
          </w:rPr>
          <w:t>Table 18- In= out coordinator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36</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03" w:history="1">
        <w:r w:rsidR="00D45F1D" w:rsidRPr="00991876">
          <w:rPr>
            <w:rStyle w:val="Hyperlink"/>
            <w:noProof/>
          </w:rPr>
          <w:t>Table 19- In= out coordinator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37</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04" w:history="1">
        <w:r w:rsidR="00D45F1D" w:rsidRPr="00991876">
          <w:rPr>
            <w:rStyle w:val="Hyperlink"/>
            <w:noProof/>
          </w:rPr>
          <w:t>Table 20- Enable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37</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05" w:history="1">
        <w:r w:rsidR="00D45F1D" w:rsidRPr="00991876">
          <w:rPr>
            <w:rStyle w:val="Hyperlink"/>
            <w:noProof/>
          </w:rPr>
          <w:t>Table 21- Enable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38</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06" w:history="1">
        <w:r w:rsidR="00D45F1D" w:rsidRPr="00991876">
          <w:rPr>
            <w:rStyle w:val="Hyperlink"/>
            <w:noProof/>
          </w:rPr>
          <w:t>Table 22- Enable output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39</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07" w:history="1">
        <w:r w:rsidR="00D45F1D" w:rsidRPr="00991876">
          <w:rPr>
            <w:rStyle w:val="Hyperlink"/>
            <w:noProof/>
          </w:rPr>
          <w:t>Table 23- memory unit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08" w:history="1">
        <w:r w:rsidR="00D45F1D" w:rsidRPr="00991876">
          <w:rPr>
            <w:rStyle w:val="Hyperlink"/>
            <w:noProof/>
          </w:rPr>
          <w:t>Table 24- memory unit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41</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09" w:history="1">
        <w:r w:rsidR="00D45F1D" w:rsidRPr="00991876">
          <w:rPr>
            <w:rStyle w:val="Hyperlink"/>
            <w:noProof/>
          </w:rPr>
          <w:t>Table 25- Core generics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Toc378519009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43</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10" w:history="1">
        <w:r w:rsidR="00D45F1D" w:rsidRPr="00991876">
          <w:rPr>
            <w:rStyle w:val="Hyperlink"/>
            <w:noProof/>
          </w:rPr>
          <w:t>Table 26- Core signals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11" w:history="1">
        <w:r w:rsidR="00D45F1D" w:rsidRPr="00991876">
          <w:rPr>
            <w:rStyle w:val="Hyperlink"/>
            <w:noProof/>
          </w:rPr>
          <w:t>Table 27- Signal generator generic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46</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12" w:history="1">
        <w:r w:rsidR="00D45F1D" w:rsidRPr="00991876">
          <w:rPr>
            <w:rStyle w:val="Hyperlink"/>
            <w:noProof/>
          </w:rPr>
          <w:t>Table 28- Signal generator signals table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47</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13" w:history="1">
        <w:r w:rsidR="00D45F1D" w:rsidRPr="00991876">
          <w:rPr>
            <w:rStyle w:val="Hyperlink"/>
            <w:noProof/>
          </w:rPr>
          <w:t>Table</w:t>
        </w:r>
        <w:r w:rsidR="00D45F1D" w:rsidRPr="00991876">
          <w:rPr>
            <w:rStyle w:val="Hyperlink"/>
            <w:noProof/>
            <w:rtl/>
          </w:rPr>
          <w:t xml:space="preserve"> 29</w:t>
        </w:r>
        <w:r w:rsidR="00D45F1D" w:rsidRPr="00991876">
          <w:rPr>
            <w:rStyle w:val="Hyperlink"/>
            <w:noProof/>
          </w:rPr>
          <w:t>- Signal generator outputs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48</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14" w:history="1">
        <w:r w:rsidR="00D45F1D" w:rsidRPr="00991876">
          <w:rPr>
            <w:rStyle w:val="Hyperlink"/>
            <w:noProof/>
          </w:rPr>
          <w:t>Table 30 - RX path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15" w:history="1">
        <w:r w:rsidR="00D45F1D" w:rsidRPr="00991876">
          <w:rPr>
            <w:rStyle w:val="Hyperlink"/>
            <w:noProof/>
          </w:rPr>
          <w:t>Table 31 - Uart rx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16" w:history="1">
        <w:r w:rsidR="00D45F1D" w:rsidRPr="00991876">
          <w:rPr>
            <w:rStyle w:val="Hyperlink"/>
            <w:noProof/>
          </w:rPr>
          <w:t>Table 32 - Uart rx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51</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17" w:history="1">
        <w:r w:rsidR="00D45F1D" w:rsidRPr="00991876">
          <w:rPr>
            <w:rStyle w:val="Hyperlink"/>
            <w:noProof/>
          </w:rPr>
          <w:t>Table 33 - mp_dec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51</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18" w:history="1">
        <w:r w:rsidR="00D45F1D" w:rsidRPr="00991876">
          <w:rPr>
            <w:rStyle w:val="Hyperlink"/>
            <w:noProof/>
          </w:rPr>
          <w:t>Table 34 - mp_dec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19" w:history="1">
        <w:r w:rsidR="00D45F1D" w:rsidRPr="00991876">
          <w:rPr>
            <w:rStyle w:val="Hyperlink"/>
            <w:noProof/>
          </w:rPr>
          <w:t>Table 35 - RAM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Toc378519019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20" w:history="1">
        <w:r w:rsidR="00D45F1D" w:rsidRPr="00991876">
          <w:rPr>
            <w:rStyle w:val="Hyperlink"/>
            <w:noProof/>
          </w:rPr>
          <w:t>Table 36- RAM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21" w:history="1">
        <w:r w:rsidR="00D45F1D" w:rsidRPr="00991876">
          <w:rPr>
            <w:rStyle w:val="Hyperlink"/>
            <w:noProof/>
          </w:rPr>
          <w:t>Table 37 - CRC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53</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22" w:history="1">
        <w:r w:rsidR="00D45F1D" w:rsidRPr="00991876">
          <w:rPr>
            <w:rStyle w:val="Hyperlink"/>
            <w:noProof/>
          </w:rPr>
          <w:t>Table 38 - CRC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53</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23" w:history="1">
        <w:r w:rsidR="00D45F1D" w:rsidRPr="00991876">
          <w:rPr>
            <w:rStyle w:val="Hyperlink"/>
            <w:noProof/>
          </w:rPr>
          <w:t>Table 39 - Error Register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24" w:history="1">
        <w:r w:rsidR="00D45F1D" w:rsidRPr="00991876">
          <w:rPr>
            <w:rStyle w:val="Hyperlink"/>
            <w:noProof/>
          </w:rPr>
          <w:t>Table 40 - Error register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25" w:history="1">
        <w:r w:rsidR="00D45F1D" w:rsidRPr="00991876">
          <w:rPr>
            <w:rStyle w:val="Hyperlink"/>
            <w:noProof/>
          </w:rPr>
          <w:t>Table 41  - TX Path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26" w:history="1">
        <w:r w:rsidR="00D45F1D" w:rsidRPr="00991876">
          <w:rPr>
            <w:rStyle w:val="Hyperlink"/>
            <w:noProof/>
          </w:rPr>
          <w:t>Table 42 - TX Path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56</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27" w:history="1">
        <w:r w:rsidR="00D45F1D" w:rsidRPr="00991876">
          <w:rPr>
            <w:rStyle w:val="Hyperlink"/>
            <w:noProof/>
          </w:rPr>
          <w:t>Table 43 - BUS  to encoder FSM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57</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28" w:history="1">
        <w:r w:rsidR="00D45F1D" w:rsidRPr="00991876">
          <w:rPr>
            <w:rStyle w:val="Hyperlink"/>
            <w:noProof/>
          </w:rPr>
          <w:t>Table 44 - BUS to encoder generic</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57</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29" w:history="1">
        <w:r w:rsidR="00D45F1D" w:rsidRPr="00991876">
          <w:rPr>
            <w:rStyle w:val="Hyperlink"/>
            <w:noProof/>
            <w:lang w:val="fr-FR"/>
          </w:rPr>
          <w:t>Table 45 - message encoder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Toc378519029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58</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30" w:history="1">
        <w:r w:rsidR="00D45F1D" w:rsidRPr="00991876">
          <w:rPr>
            <w:rStyle w:val="Hyperlink"/>
            <w:noProof/>
          </w:rPr>
          <w:t>Table 46 - message encoder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59</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31" w:history="1">
        <w:r w:rsidR="00D45F1D" w:rsidRPr="00991876">
          <w:rPr>
            <w:rStyle w:val="Hyperlink"/>
            <w:noProof/>
          </w:rPr>
          <w:t>Table 47 - FIFO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59</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32" w:history="1">
        <w:r w:rsidR="00D45F1D" w:rsidRPr="00991876">
          <w:rPr>
            <w:rStyle w:val="Hyperlink"/>
            <w:noProof/>
          </w:rPr>
          <w:t>Table 48 - FIFO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33" w:history="1">
        <w:r w:rsidR="00D45F1D" w:rsidRPr="00991876">
          <w:rPr>
            <w:rStyle w:val="Hyperlink"/>
            <w:noProof/>
          </w:rPr>
          <w:t>Table 49 - UART_TX signals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60</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34" w:history="1">
        <w:r w:rsidR="00D45F1D" w:rsidRPr="00991876">
          <w:rPr>
            <w:rStyle w:val="Hyperlink"/>
            <w:noProof/>
          </w:rPr>
          <w:t>Table 50 - Wishbone Master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66</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35" w:history="1">
        <w:r w:rsidR="00D45F1D" w:rsidRPr="00991876">
          <w:rPr>
            <w:rStyle w:val="Hyperlink"/>
            <w:noProof/>
          </w:rPr>
          <w:t>Table 51 - Wishbone Master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66</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36" w:history="1">
        <w:r w:rsidR="00D45F1D" w:rsidRPr="00991876">
          <w:rPr>
            <w:rStyle w:val="Hyperlink"/>
            <w:noProof/>
          </w:rPr>
          <w:t>Table 52 - whishbone slave interface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67</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37" w:history="1">
        <w:r w:rsidR="00D45F1D" w:rsidRPr="00991876">
          <w:rPr>
            <w:rStyle w:val="Hyperlink"/>
            <w:noProof/>
          </w:rPr>
          <w:t>Table 53 - Wishbone Slave generics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Toc378519037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68</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38" w:history="1">
        <w:r w:rsidR="00D45F1D" w:rsidRPr="00991876">
          <w:rPr>
            <w:rStyle w:val="Hyperlink"/>
            <w:noProof/>
          </w:rPr>
          <w:t>Table 54- Inputs &amp; outputs output block</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Toc378519038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39" w:history="1">
        <w:r w:rsidR="00D45F1D" w:rsidRPr="00991876">
          <w:rPr>
            <w:rStyle w:val="Hyperlink"/>
            <w:noProof/>
          </w:rPr>
          <w:t>Table 55 -  Register Write Message</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Toc378519039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40" w:history="1">
        <w:r w:rsidR="00D45F1D" w:rsidRPr="00991876">
          <w:rPr>
            <w:rStyle w:val="Hyperlink"/>
            <w:noProof/>
          </w:rPr>
          <w:t>Table</w:t>
        </w:r>
        <w:r w:rsidR="00D45F1D" w:rsidRPr="00991876">
          <w:rPr>
            <w:rStyle w:val="Hyperlink"/>
            <w:noProof/>
            <w:rtl/>
          </w:rPr>
          <w:t xml:space="preserve"> </w:t>
        </w:r>
        <w:r w:rsidR="00D45F1D" w:rsidRPr="00991876">
          <w:rPr>
            <w:rStyle w:val="Hyperlink"/>
            <w:noProof/>
          </w:rPr>
          <w:t>56- Register read request</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Toc378519040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41" w:history="1">
        <w:r w:rsidR="00D45F1D" w:rsidRPr="00991876">
          <w:rPr>
            <w:rStyle w:val="Hyperlink"/>
            <w:noProof/>
          </w:rPr>
          <w:t>Table</w:t>
        </w:r>
        <w:r w:rsidR="00D45F1D" w:rsidRPr="00991876">
          <w:rPr>
            <w:rStyle w:val="Hyperlink"/>
            <w:noProof/>
            <w:rtl/>
          </w:rPr>
          <w:t xml:space="preserve"> 57</w:t>
        </w:r>
        <w:r w:rsidR="00D45F1D" w:rsidRPr="00991876">
          <w:rPr>
            <w:rStyle w:val="Hyperlink"/>
            <w:noProof/>
          </w:rPr>
          <w:t>- Register read reply</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Toc378519041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75</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42" w:history="1">
        <w:r w:rsidR="00D45F1D" w:rsidRPr="00991876">
          <w:rPr>
            <w:rStyle w:val="Hyperlink"/>
            <w:noProof/>
          </w:rPr>
          <w:t>Table 58-Part a simulations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Toc378519042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77</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43" w:history="1">
        <w:r w:rsidR="00D45F1D" w:rsidRPr="00991876">
          <w:rPr>
            <w:rStyle w:val="Hyperlink"/>
            <w:noProof/>
          </w:rPr>
          <w:t>Table</w:t>
        </w:r>
        <w:r w:rsidR="00D45F1D" w:rsidRPr="00991876">
          <w:rPr>
            <w:rStyle w:val="Hyperlink"/>
            <w:noProof/>
            <w:rtl/>
          </w:rPr>
          <w:t xml:space="preserve"> 59</w:t>
        </w:r>
        <w:r w:rsidR="00D45F1D" w:rsidRPr="00991876">
          <w:rPr>
            <w:rStyle w:val="Hyperlink"/>
            <w:noProof/>
          </w:rPr>
          <w:t>- Part b simulations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Toc378519043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82</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44" w:history="1">
        <w:r w:rsidR="00D45F1D" w:rsidRPr="00991876">
          <w:rPr>
            <w:rStyle w:val="Hyperlink"/>
            <w:noProof/>
          </w:rPr>
          <w:t>Table</w:t>
        </w:r>
        <w:r w:rsidR="00D45F1D" w:rsidRPr="00991876">
          <w:rPr>
            <w:rStyle w:val="Hyperlink"/>
            <w:noProof/>
            <w:rtl/>
          </w:rPr>
          <w:t xml:space="preserve"> 60</w:t>
        </w:r>
        <w:r w:rsidR="00D45F1D" w:rsidRPr="00991876">
          <w:rPr>
            <w:rStyle w:val="Hyperlink"/>
            <w:noProof/>
          </w:rPr>
          <w:t>- Part b simulations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Toc378519044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84</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45" w:history="1">
        <w:r w:rsidR="00D45F1D" w:rsidRPr="00991876">
          <w:rPr>
            <w:rStyle w:val="Hyperlink"/>
            <w:noProof/>
          </w:rPr>
          <w:t>Table 61- Problems &amp; solutions</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Toc378519045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87</w:t>
        </w:r>
        <w:r w:rsidR="00D45F1D">
          <w:rPr>
            <w:rStyle w:val="Hyperlink"/>
            <w:noProof/>
            <w:rtl/>
          </w:rPr>
          <w:fldChar w:fldCharType="end"/>
        </w:r>
      </w:hyperlink>
    </w:p>
    <w:p w:rsidR="00D45F1D" w:rsidRDefault="00B819E4" w:rsidP="00D45F1D">
      <w:pPr>
        <w:pStyle w:val="TableofFigures"/>
        <w:tabs>
          <w:tab w:val="right" w:leader="dot" w:pos="8296"/>
        </w:tabs>
        <w:bidi w:val="0"/>
        <w:rPr>
          <w:rFonts w:eastAsiaTheme="minorEastAsia"/>
          <w:noProof/>
          <w:rtl/>
        </w:rPr>
      </w:pPr>
      <w:hyperlink w:anchor="_Toc378519046" w:history="1">
        <w:r w:rsidR="00D45F1D" w:rsidRPr="00991876">
          <w:rPr>
            <w:rStyle w:val="Hyperlink"/>
            <w:noProof/>
          </w:rPr>
          <w:t>Table 62- First problem simulation</w:t>
        </w:r>
        <w:r w:rsidR="00D45F1D">
          <w:rPr>
            <w:noProof/>
            <w:webHidden/>
            <w:rtl/>
          </w:rPr>
          <w:tab/>
        </w:r>
        <w:r w:rsidR="00D45F1D">
          <w:rPr>
            <w:rStyle w:val="Hyperlink"/>
            <w:noProof/>
            <w:rtl/>
          </w:rPr>
          <w:fldChar w:fldCharType="begin"/>
        </w:r>
        <w:r w:rsidR="00D45F1D">
          <w:rPr>
            <w:noProof/>
            <w:webHidden/>
            <w:rtl/>
          </w:rPr>
          <w:instrText xml:space="preserve"> </w:instrText>
        </w:r>
        <w:r w:rsidR="00D45F1D">
          <w:rPr>
            <w:noProof/>
            <w:webHidden/>
          </w:rPr>
          <w:instrText>PAGEREF</w:instrText>
        </w:r>
        <w:r w:rsidR="00D45F1D">
          <w:rPr>
            <w:noProof/>
            <w:webHidden/>
            <w:rtl/>
          </w:rPr>
          <w:instrText xml:space="preserve"> _</w:instrText>
        </w:r>
        <w:r w:rsidR="00D45F1D">
          <w:rPr>
            <w:noProof/>
            <w:webHidden/>
          </w:rPr>
          <w:instrText>Toc378519046 \h</w:instrText>
        </w:r>
        <w:r w:rsidR="00D45F1D">
          <w:rPr>
            <w:noProof/>
            <w:webHidden/>
            <w:rtl/>
          </w:rPr>
          <w:instrText xml:space="preserve"> </w:instrText>
        </w:r>
        <w:r w:rsidR="00D45F1D">
          <w:rPr>
            <w:rStyle w:val="Hyperlink"/>
            <w:noProof/>
            <w:rtl/>
          </w:rPr>
        </w:r>
        <w:r w:rsidR="00D45F1D">
          <w:rPr>
            <w:rStyle w:val="Hyperlink"/>
            <w:noProof/>
            <w:rtl/>
          </w:rPr>
          <w:fldChar w:fldCharType="separate"/>
        </w:r>
        <w:r w:rsidR="00D45F1D">
          <w:rPr>
            <w:noProof/>
            <w:webHidden/>
            <w:rtl/>
          </w:rPr>
          <w:t>88</w:t>
        </w:r>
        <w:r w:rsidR="00D45F1D">
          <w:rPr>
            <w:rStyle w:val="Hyperlink"/>
            <w:noProof/>
            <w:rtl/>
          </w:rPr>
          <w:fldChar w:fldCharType="end"/>
        </w:r>
      </w:hyperlink>
    </w:p>
    <w:p w:rsidR="00073F83" w:rsidRDefault="00D45F1D" w:rsidP="0071237B">
      <w:pPr>
        <w:rPr>
          <w:rtl/>
        </w:rPr>
      </w:pPr>
      <w:r>
        <w:rPr>
          <w:rtl/>
        </w:rPr>
        <w:fldChar w:fldCharType="end"/>
      </w:r>
    </w:p>
    <w:p w:rsidR="00073F83" w:rsidRDefault="00073F83" w:rsidP="0071237B">
      <w:pPr>
        <w:rPr>
          <w:rtl/>
        </w:rPr>
      </w:pPr>
    </w:p>
    <w:p w:rsidR="00073F83" w:rsidRDefault="00073F83" w:rsidP="0071237B">
      <w:pPr>
        <w:rPr>
          <w:rtl/>
        </w:rPr>
      </w:pPr>
    </w:p>
    <w:p w:rsidR="00073F83" w:rsidRDefault="00073F83" w:rsidP="0071237B">
      <w:pPr>
        <w:rPr>
          <w:rtl/>
        </w:rPr>
      </w:pPr>
    </w:p>
    <w:p w:rsidR="00D45F1D" w:rsidRDefault="00D45F1D" w:rsidP="00F73412">
      <w:pPr>
        <w:pStyle w:val="Heading1"/>
        <w:bidi w:val="0"/>
      </w:pPr>
      <w:bookmarkStart w:id="2" w:name="_Toc370059064"/>
      <w:bookmarkStart w:id="3" w:name="_Toc370059217"/>
      <w:bookmarkStart w:id="4" w:name="_Toc370066502"/>
      <w:bookmarkStart w:id="5" w:name="_Toc378518862"/>
    </w:p>
    <w:p w:rsidR="001E4C58" w:rsidRDefault="006B1795" w:rsidP="00D45F1D">
      <w:pPr>
        <w:pStyle w:val="Heading1"/>
        <w:bidi w:val="0"/>
      </w:pPr>
      <w:r>
        <w:t>1</w:t>
      </w:r>
      <w:r>
        <w:tab/>
        <w:t>INTRODUCTION</w:t>
      </w:r>
      <w:bookmarkEnd w:id="2"/>
      <w:bookmarkEnd w:id="3"/>
      <w:bookmarkEnd w:id="4"/>
      <w:bookmarkEnd w:id="5"/>
    </w:p>
    <w:p w:rsidR="001E4C58" w:rsidRDefault="001E4C58" w:rsidP="001E4C58">
      <w:pPr>
        <w:bidi w:val="0"/>
      </w:pPr>
    </w:p>
    <w:p w:rsidR="006B1795" w:rsidRDefault="006B1795" w:rsidP="00655040">
      <w:pPr>
        <w:pStyle w:val="Heading2"/>
        <w:bidi w:val="0"/>
      </w:pPr>
      <w:bookmarkStart w:id="6" w:name="_Toc370059065"/>
      <w:bookmarkStart w:id="7" w:name="_Toc370059218"/>
      <w:bookmarkStart w:id="8" w:name="_Toc370066503"/>
      <w:bookmarkStart w:id="9" w:name="_Toc378518863"/>
      <w:r>
        <w:t>1.1</w:t>
      </w:r>
      <w:r w:rsidR="00AD78D4">
        <w:tab/>
      </w:r>
      <w:r>
        <w:t xml:space="preserve"> A</w:t>
      </w:r>
      <w:bookmarkEnd w:id="6"/>
      <w:bookmarkEnd w:id="7"/>
      <w:bookmarkEnd w:id="8"/>
      <w:r w:rsidR="00655040">
        <w:t>bstract</w:t>
      </w:r>
      <w:bookmarkEnd w:id="9"/>
    </w:p>
    <w:p w:rsidR="00370E80" w:rsidRDefault="006B1795" w:rsidP="006D454D">
      <w:pPr>
        <w:bidi w:val="0"/>
      </w:pPr>
      <w:r>
        <w:t xml:space="preserve">FPGA's manufacturers supply debugging tool </w:t>
      </w:r>
      <w:r w:rsidR="00370E80">
        <w:t>for labs, named Logic Analyzer. It allows recording of internal data in the FPGA and displaying it to the user.</w:t>
      </w:r>
    </w:p>
    <w:p w:rsidR="006B1795" w:rsidRDefault="00370E80" w:rsidP="00370E80">
      <w:pPr>
        <w:bidi w:val="0"/>
      </w:pPr>
      <w:r>
        <w:t>The hardware part enters the FPGA's code and includes memories to store the recorded data, logic aimed to configuration changes</w:t>
      </w:r>
      <w:ins w:id="10" w:author="MOSHE PORIAN" w:date="2013-10-20T22:36:00Z">
        <w:r w:rsidR="00765AAE">
          <w:rPr>
            <w:rFonts w:hint="cs"/>
            <w:rtl/>
          </w:rPr>
          <w:t xml:space="preserve"> </w:t>
        </w:r>
      </w:ins>
      <w:r>
        <w:t>(e.g. trigger type), also logic that identifies trigger lock, and logic for sending the recorded data to the software.</w:t>
      </w:r>
    </w:p>
    <w:p w:rsidR="00555FED" w:rsidRDefault="005D015E" w:rsidP="005D015E">
      <w:pPr>
        <w:bidi w:val="0"/>
      </w:pPr>
      <w:r>
        <w:t xml:space="preserve">The tool of the FPGA manufactures, Altera, is named </w:t>
      </w:r>
      <w:proofErr w:type="spellStart"/>
      <w:r>
        <w:t>SignalTap</w:t>
      </w:r>
      <w:proofErr w:type="spellEnd"/>
      <w:r>
        <w:t xml:space="preserve">. The Xilinx tool is named </w:t>
      </w:r>
      <w:proofErr w:type="spellStart"/>
      <w:r>
        <w:t>ChipScope</w:t>
      </w:r>
      <w:proofErr w:type="spellEnd"/>
      <w:r>
        <w:t>.</w:t>
      </w:r>
    </w:p>
    <w:p w:rsidR="00555FED" w:rsidRDefault="00555FED" w:rsidP="00555FED">
      <w:pPr>
        <w:pStyle w:val="Heading2"/>
        <w:bidi w:val="0"/>
      </w:pPr>
      <w:bookmarkStart w:id="11" w:name="_Toc370059066"/>
      <w:bookmarkStart w:id="12" w:name="_Toc370059219"/>
      <w:bookmarkStart w:id="13" w:name="_Toc370066504"/>
      <w:bookmarkStart w:id="14" w:name="_Toc378518864"/>
      <w:r>
        <w:t>1.2</w:t>
      </w:r>
      <w:r w:rsidR="00AD78D4">
        <w:tab/>
      </w:r>
      <w:r w:rsidR="00655040">
        <w:t xml:space="preserve"> Project</w:t>
      </w:r>
      <w:r>
        <w:t xml:space="preserve"> </w:t>
      </w:r>
      <w:bookmarkEnd w:id="11"/>
      <w:bookmarkEnd w:id="12"/>
      <w:bookmarkEnd w:id="13"/>
      <w:r w:rsidR="00655040">
        <w:t>Goal</w:t>
      </w:r>
      <w:bookmarkEnd w:id="14"/>
    </w:p>
    <w:p w:rsidR="00FE7915" w:rsidRDefault="00555FED" w:rsidP="00555FED">
      <w:pPr>
        <w:bidi w:val="0"/>
      </w:pPr>
      <w:r>
        <w:t>The</w:t>
      </w:r>
      <w:r w:rsidR="00FE7915">
        <w:t xml:space="preserve"> goal is to design an Internal Logic Analyzer for the FPGA, which will be independent  in the FPGA manufacturer.</w:t>
      </w:r>
    </w:p>
    <w:p w:rsidR="00370E80" w:rsidRDefault="00FE7915" w:rsidP="00FE7915">
      <w:pPr>
        <w:bidi w:val="0"/>
      </w:pPr>
      <w:r>
        <w:t xml:space="preserve">The hardware part includes building a system in VHDL, that allows recording of the chosen signals according to configuration and sending the recorded data back to the user. </w:t>
      </w:r>
    </w:p>
    <w:p w:rsidR="001B59DF" w:rsidRDefault="001B59DF" w:rsidP="00655040">
      <w:pPr>
        <w:pStyle w:val="Heading2"/>
        <w:bidi w:val="0"/>
      </w:pPr>
      <w:bookmarkStart w:id="15" w:name="_Toc370059067"/>
      <w:bookmarkStart w:id="16" w:name="_Toc370059220"/>
      <w:bookmarkStart w:id="17" w:name="_Toc370066505"/>
      <w:bookmarkStart w:id="18" w:name="_Toc378518865"/>
      <w:r>
        <w:t>1.3</w:t>
      </w:r>
      <w:r w:rsidR="00AD78D4">
        <w:tab/>
      </w:r>
      <w:r>
        <w:t xml:space="preserve"> P</w:t>
      </w:r>
      <w:r w:rsidR="00655040">
        <w:t>roject</w:t>
      </w:r>
      <w:r>
        <w:t xml:space="preserve"> </w:t>
      </w:r>
      <w:bookmarkEnd w:id="15"/>
      <w:bookmarkEnd w:id="16"/>
      <w:bookmarkEnd w:id="17"/>
      <w:r w:rsidR="003C539C">
        <w:t>Requirements</w:t>
      </w:r>
      <w:bookmarkEnd w:id="18"/>
    </w:p>
    <w:p w:rsidR="00B92611" w:rsidRDefault="00B92611" w:rsidP="00846050">
      <w:pPr>
        <w:pStyle w:val="ListParagraph"/>
        <w:numPr>
          <w:ilvl w:val="0"/>
          <w:numId w:val="1"/>
        </w:numPr>
        <w:bidi w:val="0"/>
      </w:pPr>
      <w:r>
        <w:t xml:space="preserve">Designated board is an </w:t>
      </w:r>
      <w:hyperlink r:id="rId11" w:history="1">
        <w:r w:rsidRPr="002F0CA0">
          <w:rPr>
            <w:rStyle w:val="Hyperlink"/>
          </w:rPr>
          <w:t>Altera DE2 board</w:t>
        </w:r>
      </w:hyperlink>
      <w:r>
        <w:t xml:space="preserve"> that features an </w:t>
      </w:r>
      <w:hyperlink r:id="rId12" w:history="1">
        <w:r w:rsidRPr="002F0CA0">
          <w:rPr>
            <w:rStyle w:val="Hyperlink"/>
          </w:rPr>
          <w:t>Altera Cyclone® II 2C35 FPGA</w:t>
        </w:r>
      </w:hyperlink>
      <w:r>
        <w:t>.</w:t>
      </w:r>
    </w:p>
    <w:p w:rsidR="00B92611" w:rsidRDefault="00B92611" w:rsidP="00846050">
      <w:pPr>
        <w:pStyle w:val="ListParagraph"/>
        <w:numPr>
          <w:ilvl w:val="0"/>
          <w:numId w:val="1"/>
        </w:numPr>
        <w:bidi w:val="0"/>
      </w:pPr>
      <w:r>
        <w:t>The Logic Analyzer will enable:</w:t>
      </w:r>
    </w:p>
    <w:p w:rsidR="00B92611" w:rsidRDefault="00B92611" w:rsidP="00846050">
      <w:pPr>
        <w:pStyle w:val="ListParagraph"/>
        <w:numPr>
          <w:ilvl w:val="0"/>
          <w:numId w:val="3"/>
        </w:numPr>
        <w:bidi w:val="0"/>
      </w:pPr>
      <w:r>
        <w:t>Choosing the trigger type: rise, fall, high for 3 cycles, low for 3 cycles.</w:t>
      </w:r>
    </w:p>
    <w:p w:rsidR="00B92611" w:rsidRDefault="00B92611" w:rsidP="00846050">
      <w:pPr>
        <w:pStyle w:val="ListParagraph"/>
        <w:numPr>
          <w:ilvl w:val="0"/>
          <w:numId w:val="3"/>
        </w:numPr>
        <w:bidi w:val="0"/>
      </w:pPr>
      <w:r>
        <w:t>Choosing the trigger position regarding the recorded data.</w:t>
      </w:r>
      <w:ins w:id="19" w:author="MOSHE PORIAN" w:date="2013-10-20T22:38:00Z">
        <w:r w:rsidR="00765AAE">
          <w:rPr>
            <w:rFonts w:hint="cs"/>
            <w:rtl/>
          </w:rPr>
          <w:t xml:space="preserve"> </w:t>
        </w:r>
      </w:ins>
      <w:r>
        <w:t>Trigger position will be a number between 0 to 100.</w:t>
      </w:r>
    </w:p>
    <w:p w:rsidR="00B92611" w:rsidRDefault="00B92611" w:rsidP="00846050">
      <w:pPr>
        <w:pStyle w:val="ListParagraph"/>
        <w:numPr>
          <w:ilvl w:val="0"/>
          <w:numId w:val="3"/>
        </w:numPr>
        <w:bidi w:val="0"/>
      </w:pPr>
      <w:r>
        <w:t xml:space="preserve">Choosing the number of signals for </w:t>
      </w:r>
      <w:r w:rsidR="00765AAE">
        <w:t>recording</w:t>
      </w:r>
      <w:r>
        <w:t>.</w:t>
      </w:r>
    </w:p>
    <w:p w:rsidR="00B92611" w:rsidRDefault="00B92611" w:rsidP="00846050">
      <w:pPr>
        <w:pStyle w:val="ListParagraph"/>
        <w:numPr>
          <w:ilvl w:val="0"/>
          <w:numId w:val="3"/>
        </w:numPr>
        <w:bidi w:val="0"/>
      </w:pPr>
      <w:r>
        <w:t>Choosing the recording depth</w:t>
      </w:r>
      <w:ins w:id="20" w:author="MOSHE PORIAN" w:date="2013-10-20T22:38:00Z">
        <w:r w:rsidR="00765AAE">
          <w:rPr>
            <w:rFonts w:hint="cs"/>
            <w:rtl/>
          </w:rPr>
          <w:t xml:space="preserve"> </w:t>
        </w:r>
      </w:ins>
      <w:r>
        <w:t>(recording time).</w:t>
      </w:r>
    </w:p>
    <w:p w:rsidR="00B92611" w:rsidRDefault="00B92611" w:rsidP="00846050">
      <w:pPr>
        <w:pStyle w:val="ListParagraph"/>
        <w:numPr>
          <w:ilvl w:val="0"/>
          <w:numId w:val="3"/>
        </w:numPr>
        <w:bidi w:val="0"/>
      </w:pPr>
      <w:r>
        <w:t>Changing the names of the displayed signals.</w:t>
      </w:r>
    </w:p>
    <w:p w:rsidR="00B92611" w:rsidRDefault="00B92611" w:rsidP="00846050">
      <w:pPr>
        <w:pStyle w:val="ListParagraph"/>
        <w:numPr>
          <w:ilvl w:val="0"/>
          <w:numId w:val="3"/>
        </w:numPr>
        <w:bidi w:val="0"/>
      </w:pPr>
      <w:r>
        <w:t>Using memories that are independent of the type of FPGA.</w:t>
      </w:r>
    </w:p>
    <w:p w:rsidR="004730CE" w:rsidRDefault="004C297E" w:rsidP="00846050">
      <w:pPr>
        <w:pStyle w:val="ListParagraph"/>
        <w:numPr>
          <w:ilvl w:val="0"/>
          <w:numId w:val="1"/>
        </w:numPr>
        <w:bidi w:val="0"/>
      </w:pPr>
      <w:r>
        <w:t>The internal communication between the blocks is through Wishbone Protocol.</w:t>
      </w:r>
    </w:p>
    <w:p w:rsidR="00E92A4C" w:rsidRDefault="00E92A4C" w:rsidP="00846050">
      <w:pPr>
        <w:pStyle w:val="ListParagraph"/>
        <w:numPr>
          <w:ilvl w:val="0"/>
          <w:numId w:val="4"/>
        </w:numPr>
        <w:bidi w:val="0"/>
      </w:pPr>
      <w:r>
        <w:t xml:space="preserve">Bus width is a generic. </w:t>
      </w:r>
    </w:p>
    <w:p w:rsidR="00A9741A" w:rsidRDefault="00A9741A" w:rsidP="00846050">
      <w:pPr>
        <w:pStyle w:val="ListParagraph"/>
        <w:numPr>
          <w:ilvl w:val="0"/>
          <w:numId w:val="11"/>
        </w:numPr>
        <w:bidi w:val="0"/>
        <w:jc w:val="both"/>
      </w:pPr>
      <w:r>
        <w:t xml:space="preserve">Units with wishbone master interfaces: RX path, TX path, </w:t>
      </w:r>
      <w:r w:rsidR="0003032E">
        <w:t>core</w:t>
      </w:r>
    </w:p>
    <w:p w:rsidR="00A9741A" w:rsidRPr="005D2B0F" w:rsidRDefault="00A9741A" w:rsidP="00846050">
      <w:pPr>
        <w:pStyle w:val="ListParagraph"/>
        <w:numPr>
          <w:ilvl w:val="0"/>
          <w:numId w:val="11"/>
        </w:numPr>
        <w:bidi w:val="0"/>
        <w:jc w:val="both"/>
      </w:pPr>
      <w:r w:rsidRPr="005D2B0F">
        <w:t xml:space="preserve">Units with wishbone slave interfaces: TX path, </w:t>
      </w:r>
      <w:r w:rsidR="0003032E">
        <w:t xml:space="preserve">signal </w:t>
      </w:r>
      <w:proofErr w:type="spellStart"/>
      <w:r w:rsidR="0003032E">
        <w:t>generator,core</w:t>
      </w:r>
      <w:proofErr w:type="spellEnd"/>
    </w:p>
    <w:p w:rsidR="00A9741A" w:rsidRDefault="00A9741A" w:rsidP="00846050">
      <w:pPr>
        <w:pStyle w:val="ListParagraph"/>
        <w:numPr>
          <w:ilvl w:val="0"/>
          <w:numId w:val="11"/>
        </w:numPr>
        <w:bidi w:val="0"/>
        <w:jc w:val="both"/>
      </w:pPr>
      <w:r>
        <w:t>The wishbone work with a pipeline mode.</w:t>
      </w:r>
    </w:p>
    <w:p w:rsidR="00A9741A" w:rsidRDefault="00A9741A" w:rsidP="00846050">
      <w:pPr>
        <w:pStyle w:val="ListParagraph"/>
        <w:numPr>
          <w:ilvl w:val="0"/>
          <w:numId w:val="11"/>
        </w:numPr>
        <w:bidi w:val="0"/>
        <w:jc w:val="both"/>
      </w:pPr>
      <w:r>
        <w:t>The wishbone contains watchdog timers that avoid a system hang.</w:t>
      </w:r>
    </w:p>
    <w:p w:rsidR="00A9741A" w:rsidRPr="00DA3FBE" w:rsidRDefault="00A9741A" w:rsidP="00846050">
      <w:pPr>
        <w:pStyle w:val="ListParagraph"/>
        <w:numPr>
          <w:ilvl w:val="0"/>
          <w:numId w:val="11"/>
        </w:numPr>
        <w:bidi w:val="0"/>
        <w:jc w:val="both"/>
      </w:pPr>
      <w:r w:rsidRPr="00DA3FBE">
        <w:t>The transactions used are:</w:t>
      </w:r>
    </w:p>
    <w:p w:rsidR="00A9741A" w:rsidRPr="00DA3FBE" w:rsidRDefault="00A9741A" w:rsidP="00846050">
      <w:pPr>
        <w:pStyle w:val="ListParagraph"/>
        <w:numPr>
          <w:ilvl w:val="0"/>
          <w:numId w:val="10"/>
        </w:numPr>
        <w:bidi w:val="0"/>
        <w:jc w:val="both"/>
      </w:pPr>
      <w:r w:rsidRPr="00DA3FBE">
        <w:t>Read single</w:t>
      </w:r>
    </w:p>
    <w:p w:rsidR="00A9741A" w:rsidRPr="00DA3FBE" w:rsidRDefault="00A9741A" w:rsidP="00846050">
      <w:pPr>
        <w:pStyle w:val="ListParagraph"/>
        <w:numPr>
          <w:ilvl w:val="0"/>
          <w:numId w:val="10"/>
        </w:numPr>
        <w:bidi w:val="0"/>
        <w:jc w:val="both"/>
      </w:pPr>
      <w:r w:rsidRPr="00DA3FBE">
        <w:t>Write single</w:t>
      </w:r>
    </w:p>
    <w:p w:rsidR="00A9741A" w:rsidRPr="00DA3FBE" w:rsidRDefault="00A9741A" w:rsidP="00846050">
      <w:pPr>
        <w:pStyle w:val="ListParagraph"/>
        <w:numPr>
          <w:ilvl w:val="0"/>
          <w:numId w:val="10"/>
        </w:numPr>
        <w:bidi w:val="0"/>
        <w:jc w:val="both"/>
      </w:pPr>
      <w:r w:rsidRPr="00DA3FBE">
        <w:lastRenderedPageBreak/>
        <w:t>Read burst</w:t>
      </w:r>
    </w:p>
    <w:p w:rsidR="00A9741A" w:rsidRPr="00DA3FBE" w:rsidRDefault="00A9741A" w:rsidP="00846050">
      <w:pPr>
        <w:pStyle w:val="ListParagraph"/>
        <w:numPr>
          <w:ilvl w:val="0"/>
          <w:numId w:val="10"/>
        </w:numPr>
        <w:bidi w:val="0"/>
        <w:jc w:val="both"/>
      </w:pPr>
      <w:r w:rsidRPr="00DA3FBE">
        <w:t>Write burst</w:t>
      </w:r>
    </w:p>
    <w:p w:rsidR="00E92A4C" w:rsidRDefault="00E92A4C" w:rsidP="00E92A4C">
      <w:pPr>
        <w:pStyle w:val="ListParagraph"/>
        <w:bidi w:val="0"/>
        <w:ind w:left="2160"/>
      </w:pPr>
    </w:p>
    <w:p w:rsidR="004C297E" w:rsidRDefault="004C297E" w:rsidP="00846050">
      <w:pPr>
        <w:pStyle w:val="ListParagraph"/>
        <w:numPr>
          <w:ilvl w:val="0"/>
          <w:numId w:val="1"/>
        </w:numPr>
        <w:bidi w:val="0"/>
      </w:pPr>
      <w:r>
        <w:t xml:space="preserve">The </w:t>
      </w:r>
      <w:r w:rsidR="004730CE">
        <w:t>communication between the</w:t>
      </w:r>
      <w:r w:rsidR="00A9741A">
        <w:t xml:space="preserve"> user </w:t>
      </w:r>
      <w:r w:rsidR="004730CE">
        <w:t>and the FPGA</w:t>
      </w:r>
      <w:r>
        <w:t xml:space="preserve"> is through </w:t>
      </w:r>
      <w:proofErr w:type="spellStart"/>
      <w:r>
        <w:t>Uart</w:t>
      </w:r>
      <w:proofErr w:type="spellEnd"/>
      <w:r>
        <w:t xml:space="preserve"> protocol.</w:t>
      </w:r>
    </w:p>
    <w:p w:rsidR="00A9741A" w:rsidRPr="00DA3FBE" w:rsidRDefault="00A9741A" w:rsidP="00846050">
      <w:pPr>
        <w:pStyle w:val="ListParagraph"/>
        <w:numPr>
          <w:ilvl w:val="0"/>
          <w:numId w:val="1"/>
        </w:numPr>
        <w:bidi w:val="0"/>
        <w:jc w:val="both"/>
      </w:pPr>
      <w:r w:rsidRPr="00DA3FBE">
        <w:t>UART protocol:</w:t>
      </w:r>
      <w:r>
        <w:t xml:space="preserve">       </w:t>
      </w:r>
    </w:p>
    <w:p w:rsidR="00A9741A" w:rsidRPr="00DA3FBE" w:rsidRDefault="00A9741A" w:rsidP="00846050">
      <w:pPr>
        <w:pStyle w:val="ListParagraph"/>
        <w:numPr>
          <w:ilvl w:val="1"/>
          <w:numId w:val="1"/>
        </w:numPr>
        <w:bidi w:val="0"/>
        <w:jc w:val="both"/>
      </w:pPr>
      <w:r w:rsidRPr="00DA3FBE">
        <w:t>Line not active = '1'</w:t>
      </w:r>
    </w:p>
    <w:p w:rsidR="00A9741A" w:rsidRPr="00DA3FBE" w:rsidRDefault="00A9741A" w:rsidP="00846050">
      <w:pPr>
        <w:pStyle w:val="ListParagraph"/>
        <w:numPr>
          <w:ilvl w:val="1"/>
          <w:numId w:val="1"/>
        </w:numPr>
        <w:bidi w:val="0"/>
        <w:jc w:val="both"/>
      </w:pPr>
      <w:r w:rsidRPr="00DA3FBE">
        <w:t xml:space="preserve">8 bits will be wrapped by </w:t>
      </w:r>
      <w:r w:rsidRPr="00DA3FBE">
        <w:rPr>
          <w:i/>
          <w:iCs/>
        </w:rPr>
        <w:t>start bit</w:t>
      </w:r>
      <w:r w:rsidRPr="00DA3FBE">
        <w:t xml:space="preserve">, represented by '0', and </w:t>
      </w:r>
      <w:r w:rsidRPr="00DA3FBE">
        <w:rPr>
          <w:i/>
          <w:iCs/>
        </w:rPr>
        <w:t>stop bit</w:t>
      </w:r>
      <w:r w:rsidRPr="00DA3FBE">
        <w:t>, represented by '1'.</w:t>
      </w:r>
    </w:p>
    <w:p w:rsidR="00A9741A" w:rsidRDefault="00A9741A" w:rsidP="00846050">
      <w:pPr>
        <w:pStyle w:val="ListParagraph"/>
        <w:numPr>
          <w:ilvl w:val="1"/>
          <w:numId w:val="1"/>
        </w:numPr>
        <w:bidi w:val="0"/>
        <w:jc w:val="both"/>
      </w:pPr>
      <w:r w:rsidRPr="00BA143B">
        <w:t xml:space="preserve">Parity bit </w:t>
      </w:r>
      <w:r>
        <w:t xml:space="preserve">will </w:t>
      </w:r>
      <w:r w:rsidRPr="00BA143B">
        <w:t>be used</w:t>
      </w:r>
      <w:r w:rsidRPr="00893424">
        <w:t xml:space="preserve"> </w:t>
      </w:r>
      <w:r>
        <w:t xml:space="preserve"> in order to verify the bit physical transmission :</w:t>
      </w:r>
    </w:p>
    <w:p w:rsidR="00A9741A" w:rsidRDefault="00A9741A" w:rsidP="00846050">
      <w:pPr>
        <w:pStyle w:val="ListParagraph"/>
        <w:numPr>
          <w:ilvl w:val="2"/>
          <w:numId w:val="12"/>
        </w:numPr>
        <w:bidi w:val="0"/>
      </w:pPr>
      <w:r>
        <w:t xml:space="preserve">Odd - a bit will be added so the total '1' bits will be odd. </w:t>
      </w:r>
    </w:p>
    <w:p w:rsidR="00A9741A" w:rsidRDefault="00A9741A" w:rsidP="00846050">
      <w:pPr>
        <w:pStyle w:val="ListParagraph"/>
        <w:numPr>
          <w:ilvl w:val="2"/>
          <w:numId w:val="12"/>
        </w:numPr>
        <w:bidi w:val="0"/>
      </w:pPr>
      <w:r>
        <w:t>Even - a bit will be added so the total '1' bits will be even.</w:t>
      </w:r>
    </w:p>
    <w:p w:rsidR="00A9741A" w:rsidRDefault="00A9741A" w:rsidP="00846050">
      <w:pPr>
        <w:pStyle w:val="ListParagraph"/>
        <w:numPr>
          <w:ilvl w:val="2"/>
          <w:numId w:val="12"/>
        </w:numPr>
        <w:bidi w:val="0"/>
        <w:jc w:val="both"/>
      </w:pPr>
      <w:r>
        <w:t>Inhibited.</w:t>
      </w:r>
    </w:p>
    <w:p w:rsidR="00A9741A" w:rsidRDefault="00A9741A" w:rsidP="00A9741A">
      <w:pPr>
        <w:pStyle w:val="ListParagraph"/>
        <w:bidi w:val="0"/>
        <w:ind w:left="2160"/>
        <w:jc w:val="both"/>
      </w:pPr>
    </w:p>
    <w:p w:rsidR="00A9741A" w:rsidRPr="00DA3FBE" w:rsidRDefault="00A9741A" w:rsidP="00846050">
      <w:pPr>
        <w:pStyle w:val="ListParagraph"/>
        <w:numPr>
          <w:ilvl w:val="0"/>
          <w:numId w:val="1"/>
        </w:numPr>
        <w:bidi w:val="0"/>
        <w:jc w:val="both"/>
      </w:pPr>
      <w:r w:rsidRPr="00DA3FBE">
        <w:t>Message Pack Structure</w:t>
      </w:r>
      <w:r>
        <w:t xml:space="preserve"> transferred on UART lines</w:t>
      </w:r>
      <w:r w:rsidRPr="00DA3FBE">
        <w:t>:</w:t>
      </w:r>
    </w:p>
    <w:p w:rsidR="00A9741A" w:rsidRPr="00DA3FBE" w:rsidRDefault="00A9741A" w:rsidP="00846050">
      <w:pPr>
        <w:pStyle w:val="ListParagraph"/>
        <w:numPr>
          <w:ilvl w:val="1"/>
          <w:numId w:val="1"/>
        </w:numPr>
        <w:bidi w:val="0"/>
        <w:jc w:val="both"/>
      </w:pPr>
      <w:r>
        <w:t xml:space="preserve">SOF - </w:t>
      </w:r>
      <w:r w:rsidRPr="00DA3FBE">
        <w:t xml:space="preserve">Start </w:t>
      </w:r>
      <w:r>
        <w:t>o</w:t>
      </w:r>
      <w:r w:rsidRPr="00DA3FBE">
        <w:t>f Frame</w:t>
      </w:r>
      <w:r>
        <w:t>: “00111100” (0x3C)– one byte.</w:t>
      </w:r>
    </w:p>
    <w:p w:rsidR="00A9741A" w:rsidRPr="009E0E31" w:rsidRDefault="00A9741A" w:rsidP="00846050">
      <w:pPr>
        <w:pStyle w:val="ListParagraph"/>
        <w:numPr>
          <w:ilvl w:val="1"/>
          <w:numId w:val="1"/>
        </w:numPr>
        <w:bidi w:val="0"/>
        <w:jc w:val="both"/>
      </w:pPr>
      <w:r w:rsidRPr="009E0E31">
        <w:t>Type – Indicates which client is being accessed</w:t>
      </w:r>
      <w:r>
        <w:t xml:space="preserve"> - one byte.</w:t>
      </w:r>
    </w:p>
    <w:p w:rsidR="00A9741A" w:rsidRPr="009E0E31" w:rsidRDefault="00A9741A" w:rsidP="00846050">
      <w:pPr>
        <w:pStyle w:val="ListParagraph"/>
        <w:numPr>
          <w:ilvl w:val="1"/>
          <w:numId w:val="1"/>
        </w:numPr>
        <w:bidi w:val="0"/>
        <w:jc w:val="both"/>
      </w:pPr>
      <w:r w:rsidRPr="009E0E31">
        <w:t xml:space="preserve">Address – Address of the register in a client </w:t>
      </w:r>
      <w:r>
        <w:t>– tree byte.</w:t>
      </w:r>
    </w:p>
    <w:p w:rsidR="00A9741A" w:rsidRPr="00DA3FBE" w:rsidRDefault="00A9741A" w:rsidP="00846050">
      <w:pPr>
        <w:pStyle w:val="ListParagraph"/>
        <w:numPr>
          <w:ilvl w:val="1"/>
          <w:numId w:val="1"/>
        </w:numPr>
        <w:bidi w:val="0"/>
        <w:jc w:val="both"/>
      </w:pPr>
      <w:r w:rsidRPr="00DA3FBE">
        <w:t xml:space="preserve">Length </w:t>
      </w:r>
      <w:r>
        <w:t>- Number of Bytes of Data - two bytes.</w:t>
      </w:r>
    </w:p>
    <w:p w:rsidR="00A9741A" w:rsidRPr="00DA3FBE" w:rsidRDefault="00A9741A" w:rsidP="00846050">
      <w:pPr>
        <w:pStyle w:val="ListParagraph"/>
        <w:numPr>
          <w:ilvl w:val="1"/>
          <w:numId w:val="1"/>
        </w:numPr>
        <w:bidi w:val="0"/>
        <w:jc w:val="both"/>
      </w:pPr>
      <w:r w:rsidRPr="00DA3FBE">
        <w:t xml:space="preserve">Data </w:t>
      </w:r>
      <w:r>
        <w:t>– Data written or read from registers in clients or from the FLASH - [length] bytes.</w:t>
      </w:r>
    </w:p>
    <w:p w:rsidR="00A9741A" w:rsidRPr="00FE42F5" w:rsidRDefault="00A9741A" w:rsidP="00846050">
      <w:pPr>
        <w:pStyle w:val="ListParagraph"/>
        <w:numPr>
          <w:ilvl w:val="1"/>
          <w:numId w:val="1"/>
        </w:numPr>
        <w:bidi w:val="0"/>
        <w:jc w:val="both"/>
      </w:pPr>
      <w:r w:rsidRPr="00FE42F5">
        <w:t xml:space="preserve">CRC </w:t>
      </w:r>
      <w:r>
        <w:t xml:space="preserve">- A check if a successful data transfer was made. CRC will be calculated on the TYPE, ADDRESS, LENGTH and DATA blocks, in that order – one byte. </w:t>
      </w:r>
    </w:p>
    <w:p w:rsidR="00A9741A" w:rsidRPr="00DA3FBE" w:rsidRDefault="00A9741A" w:rsidP="00846050">
      <w:pPr>
        <w:pStyle w:val="ListParagraph"/>
        <w:numPr>
          <w:ilvl w:val="1"/>
          <w:numId w:val="1"/>
        </w:numPr>
        <w:bidi w:val="0"/>
        <w:jc w:val="both"/>
      </w:pPr>
      <w:r>
        <w:t>EOF - End o</w:t>
      </w:r>
      <w:r w:rsidRPr="00DA3FBE">
        <w:t>f Frame</w:t>
      </w:r>
      <w:r>
        <w:t>: “10100101” (0xA5)– one byte.</w:t>
      </w:r>
    </w:p>
    <w:p w:rsidR="001B59DF" w:rsidRDefault="001B59DF" w:rsidP="00846050">
      <w:pPr>
        <w:pStyle w:val="ListParagraph"/>
        <w:numPr>
          <w:ilvl w:val="0"/>
          <w:numId w:val="1"/>
        </w:numPr>
        <w:bidi w:val="0"/>
      </w:pPr>
      <w:r>
        <w:t>All the configurations will be saved in the core's registers at the initial stage.</w:t>
      </w:r>
    </w:p>
    <w:p w:rsidR="001B59DF" w:rsidRDefault="001B59DF" w:rsidP="00846050">
      <w:pPr>
        <w:pStyle w:val="ListParagraph"/>
        <w:numPr>
          <w:ilvl w:val="0"/>
          <w:numId w:val="1"/>
        </w:numPr>
        <w:bidi w:val="0"/>
      </w:pPr>
      <w:r>
        <w:t>Input data and trigger signal will be injected from signal generator every clock cycle.</w:t>
      </w:r>
    </w:p>
    <w:p w:rsidR="001E4C58" w:rsidRDefault="00DE2E70" w:rsidP="00846050">
      <w:pPr>
        <w:pStyle w:val="ListParagraph"/>
        <w:numPr>
          <w:ilvl w:val="0"/>
          <w:numId w:val="1"/>
        </w:numPr>
        <w:bidi w:val="0"/>
      </w:pPr>
      <w:r>
        <w:t>the user will be able to write to each register in the system and to read from it.</w:t>
      </w:r>
    </w:p>
    <w:p w:rsidR="00DE2E70" w:rsidRDefault="00DE2E70" w:rsidP="00DE2E70">
      <w:pPr>
        <w:pStyle w:val="ListParagraph"/>
        <w:bidi w:val="0"/>
        <w:ind w:left="1440"/>
      </w:pPr>
    </w:p>
    <w:p w:rsidR="00CD7C7E" w:rsidRPr="00CD7C7E" w:rsidRDefault="00CD7C7E" w:rsidP="00655040">
      <w:pPr>
        <w:pStyle w:val="Heading2"/>
        <w:bidi w:val="0"/>
        <w:rPr>
          <w:rStyle w:val="IntenseEmphasis"/>
          <w:b/>
          <w:bCs/>
          <w:i w:val="0"/>
          <w:iCs w:val="0"/>
        </w:rPr>
      </w:pPr>
      <w:bookmarkStart w:id="21" w:name="_Toc370059069"/>
      <w:bookmarkStart w:id="22" w:name="_Toc370059222"/>
      <w:bookmarkStart w:id="23" w:name="_Toc370066507"/>
      <w:bookmarkStart w:id="24" w:name="_Toc378518866"/>
      <w:r w:rsidRPr="00CD7C7E">
        <w:rPr>
          <w:rStyle w:val="IntenseEmphasis"/>
          <w:b/>
          <w:bCs/>
          <w:i w:val="0"/>
          <w:iCs w:val="0"/>
        </w:rPr>
        <w:t>1</w:t>
      </w:r>
      <w:r w:rsidR="00446C9F">
        <w:rPr>
          <w:rStyle w:val="IntenseEmphasis"/>
          <w:b/>
          <w:bCs/>
          <w:i w:val="0"/>
          <w:iCs w:val="0"/>
        </w:rPr>
        <w:t>.4</w:t>
      </w:r>
      <w:r w:rsidR="00AD78D4">
        <w:rPr>
          <w:rStyle w:val="IntenseEmphasis"/>
          <w:b/>
          <w:bCs/>
          <w:i w:val="0"/>
          <w:iCs w:val="0"/>
        </w:rPr>
        <w:tab/>
      </w:r>
      <w:r w:rsidRPr="00CD7C7E">
        <w:rPr>
          <w:rStyle w:val="IntenseEmphasis"/>
          <w:b/>
          <w:bCs/>
          <w:i w:val="0"/>
          <w:iCs w:val="0"/>
        </w:rPr>
        <w:t xml:space="preserve"> E</w:t>
      </w:r>
      <w:r w:rsidR="00655040">
        <w:rPr>
          <w:rStyle w:val="IntenseEmphasis"/>
          <w:b/>
          <w:bCs/>
          <w:i w:val="0"/>
          <w:iCs w:val="0"/>
        </w:rPr>
        <w:t>ngineering</w:t>
      </w:r>
      <w:r w:rsidRPr="00CD7C7E">
        <w:rPr>
          <w:rStyle w:val="IntenseEmphasis"/>
          <w:b/>
          <w:bCs/>
          <w:i w:val="0"/>
          <w:iCs w:val="0"/>
        </w:rPr>
        <w:t xml:space="preserve"> T</w:t>
      </w:r>
      <w:bookmarkEnd w:id="21"/>
      <w:bookmarkEnd w:id="22"/>
      <w:bookmarkEnd w:id="23"/>
      <w:r w:rsidR="00655040">
        <w:rPr>
          <w:rStyle w:val="IntenseEmphasis"/>
          <w:b/>
          <w:bCs/>
          <w:i w:val="0"/>
          <w:iCs w:val="0"/>
        </w:rPr>
        <w:t>ools</w:t>
      </w:r>
      <w:bookmarkEnd w:id="24"/>
    </w:p>
    <w:p w:rsidR="00CD7C7E" w:rsidRDefault="00CD7C7E" w:rsidP="00CD7C7E">
      <w:pPr>
        <w:bidi w:val="0"/>
      </w:pPr>
    </w:p>
    <w:p w:rsidR="00CD7C7E" w:rsidRDefault="00CD7C7E" w:rsidP="00CD7C7E">
      <w:pPr>
        <w:bidi w:val="0"/>
      </w:pPr>
      <w:r>
        <w:t>The tools which were used in this project are:</w:t>
      </w:r>
    </w:p>
    <w:p w:rsidR="00CD7C7E" w:rsidRDefault="00CD7C7E" w:rsidP="00846050">
      <w:pPr>
        <w:pStyle w:val="ListParagraph"/>
        <w:numPr>
          <w:ilvl w:val="0"/>
          <w:numId w:val="5"/>
        </w:numPr>
        <w:bidi w:val="0"/>
      </w:pPr>
      <w:r>
        <w:t>Altera DE2 Development and Education board with Altera Cyclone II 2C35 FPGA</w:t>
      </w:r>
    </w:p>
    <w:p w:rsidR="00CD7C7E" w:rsidRDefault="00CD7C7E" w:rsidP="00846050">
      <w:pPr>
        <w:pStyle w:val="ListParagraph"/>
        <w:numPr>
          <w:ilvl w:val="0"/>
          <w:numId w:val="5"/>
        </w:numPr>
        <w:bidi w:val="0"/>
      </w:pPr>
      <w:r>
        <w:t>Modelsim10.1d</w:t>
      </w:r>
    </w:p>
    <w:p w:rsidR="00CD7C7E" w:rsidRDefault="00CD7C7E" w:rsidP="00846050">
      <w:pPr>
        <w:pStyle w:val="ListParagraph"/>
        <w:numPr>
          <w:ilvl w:val="0"/>
          <w:numId w:val="5"/>
        </w:numPr>
        <w:bidi w:val="0"/>
      </w:pPr>
      <w:proofErr w:type="spellStart"/>
      <w:r>
        <w:t>Quartus</w:t>
      </w:r>
      <w:proofErr w:type="spellEnd"/>
      <w:r>
        <w:t xml:space="preserve"> II 12.1 for Place and Route. </w:t>
      </w:r>
    </w:p>
    <w:p w:rsidR="00CD7C7E" w:rsidRPr="00D92B38" w:rsidRDefault="00CD7C7E" w:rsidP="00846050">
      <w:pPr>
        <w:pStyle w:val="ListParagraph"/>
        <w:numPr>
          <w:ilvl w:val="0"/>
          <w:numId w:val="5"/>
        </w:numPr>
        <w:bidi w:val="0"/>
      </w:pPr>
      <w:r>
        <w:t>Notepad ++</w:t>
      </w:r>
    </w:p>
    <w:p w:rsidR="00CD7C7E" w:rsidRDefault="00CD7C7E" w:rsidP="00846050">
      <w:pPr>
        <w:pStyle w:val="ListParagraph"/>
        <w:numPr>
          <w:ilvl w:val="0"/>
          <w:numId w:val="5"/>
        </w:numPr>
        <w:bidi w:val="0"/>
      </w:pPr>
      <w:r>
        <w:t xml:space="preserve">SVN </w:t>
      </w:r>
    </w:p>
    <w:p w:rsidR="00446C9F" w:rsidRDefault="00446C9F" w:rsidP="00446C9F">
      <w:pPr>
        <w:pStyle w:val="Heading2"/>
        <w:bidi w:val="0"/>
      </w:pPr>
      <w:bookmarkStart w:id="25" w:name="_Toc378518867"/>
      <w:r>
        <w:t>1.5</w:t>
      </w:r>
      <w:bookmarkStart w:id="26" w:name="_Toc353554989"/>
      <w:r>
        <w:tab/>
      </w:r>
      <w:bookmarkStart w:id="27" w:name="_Toc353554990"/>
      <w:bookmarkEnd w:id="26"/>
      <w:r>
        <w:t>Applicable Documents</w:t>
      </w:r>
      <w:bookmarkEnd w:id="25"/>
      <w:bookmarkEnd w:id="27"/>
    </w:p>
    <w:p w:rsidR="003C539C" w:rsidRDefault="003C539C" w:rsidP="003C539C">
      <w:pPr>
        <w:bidi w:val="0"/>
        <w:ind w:left="360"/>
      </w:pPr>
      <w:r>
        <w:t>Following is the list of the applicable documents for additional reading:</w:t>
      </w:r>
    </w:p>
    <w:p w:rsidR="003C539C" w:rsidRDefault="003C539C" w:rsidP="003C539C">
      <w:pPr>
        <w:bidi w:val="0"/>
        <w:ind w:firstLine="360"/>
      </w:pPr>
      <w:r>
        <w:lastRenderedPageBreak/>
        <w:t>1. Output block document:</w:t>
      </w:r>
    </w:p>
    <w:p w:rsidR="003C539C" w:rsidRDefault="003C539C" w:rsidP="003C539C">
      <w:pPr>
        <w:pStyle w:val="ListParagraph"/>
        <w:bidi w:val="0"/>
        <w:ind w:left="2880"/>
      </w:pPr>
    </w:p>
    <w:p w:rsidR="003C539C" w:rsidRDefault="00B819E4" w:rsidP="003C539C">
      <w:pPr>
        <w:bidi w:val="0"/>
        <w:ind w:left="360"/>
      </w:pPr>
      <w:hyperlink r:id="rId13" w:history="1">
        <w:r w:rsidR="003C539C" w:rsidRPr="009E369B">
          <w:rPr>
            <w:rStyle w:val="Hyperlink"/>
            <w:rFonts w:ascii="Arial" w:hAnsi="Arial" w:cs="Arial"/>
            <w:sz w:val="20"/>
            <w:szCs w:val="20"/>
            <w:shd w:val="clear" w:color="auto" w:fill="FFFFFF"/>
          </w:rPr>
          <w:t>http://compressor-decompressor.googlecode.com/svn/DOC/Project_Doc/project_document_lzrw3_compression_core.doc</w:t>
        </w:r>
      </w:hyperlink>
    </w:p>
    <w:p w:rsidR="003C539C" w:rsidRDefault="003C539C" w:rsidP="003C539C">
      <w:pPr>
        <w:pStyle w:val="ListParagraph"/>
        <w:numPr>
          <w:ilvl w:val="0"/>
          <w:numId w:val="12"/>
        </w:numPr>
        <w:bidi w:val="0"/>
      </w:pPr>
      <w:proofErr w:type="spellStart"/>
      <w:r>
        <w:t>Uart</w:t>
      </w:r>
      <w:proofErr w:type="spellEnd"/>
      <w:r>
        <w:t xml:space="preserve"> </w:t>
      </w:r>
      <w:r w:rsidR="009B2059">
        <w:t xml:space="preserve">&amp; </w:t>
      </w:r>
      <w:proofErr w:type="spellStart"/>
      <w:r w:rsidR="009B2059">
        <w:t>Whishbon</w:t>
      </w:r>
      <w:proofErr w:type="spellEnd"/>
      <w:r w:rsidR="009B2059">
        <w:t xml:space="preserve"> protocols:</w:t>
      </w:r>
    </w:p>
    <w:p w:rsidR="009B2059" w:rsidRPr="009B2059" w:rsidRDefault="00B819E4" w:rsidP="009B2059">
      <w:pPr>
        <w:pStyle w:val="ListParagraph"/>
        <w:bidi w:val="0"/>
        <w:spacing w:before="100" w:beforeAutospacing="1" w:after="100" w:afterAutospacing="1" w:line="240" w:lineRule="auto"/>
        <w:rPr>
          <w:color w:val="000000"/>
          <w:sz w:val="27"/>
          <w:szCs w:val="27"/>
        </w:rPr>
      </w:pPr>
      <w:hyperlink r:id="rId14" w:history="1">
        <w:r w:rsidR="009B2059" w:rsidRPr="009E369B">
          <w:rPr>
            <w:rStyle w:val="Hyperlink"/>
            <w:rFonts w:cstheme="minorBidi"/>
          </w:rPr>
          <w:t>http://fpga-setting-using-flash.googlecode.com/svn/DOC/Project%20document/part</w:t>
        </w:r>
      </w:hyperlink>
      <w:r w:rsidR="009B2059">
        <w:t xml:space="preserve"> </w:t>
      </w:r>
      <w:r w:rsidR="009B2059" w:rsidRPr="009B2059">
        <w:t>B/</w:t>
      </w:r>
      <w:hyperlink r:id="rId15" w:history="1">
        <w:r w:rsidR="009B2059" w:rsidRPr="009B2059">
          <w:rPr>
            <w:rStyle w:val="Hyperlink"/>
            <w:sz w:val="27"/>
            <w:szCs w:val="27"/>
          </w:rPr>
          <w:t>Flash_Setting_Project_Document.docx</w:t>
        </w:r>
      </w:hyperlink>
    </w:p>
    <w:p w:rsidR="009B2059" w:rsidRDefault="009B2059" w:rsidP="009B2059">
      <w:pPr>
        <w:bidi w:val="0"/>
        <w:spacing w:before="100" w:beforeAutospacing="1" w:after="100" w:afterAutospacing="1" w:line="240" w:lineRule="auto"/>
        <w:ind w:left="720"/>
        <w:rPr>
          <w:color w:val="000000"/>
          <w:sz w:val="27"/>
          <w:szCs w:val="27"/>
        </w:rPr>
      </w:pPr>
    </w:p>
    <w:p w:rsidR="009B2059" w:rsidRDefault="009B2059" w:rsidP="009B2059">
      <w:pPr>
        <w:pStyle w:val="ListParagraph"/>
        <w:bidi w:val="0"/>
      </w:pPr>
    </w:p>
    <w:p w:rsidR="00446C9F" w:rsidRDefault="00446C9F" w:rsidP="003C539C">
      <w:pPr>
        <w:pStyle w:val="Heading2"/>
        <w:bidi w:val="0"/>
      </w:pPr>
    </w:p>
    <w:p w:rsidR="00AD78D4" w:rsidRPr="00AD78D4" w:rsidRDefault="00AD78D4" w:rsidP="00446C9F">
      <w:pPr>
        <w:pStyle w:val="Heading2"/>
        <w:bidi w:val="0"/>
      </w:pPr>
    </w:p>
    <w:p w:rsidR="00CD7C7E" w:rsidRDefault="008C0096" w:rsidP="00AD78D4">
      <w:pPr>
        <w:pStyle w:val="Heading1"/>
        <w:bidi w:val="0"/>
      </w:pPr>
      <w:bookmarkStart w:id="28" w:name="_Toc370059070"/>
      <w:bookmarkStart w:id="29" w:name="_Toc370059223"/>
      <w:bookmarkStart w:id="30" w:name="_Toc370066508"/>
      <w:bookmarkStart w:id="31" w:name="_Toc378518868"/>
      <w:r>
        <w:t>2</w:t>
      </w:r>
      <w:r w:rsidR="00AD78D4">
        <w:tab/>
      </w:r>
      <w:r>
        <w:t xml:space="preserve"> GENERAL DESCRIPTION</w:t>
      </w:r>
      <w:bookmarkEnd w:id="28"/>
      <w:bookmarkEnd w:id="29"/>
      <w:bookmarkEnd w:id="30"/>
      <w:bookmarkEnd w:id="31"/>
    </w:p>
    <w:p w:rsidR="00AD78D4" w:rsidRDefault="007C0C34" w:rsidP="00AD78D4">
      <w:pPr>
        <w:bidi w:val="0"/>
      </w:pPr>
      <w:r>
        <w:t xml:space="preserve">Our project is reusing blocks from other projects, such as: </w:t>
      </w:r>
      <w:r w:rsidRPr="00EC2F22">
        <w:t xml:space="preserve">Rx Path, </w:t>
      </w:r>
      <w:proofErr w:type="spellStart"/>
      <w:r w:rsidRPr="00EC2F22">
        <w:t>Tx</w:t>
      </w:r>
      <w:proofErr w:type="spellEnd"/>
      <w:r w:rsidRPr="00EC2F22">
        <w:t xml:space="preserve"> </w:t>
      </w:r>
      <w:proofErr w:type="spellStart"/>
      <w:r w:rsidRPr="00EC2F22">
        <w:t>Path,</w:t>
      </w:r>
      <w:r w:rsidR="006848B9" w:rsidRPr="00EC2F22">
        <w:t>Wishbone</w:t>
      </w:r>
      <w:proofErr w:type="spellEnd"/>
      <w:r w:rsidR="006848B9" w:rsidRPr="00EC2F22">
        <w:t xml:space="preserve"> </w:t>
      </w:r>
      <w:proofErr w:type="spellStart"/>
      <w:r w:rsidR="006848B9" w:rsidRPr="00EC2F22">
        <w:t>Intercon</w:t>
      </w:r>
      <w:proofErr w:type="spellEnd"/>
      <w:r w:rsidR="00180335">
        <w:t>, basic RAM, output block.</w:t>
      </w:r>
      <w:r w:rsidR="00F729A8">
        <w:t xml:space="preserve"> See "Reused Blocks Architecture" chapter for more information.</w:t>
      </w:r>
    </w:p>
    <w:p w:rsidR="007A6F73" w:rsidRDefault="007A6F73" w:rsidP="007A6F73">
      <w:pPr>
        <w:bidi w:val="0"/>
      </w:pPr>
    </w:p>
    <w:p w:rsidR="008B50AB" w:rsidRDefault="00B22FB8" w:rsidP="008B50AB">
      <w:pPr>
        <w:keepNext/>
        <w:bidi w:val="0"/>
      </w:pPr>
      <w:r>
        <w:rPr>
          <w:noProof/>
        </w:rPr>
        <mc:AlternateContent>
          <mc:Choice Requires="wpc">
            <w:drawing>
              <wp:inline distT="0" distB="0" distL="0" distR="0" wp14:anchorId="375D2C36" wp14:editId="0C75D2DC">
                <wp:extent cx="5274310" cy="3076575"/>
                <wp:effectExtent l="0" t="0" r="2540" b="0"/>
                <wp:docPr id="74" name="בד ציור 313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41" name="Picture 41"/>
                          <pic:cNvPicPr>
                            <a:picLocks noChangeAspect="1"/>
                          </pic:cNvPicPr>
                        </pic:nvPicPr>
                        <pic:blipFill>
                          <a:blip r:embed="rId16"/>
                          <a:stretch>
                            <a:fillRect/>
                          </a:stretch>
                        </pic:blipFill>
                        <pic:spPr>
                          <a:xfrm>
                            <a:off x="0" y="0"/>
                            <a:ext cx="5272644" cy="3075709"/>
                          </a:xfrm>
                          <a:prstGeom prst="rect">
                            <a:avLst/>
                          </a:prstGeom>
                        </pic:spPr>
                      </pic:pic>
                    </wpc:wpc>
                  </a:graphicData>
                </a:graphic>
              </wp:inline>
            </w:drawing>
          </mc:Choice>
          <mc:Fallback>
            <w:pict>
              <v:group id="בד ציור 3131"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765;visibility:visible;mso-wrap-style:square">
                  <v:fill o:detectmouseclick="t"/>
                  <v:path o:connecttype="none"/>
                </v:shape>
                <v:shape id="Picture 41" o:spid="_x0000_s1028" type="#_x0000_t75" style="position:absolute;width:52726;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ZYerBAAAA2wAAAA8AAABkcnMvZG93bnJldi54bWxEj1FrwkAQhN8L/odjBd/qxSIi0VNEKQoF&#10;wegPWHJrkja7F3Knnv/eKxT6OMzMN8xyHblVd+p948TAZJyBIimdbaQycDl/vs9B+YBisXVCBp7k&#10;Yb0avC0xt+4hJ7oXoVIJIj5HA3UIXa61L2ti9GPXkSTv6nrGkGRfadvjI8G51R9ZNtOMjaSFGjva&#10;1lT+FDc2UGB73u22m+OeHcd4Y/c9/ToYMxrGzQJUoBj+w3/tgzUwncDvl/QD9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ZYerBAAAA2wAAAA8AAAAAAAAAAAAAAAAAnwIA&#10;AGRycy9kb3ducmV2LnhtbFBLBQYAAAAABAAEAPcAAACNAwAAAAA=&#10;">
                  <v:imagedata r:id="rId17" o:title=""/>
                  <v:path arrowok="t"/>
                </v:shape>
                <w10:wrap anchorx="page"/>
                <w10:anchorlock/>
              </v:group>
            </w:pict>
          </mc:Fallback>
        </mc:AlternateContent>
      </w:r>
    </w:p>
    <w:p w:rsidR="00EA15E5" w:rsidRDefault="00857138" w:rsidP="00857138">
      <w:pPr>
        <w:pStyle w:val="Caption"/>
        <w:bidi w:val="0"/>
        <w:jc w:val="center"/>
        <w:rPr>
          <w:noProof/>
        </w:rPr>
      </w:pPr>
      <w:bookmarkStart w:id="32" w:name="_Toc378517751"/>
      <w:bookmarkStart w:id="33" w:name="_Toc378518922"/>
      <w:bookmarkStart w:id="34" w:name="_Toc370059071"/>
      <w:bookmarkStart w:id="35" w:name="_Toc370059224"/>
      <w:bookmarkStart w:id="36" w:name="_Toc370066509"/>
      <w:r>
        <w:t xml:space="preserve">Figure </w:t>
      </w:r>
      <w:fldSimple w:instr=" SEQ Figure \* ARABIC ">
        <w:r w:rsidR="0000669E">
          <w:rPr>
            <w:noProof/>
          </w:rPr>
          <w:t>1</w:t>
        </w:r>
      </w:fldSimple>
      <w:r>
        <w:rPr>
          <w:noProof/>
        </w:rPr>
        <w:t>- The final system</w:t>
      </w:r>
      <w:bookmarkEnd w:id="32"/>
      <w:bookmarkEnd w:id="33"/>
    </w:p>
    <w:p w:rsidR="00857138" w:rsidRPr="00857138" w:rsidRDefault="00857138" w:rsidP="00857138">
      <w:pPr>
        <w:bidi w:val="0"/>
      </w:pPr>
    </w:p>
    <w:p w:rsidR="008F61DF" w:rsidRDefault="006848B9" w:rsidP="00655040">
      <w:pPr>
        <w:pStyle w:val="Heading2"/>
        <w:bidi w:val="0"/>
        <w:rPr>
          <w:rStyle w:val="IntenseEmphasis"/>
          <w:i w:val="0"/>
          <w:iCs w:val="0"/>
        </w:rPr>
      </w:pPr>
      <w:bookmarkStart w:id="37" w:name="_Toc378518869"/>
      <w:r w:rsidRPr="006848B9">
        <w:rPr>
          <w:rStyle w:val="IntenseEmphasis"/>
          <w:i w:val="0"/>
          <w:iCs w:val="0"/>
        </w:rPr>
        <w:lastRenderedPageBreak/>
        <w:t>2.1</w:t>
      </w:r>
      <w:r w:rsidRPr="006848B9">
        <w:rPr>
          <w:rStyle w:val="IntenseEmphasis"/>
          <w:i w:val="0"/>
          <w:iCs w:val="0"/>
        </w:rPr>
        <w:tab/>
      </w:r>
      <w:r w:rsidR="008F61DF" w:rsidRPr="006848B9">
        <w:rPr>
          <w:rStyle w:val="IntenseEmphasis"/>
          <w:i w:val="0"/>
          <w:iCs w:val="0"/>
        </w:rPr>
        <w:t>D</w:t>
      </w:r>
      <w:r w:rsidR="00655040">
        <w:rPr>
          <w:rStyle w:val="IntenseEmphasis"/>
          <w:i w:val="0"/>
          <w:iCs w:val="0"/>
        </w:rPr>
        <w:t>ata</w:t>
      </w:r>
      <w:r w:rsidR="008F61DF" w:rsidRPr="006848B9">
        <w:rPr>
          <w:rStyle w:val="IntenseEmphasis"/>
          <w:i w:val="0"/>
          <w:iCs w:val="0"/>
        </w:rPr>
        <w:t xml:space="preserve"> F</w:t>
      </w:r>
      <w:bookmarkEnd w:id="34"/>
      <w:bookmarkEnd w:id="35"/>
      <w:bookmarkEnd w:id="36"/>
      <w:r w:rsidR="00655040">
        <w:rPr>
          <w:rStyle w:val="IntenseEmphasis"/>
          <w:i w:val="0"/>
          <w:iCs w:val="0"/>
        </w:rPr>
        <w:t>low</w:t>
      </w:r>
      <w:bookmarkEnd w:id="37"/>
    </w:p>
    <w:p w:rsidR="00FA60D3" w:rsidRPr="008E5EE9" w:rsidRDefault="00FA60D3" w:rsidP="00FA60D3">
      <w:pPr>
        <w:bidi w:val="0"/>
        <w:rPr>
          <w:b/>
          <w:bCs/>
        </w:rPr>
      </w:pPr>
      <w:r w:rsidRPr="008E5EE9">
        <w:rPr>
          <w:b/>
          <w:bCs/>
        </w:rPr>
        <w:t>Initialization:</w:t>
      </w:r>
    </w:p>
    <w:p w:rsidR="00D55B79" w:rsidRDefault="00D55B79" w:rsidP="00FA60D3">
      <w:pPr>
        <w:bidi w:val="0"/>
      </w:pPr>
      <w:r>
        <w:t xml:space="preserve"> </w:t>
      </w:r>
      <w:r w:rsidR="00BD61F0">
        <w:t>User chooses the desired configurations</w:t>
      </w:r>
      <w:ins w:id="38" w:author="MOSHE PORIAN" w:date="2013-10-20T22:42:00Z">
        <w:r w:rsidR="004B3508">
          <w:rPr>
            <w:rFonts w:hint="cs"/>
            <w:rtl/>
          </w:rPr>
          <w:t xml:space="preserve"> </w:t>
        </w:r>
      </w:ins>
      <w:r w:rsidR="00BD61F0">
        <w:t>(trigger type, trigger position and enable</w:t>
      </w:r>
      <w:r w:rsidR="00041486">
        <w:t xml:space="preserve">). </w:t>
      </w:r>
      <w:r w:rsidR="008F61DF">
        <w:t xml:space="preserve">Host </w:t>
      </w:r>
      <w:r w:rsidR="00CB418F">
        <w:t>transmits</w:t>
      </w:r>
      <w:r w:rsidR="00BD61F0">
        <w:t xml:space="preserve"> the information through </w:t>
      </w:r>
      <w:proofErr w:type="spellStart"/>
      <w:r w:rsidR="00BD61F0">
        <w:t>Uart</w:t>
      </w:r>
      <w:proofErr w:type="spellEnd"/>
      <w:r w:rsidR="00CB418F">
        <w:t xml:space="preserve"> to the RX path.</w:t>
      </w:r>
      <w:ins w:id="39" w:author="MOSHE PORIAN" w:date="2013-10-20T22:42:00Z">
        <w:r w:rsidR="004B3508">
          <w:rPr>
            <w:rFonts w:hint="cs"/>
            <w:rtl/>
          </w:rPr>
          <w:t xml:space="preserve"> </w:t>
        </w:r>
      </w:ins>
      <w:r w:rsidR="00BD61F0">
        <w:t>Then t</w:t>
      </w:r>
      <w:r w:rsidR="007233D6">
        <w:t xml:space="preserve">hrough the wishbone </w:t>
      </w:r>
      <w:proofErr w:type="spellStart"/>
      <w:r w:rsidR="007233D6">
        <w:t>intercon</w:t>
      </w:r>
      <w:proofErr w:type="spellEnd"/>
      <w:r w:rsidR="007233D6">
        <w:t xml:space="preserve"> to the </w:t>
      </w:r>
      <w:r w:rsidR="008456EF">
        <w:t>W</w:t>
      </w:r>
      <w:r w:rsidR="00CE35CA">
        <w:t>B</w:t>
      </w:r>
      <w:r w:rsidR="008456EF">
        <w:t>S</w:t>
      </w:r>
      <w:r w:rsidR="007233D6">
        <w:t xml:space="preserve"> of the core</w:t>
      </w:r>
      <w:r w:rsidR="00041486">
        <w:t>. (</w:t>
      </w:r>
      <w:r w:rsidR="00C6480C">
        <w:t>1)</w:t>
      </w:r>
    </w:p>
    <w:p w:rsidR="00FA60D3" w:rsidRDefault="00FA60D3" w:rsidP="00FA60D3">
      <w:pPr>
        <w:bidi w:val="0"/>
      </w:pPr>
      <w:r>
        <w:t>Moreover, the scene's type of the signal generator is established.</w:t>
      </w:r>
      <w:r w:rsidR="00C6480C">
        <w:t>(2)</w:t>
      </w:r>
    </w:p>
    <w:p w:rsidR="00C6480C" w:rsidRDefault="00C6480C" w:rsidP="00C6480C">
      <w:pPr>
        <w:bidi w:val="0"/>
      </w:pPr>
      <w:r>
        <w:t xml:space="preserve">Data </w:t>
      </w:r>
      <w:r w:rsidR="008E5EE9">
        <w:t>is being sent from</w:t>
      </w:r>
      <w:r>
        <w:t xml:space="preserve"> the signal generator to the core.(3)</w:t>
      </w:r>
    </w:p>
    <w:p w:rsidR="00C6480C" w:rsidRDefault="00C6480C" w:rsidP="008E5EE9">
      <w:pPr>
        <w:bidi w:val="0"/>
      </w:pPr>
      <w:r>
        <w:t>The data will be sent to the output block, then to the TX path. There it will be wrapped in data package</w:t>
      </w:r>
      <w:r w:rsidR="008E5EE9">
        <w:t xml:space="preserve"> and sent through the </w:t>
      </w:r>
      <w:proofErr w:type="spellStart"/>
      <w:r w:rsidR="008E5EE9">
        <w:t>Uart</w:t>
      </w:r>
      <w:proofErr w:type="spellEnd"/>
      <w:r w:rsidR="008E5EE9">
        <w:t xml:space="preserve"> back</w:t>
      </w:r>
      <w:r>
        <w:t xml:space="preserve"> to </w:t>
      </w:r>
      <w:r w:rsidR="008E5EE9">
        <w:t>the user</w:t>
      </w:r>
      <w:r>
        <w:t>.(</w:t>
      </w:r>
      <w:r w:rsidR="008E5EE9">
        <w:t>4</w:t>
      </w:r>
      <w:r>
        <w:t>)</w:t>
      </w:r>
    </w:p>
    <w:p w:rsidR="008E5EE9" w:rsidRPr="008E5EE9" w:rsidRDefault="008E5EE9" w:rsidP="008E5EE9">
      <w:pPr>
        <w:bidi w:val="0"/>
        <w:rPr>
          <w:b/>
          <w:bCs/>
          <w:rtl/>
        </w:rPr>
      </w:pPr>
      <w:r w:rsidRPr="008E5EE9">
        <w:rPr>
          <w:b/>
          <w:bCs/>
        </w:rPr>
        <w:t>Data flow inside the core:</w:t>
      </w:r>
    </w:p>
    <w:p w:rsidR="00823698" w:rsidRDefault="00D55B79" w:rsidP="008E5EE9">
      <w:pPr>
        <w:bidi w:val="0"/>
      </w:pPr>
      <w:r>
        <w:t>The configurations are being saved</w:t>
      </w:r>
      <w:r w:rsidR="00FA60D3">
        <w:t xml:space="preserve"> in</w:t>
      </w:r>
      <w:r w:rsidR="007233D6">
        <w:t xml:space="preserve"> the registers</w:t>
      </w:r>
      <w:r w:rsidR="00823698">
        <w:t>.</w:t>
      </w:r>
      <w:r w:rsidR="00BD61F0">
        <w:t>(</w:t>
      </w:r>
      <w:r w:rsidR="008E5EE9">
        <w:t>5</w:t>
      </w:r>
      <w:r w:rsidR="00BD61F0">
        <w:t>)</w:t>
      </w:r>
    </w:p>
    <w:p w:rsidR="00AC27F6" w:rsidRDefault="00D55B79" w:rsidP="008E5EE9">
      <w:pPr>
        <w:bidi w:val="0"/>
      </w:pPr>
      <w:r>
        <w:t>Afterwards</w:t>
      </w:r>
      <w:r w:rsidR="00794613">
        <w:t xml:space="preserve"> data</w:t>
      </w:r>
      <w:r>
        <w:t xml:space="preserve"> and trigger</w:t>
      </w:r>
      <w:r w:rsidR="000E65BF">
        <w:t xml:space="preserve"> from the signal generator</w:t>
      </w:r>
      <w:r>
        <w:t xml:space="preserve"> are</w:t>
      </w:r>
      <w:r w:rsidR="00794613">
        <w:t xml:space="preserve"> entering the WC.</w:t>
      </w:r>
      <w:ins w:id="40" w:author="MOSHE PORIAN" w:date="2013-10-20T22:43:00Z">
        <w:r w:rsidR="004B3508">
          <w:rPr>
            <w:rFonts w:hint="cs"/>
            <w:rtl/>
          </w:rPr>
          <w:t xml:space="preserve"> </w:t>
        </w:r>
      </w:ins>
      <w:r w:rsidR="000D635E">
        <w:t>The WC uses the registers to determine</w:t>
      </w:r>
      <w:r w:rsidR="00B101DF">
        <w:t xml:space="preserve"> the start address of the data</w:t>
      </w:r>
      <w:r w:rsidR="00AC27F6">
        <w:t>.(6)</w:t>
      </w:r>
    </w:p>
    <w:p w:rsidR="00823698" w:rsidRDefault="00B101DF" w:rsidP="008E5426">
      <w:pPr>
        <w:bidi w:val="0"/>
      </w:pPr>
      <w:r>
        <w:t xml:space="preserve"> </w:t>
      </w:r>
      <w:r w:rsidR="008E5426">
        <w:t>The WC sends the start address</w:t>
      </w:r>
      <w:r w:rsidR="000D635E">
        <w:t xml:space="preserve"> out to the RC. </w:t>
      </w:r>
      <w:r w:rsidR="00823698">
        <w:t>The WC also sends the data and validity signal to the RAM</w:t>
      </w:r>
      <w:r w:rsidR="008E5426">
        <w:t xml:space="preserve"> and send the </w:t>
      </w:r>
      <w:proofErr w:type="spellStart"/>
      <w:r w:rsidR="008E5426">
        <w:t>WC_finish</w:t>
      </w:r>
      <w:proofErr w:type="spellEnd"/>
      <w:r w:rsidR="008E5426">
        <w:t xml:space="preserve"> signal to the registers.</w:t>
      </w:r>
      <w:r w:rsidR="00D55B79">
        <w:t>(</w:t>
      </w:r>
      <w:r w:rsidR="008E5EE9">
        <w:t>7</w:t>
      </w:r>
      <w:r w:rsidR="00823698">
        <w:t>)</w:t>
      </w:r>
    </w:p>
    <w:p w:rsidR="00CD271B" w:rsidRDefault="00CD271B" w:rsidP="00CD271B">
      <w:pPr>
        <w:bidi w:val="0"/>
      </w:pPr>
      <w:r>
        <w:t>The RC sends an address of data to extract from the RAM.(8)</w:t>
      </w:r>
    </w:p>
    <w:p w:rsidR="00CD271B" w:rsidRDefault="00CD271B" w:rsidP="00CD271B">
      <w:pPr>
        <w:bidi w:val="0"/>
      </w:pPr>
      <w:r>
        <w:t>The RAM sends the data back to the RC.(9)</w:t>
      </w:r>
    </w:p>
    <w:p w:rsidR="00CD271B" w:rsidRDefault="00CD271B" w:rsidP="00CD271B">
      <w:pPr>
        <w:bidi w:val="0"/>
      </w:pPr>
      <w:r>
        <w:t xml:space="preserve">The RC sends the data to the In Out Coordinator and the </w:t>
      </w:r>
      <w:proofErr w:type="spellStart"/>
      <w:r>
        <w:t>RC_finish</w:t>
      </w:r>
      <w:proofErr w:type="spellEnd"/>
      <w:r>
        <w:t xml:space="preserve"> signal to the registers.</w:t>
      </w:r>
      <w:r w:rsidR="00743B3A">
        <w:t>(10)</w:t>
      </w:r>
      <w:r>
        <w:t xml:space="preserve"> </w:t>
      </w:r>
    </w:p>
    <w:p w:rsidR="00692AAD" w:rsidRDefault="00692AAD" w:rsidP="00692AAD">
      <w:pPr>
        <w:bidi w:val="0"/>
      </w:pPr>
      <w:r>
        <w:t>Then the In Out Coordinator will coordinate between the recorded data's width to the width of the bus in the Wishbone protocol.</w:t>
      </w:r>
      <w:r w:rsidR="00743B3A">
        <w:t>(11)</w:t>
      </w:r>
    </w:p>
    <w:p w:rsidR="00893858" w:rsidRDefault="000D635E" w:rsidP="00C6480C">
      <w:pPr>
        <w:bidi w:val="0"/>
      </w:pPr>
      <w:r>
        <w:t xml:space="preserve"> </w:t>
      </w:r>
    </w:p>
    <w:p w:rsidR="0071704F" w:rsidRDefault="00893858" w:rsidP="00893858">
      <w:pPr>
        <w:bidi w:val="0"/>
      </w:pPr>
      <w:r>
        <w:t>Flow diagram:</w:t>
      </w:r>
    </w:p>
    <w:p w:rsidR="008B50AB" w:rsidRDefault="009D6FEF" w:rsidP="008B50AB">
      <w:pPr>
        <w:keepNext/>
        <w:bidi w:val="0"/>
      </w:pPr>
      <w:r>
        <w:rPr>
          <w:noProof/>
        </w:rPr>
        <w:drawing>
          <wp:inline distT="0" distB="0" distL="0" distR="0" wp14:anchorId="1F270117" wp14:editId="3661878D">
            <wp:extent cx="3799808" cy="21389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2219" cy="2140257"/>
                    </a:xfrm>
                    <a:prstGeom prst="rect">
                      <a:avLst/>
                    </a:prstGeom>
                    <a:noFill/>
                  </pic:spPr>
                </pic:pic>
              </a:graphicData>
            </a:graphic>
          </wp:inline>
        </w:drawing>
      </w:r>
    </w:p>
    <w:bookmarkStart w:id="41" w:name="_Toc378517752"/>
    <w:bookmarkStart w:id="42" w:name="_Toc378518923"/>
    <w:p w:rsidR="00857138" w:rsidRPr="00857138" w:rsidRDefault="005801A3" w:rsidP="00857138">
      <w:pPr>
        <w:pStyle w:val="Caption"/>
        <w:bidi w:val="0"/>
        <w:jc w:val="center"/>
      </w:pPr>
      <w:r>
        <w:rPr>
          <w:noProof/>
        </w:rPr>
        <mc:AlternateContent>
          <mc:Choice Requires="wps">
            <w:drawing>
              <wp:anchor distT="0" distB="0" distL="114300" distR="114300" simplePos="0" relativeHeight="251723776" behindDoc="0" locked="0" layoutInCell="1" allowOverlap="1" wp14:anchorId="569A0EE7" wp14:editId="6F3A9639">
                <wp:simplePos x="0" y="0"/>
                <wp:positionH relativeFrom="column">
                  <wp:posOffset>2063115</wp:posOffset>
                </wp:positionH>
                <wp:positionV relativeFrom="paragraph">
                  <wp:posOffset>529590</wp:posOffset>
                </wp:positionV>
                <wp:extent cx="381000" cy="381000"/>
                <wp:effectExtent l="95250" t="19050" r="95250" b="57150"/>
                <wp:wrapNone/>
                <wp:docPr id="2071"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1" o:spid="_x0000_s1026" type="#_x0000_t67" style="position:absolute;left:0;text-align:left;margin-left:162.45pt;margin-top:41.7pt;width:30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" fillcolor="#c0504d [3205]" strokecolor="#f2f2f2 [3041]" strokeweight="3pt">
                <v:shadow on="t" color="#622423 [1605]" opacity=".5" offset="1pt"/>
                <v:textbox style="layout-flow:vertical-ideographic"/>
              </v:shape>
            </w:pict>
          </mc:Fallback>
        </mc:AlternateContent>
      </w:r>
      <w:r w:rsidR="00857138">
        <w:t xml:space="preserve">Figure </w:t>
      </w:r>
      <w:fldSimple w:instr=" SEQ Figure \* ARABIC ">
        <w:r w:rsidR="0000669E">
          <w:rPr>
            <w:noProof/>
          </w:rPr>
          <w:t>2</w:t>
        </w:r>
      </w:fldSimple>
      <w:r w:rsidR="00857138">
        <w:rPr>
          <w:noProof/>
        </w:rPr>
        <w:t>-Top data flow(1)</w:t>
      </w:r>
      <w:bookmarkEnd w:id="41"/>
      <w:bookmarkEnd w:id="42"/>
    </w:p>
    <w:p w:rsidR="00857138" w:rsidRDefault="00857138" w:rsidP="00EA15E5">
      <w:pPr>
        <w:keepNext/>
        <w:bidi w:val="0"/>
      </w:pPr>
    </w:p>
    <w:p w:rsidR="00EA15E5" w:rsidRDefault="00CD1C41" w:rsidP="00857138">
      <w:pPr>
        <w:keepNext/>
        <w:bidi w:val="0"/>
      </w:pPr>
      <w:r>
        <w:rPr>
          <w:noProof/>
        </w:rPr>
        <w:drawing>
          <wp:inline distT="0" distB="0" distL="0" distR="0" wp14:anchorId="35A1EE89" wp14:editId="2048D1EB">
            <wp:extent cx="3790594" cy="2130950"/>
            <wp:effectExtent l="0" t="0" r="635"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3988" cy="2144101"/>
                    </a:xfrm>
                    <a:prstGeom prst="rect">
                      <a:avLst/>
                    </a:prstGeom>
                    <a:noFill/>
                  </pic:spPr>
                </pic:pic>
              </a:graphicData>
            </a:graphic>
          </wp:inline>
        </w:drawing>
      </w:r>
    </w:p>
    <w:p w:rsidR="00CD1C41" w:rsidRDefault="00857138" w:rsidP="00857138">
      <w:pPr>
        <w:pStyle w:val="Caption"/>
        <w:bidi w:val="0"/>
        <w:jc w:val="center"/>
      </w:pPr>
      <w:bookmarkStart w:id="43" w:name="_Toc378517753"/>
      <w:bookmarkStart w:id="44" w:name="_Toc378518924"/>
      <w:r>
        <w:t xml:space="preserve">Figure </w:t>
      </w:r>
      <w:fldSimple w:instr=" SEQ Figure \* ARABIC ">
        <w:r w:rsidR="0000669E">
          <w:rPr>
            <w:noProof/>
          </w:rPr>
          <w:t>3</w:t>
        </w:r>
      </w:fldSimple>
      <w:r>
        <w:rPr>
          <w:noProof/>
        </w:rPr>
        <w:t>-Top data flow(2)</w:t>
      </w:r>
      <w:bookmarkEnd w:id="43"/>
      <w:bookmarkEnd w:id="44"/>
    </w:p>
    <w:p w:rsidR="00396083" w:rsidRDefault="005801A3" w:rsidP="00396083">
      <w:pPr>
        <w:bidi w:val="0"/>
      </w:pPr>
      <w:r>
        <w:rPr>
          <w:noProof/>
        </w:rPr>
        <mc:AlternateContent>
          <mc:Choice Requires="wps">
            <w:drawing>
              <wp:anchor distT="0" distB="0" distL="114300" distR="114300" simplePos="0" relativeHeight="251719680" behindDoc="0" locked="0" layoutInCell="1" allowOverlap="1" wp14:anchorId="24A9D72D" wp14:editId="22B092AB">
                <wp:simplePos x="0" y="0"/>
                <wp:positionH relativeFrom="column">
                  <wp:posOffset>1948815</wp:posOffset>
                </wp:positionH>
                <wp:positionV relativeFrom="paragraph">
                  <wp:posOffset>73660</wp:posOffset>
                </wp:positionV>
                <wp:extent cx="381000" cy="381000"/>
                <wp:effectExtent l="95250" t="19050" r="95250" b="57150"/>
                <wp:wrapNone/>
                <wp:docPr id="2068"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3.45pt;margin-top:5.8pt;width:30pt;height: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lIqw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5801A3" w:rsidRDefault="005801A3" w:rsidP="005801A3">
      <w:pPr>
        <w:bidi w:val="0"/>
      </w:pPr>
    </w:p>
    <w:p w:rsidR="00CD1C41" w:rsidRDefault="00CD1C41" w:rsidP="00CD1C41">
      <w:pPr>
        <w:bidi w:val="0"/>
      </w:pPr>
      <w:r>
        <w:rPr>
          <w:noProof/>
        </w:rPr>
        <w:drawing>
          <wp:inline distT="0" distB="0" distL="0" distR="0" wp14:anchorId="6AF7823C" wp14:editId="344C2904">
            <wp:extent cx="3792773" cy="213217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1853" cy="2137280"/>
                    </a:xfrm>
                    <a:prstGeom prst="rect">
                      <a:avLst/>
                    </a:prstGeom>
                    <a:noFill/>
                  </pic:spPr>
                </pic:pic>
              </a:graphicData>
            </a:graphic>
          </wp:inline>
        </w:drawing>
      </w:r>
    </w:p>
    <w:p w:rsidR="00857138" w:rsidRDefault="00857138" w:rsidP="00857138">
      <w:pPr>
        <w:pStyle w:val="Caption"/>
        <w:bidi w:val="0"/>
        <w:jc w:val="center"/>
      </w:pPr>
      <w:bookmarkStart w:id="45" w:name="_Toc378517754"/>
      <w:bookmarkStart w:id="46" w:name="_Toc378518925"/>
      <w:r>
        <w:t xml:space="preserve">Figure </w:t>
      </w:r>
      <w:fldSimple w:instr=" SEQ Figure \* ARABIC ">
        <w:r w:rsidR="0000669E">
          <w:rPr>
            <w:noProof/>
          </w:rPr>
          <w:t>4</w:t>
        </w:r>
      </w:fldSimple>
      <w:r>
        <w:rPr>
          <w:noProof/>
        </w:rPr>
        <w:t>-Top data flow(3</w:t>
      </w:r>
      <w:r w:rsidRPr="00D708E9">
        <w:rPr>
          <w:noProof/>
        </w:rPr>
        <w:t>)</w:t>
      </w:r>
      <w:bookmarkEnd w:id="45"/>
      <w:bookmarkEnd w:id="46"/>
    </w:p>
    <w:p w:rsidR="00782F66" w:rsidRDefault="00782F66" w:rsidP="00857138">
      <w:pPr>
        <w:bidi w:val="0"/>
      </w:pPr>
      <w:r>
        <w:rPr>
          <w:noProof/>
        </w:rPr>
        <mc:AlternateContent>
          <mc:Choice Requires="wps">
            <w:drawing>
              <wp:anchor distT="0" distB="0" distL="114300" distR="114300" simplePos="0" relativeHeight="251721728" behindDoc="0" locked="0" layoutInCell="1" allowOverlap="1" wp14:anchorId="68CE439C" wp14:editId="4C04AA9D">
                <wp:simplePos x="0" y="0"/>
                <wp:positionH relativeFrom="column">
                  <wp:posOffset>2006600</wp:posOffset>
                </wp:positionH>
                <wp:positionV relativeFrom="paragraph">
                  <wp:posOffset>166370</wp:posOffset>
                </wp:positionV>
                <wp:extent cx="381000" cy="381000"/>
                <wp:effectExtent l="95250" t="19050" r="95250" b="57150"/>
                <wp:wrapNone/>
                <wp:docPr id="206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8pt;margin-top:13.1pt;width:30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5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782F66" w:rsidRDefault="00782F66" w:rsidP="00782F66">
      <w:pPr>
        <w:bidi w:val="0"/>
      </w:pPr>
    </w:p>
    <w:p w:rsidR="005801A3" w:rsidRDefault="005801A3" w:rsidP="005801A3">
      <w:pPr>
        <w:bidi w:val="0"/>
      </w:pPr>
    </w:p>
    <w:p w:rsidR="00CD1C41" w:rsidRDefault="00BC1884" w:rsidP="00CD1C41">
      <w:pPr>
        <w:bidi w:val="0"/>
      </w:pPr>
      <w:r>
        <w:rPr>
          <w:noProof/>
        </w:rPr>
        <w:lastRenderedPageBreak/>
        <w:drawing>
          <wp:inline distT="0" distB="0" distL="0" distR="0" wp14:anchorId="6A1214EF" wp14:editId="52BA151A">
            <wp:extent cx="3705308" cy="208300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8664" cy="2084891"/>
                    </a:xfrm>
                    <a:prstGeom prst="rect">
                      <a:avLst/>
                    </a:prstGeom>
                    <a:noFill/>
                  </pic:spPr>
                </pic:pic>
              </a:graphicData>
            </a:graphic>
          </wp:inline>
        </w:drawing>
      </w:r>
    </w:p>
    <w:p w:rsidR="00782F66" w:rsidRDefault="00857138" w:rsidP="00857138">
      <w:pPr>
        <w:pStyle w:val="Caption"/>
        <w:bidi w:val="0"/>
        <w:jc w:val="center"/>
      </w:pPr>
      <w:bookmarkStart w:id="47" w:name="_Toc378517755"/>
      <w:bookmarkStart w:id="48" w:name="_Toc378518926"/>
      <w:r>
        <w:t xml:space="preserve">Figure </w:t>
      </w:r>
      <w:fldSimple w:instr=" SEQ Figure \* ARABIC ">
        <w:r w:rsidR="0000669E">
          <w:rPr>
            <w:noProof/>
          </w:rPr>
          <w:t>5</w:t>
        </w:r>
      </w:fldSimple>
      <w:r>
        <w:rPr>
          <w:noProof/>
        </w:rPr>
        <w:t xml:space="preserve">- </w:t>
      </w:r>
      <w:r w:rsidRPr="0039288C">
        <w:rPr>
          <w:noProof/>
        </w:rPr>
        <w:t>Top data flow(</w:t>
      </w:r>
      <w:r>
        <w:rPr>
          <w:noProof/>
        </w:rPr>
        <w:t>4</w:t>
      </w:r>
      <w:r w:rsidRPr="0039288C">
        <w:rPr>
          <w:noProof/>
        </w:rPr>
        <w:t>)</w:t>
      </w:r>
      <w:bookmarkEnd w:id="47"/>
      <w:bookmarkEnd w:id="48"/>
    </w:p>
    <w:p w:rsidR="00782F66" w:rsidRDefault="00782F66" w:rsidP="00782F66">
      <w:pPr>
        <w:bidi w:val="0"/>
      </w:pPr>
    </w:p>
    <w:p w:rsidR="0046574E" w:rsidRDefault="00823698" w:rsidP="0046574E">
      <w:pPr>
        <w:pStyle w:val="Heading1"/>
        <w:bidi w:val="0"/>
        <w:rPr>
          <w:rStyle w:val="IntenseEmphasis"/>
        </w:rPr>
      </w:pPr>
      <w:bookmarkStart w:id="49" w:name="_Toc370059072"/>
      <w:bookmarkStart w:id="50" w:name="_Toc370059225"/>
      <w:bookmarkStart w:id="51" w:name="_Toc370066510"/>
      <w:bookmarkStart w:id="52" w:name="_Toc378517541"/>
      <w:bookmarkStart w:id="53" w:name="_Toc378517659"/>
      <w:bookmarkStart w:id="54" w:name="_Toc378518499"/>
      <w:bookmarkStart w:id="55" w:name="_Toc378518870"/>
      <w:r>
        <w:rPr>
          <w:b w:val="0"/>
          <w:bCs w:val="0"/>
          <w:i/>
          <w:iCs/>
          <w:noProof/>
          <w:color w:val="4F81BD" w:themeColor="accent1"/>
        </w:rPr>
        <w:drawing>
          <wp:inline distT="0" distB="0" distL="0" distR="0" wp14:anchorId="47C85F16" wp14:editId="6CF4A442">
            <wp:extent cx="4102873" cy="3077155"/>
            <wp:effectExtent l="0" t="0" r="0" b="9525"/>
            <wp:docPr id="3138" name="תמונה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06691" cy="3080018"/>
                    </a:xfrm>
                    <a:prstGeom prst="rect">
                      <a:avLst/>
                    </a:prstGeom>
                    <a:noFill/>
                  </pic:spPr>
                </pic:pic>
              </a:graphicData>
            </a:graphic>
          </wp:inline>
        </w:drawing>
      </w:r>
      <w:bookmarkEnd w:id="49"/>
      <w:bookmarkEnd w:id="50"/>
      <w:bookmarkEnd w:id="51"/>
      <w:bookmarkEnd w:id="52"/>
      <w:bookmarkEnd w:id="53"/>
      <w:bookmarkEnd w:id="54"/>
      <w:bookmarkEnd w:id="55"/>
    </w:p>
    <w:p w:rsidR="00BA5F95" w:rsidRDefault="00BA5F95" w:rsidP="00F92F0F">
      <w:pPr>
        <w:pStyle w:val="Caption"/>
        <w:bidi w:val="0"/>
        <w:jc w:val="center"/>
      </w:pPr>
      <w:bookmarkStart w:id="56" w:name="_Toc378517756"/>
      <w:bookmarkStart w:id="57" w:name="_Toc378518927"/>
      <w:r>
        <w:t xml:space="preserve">Figure </w:t>
      </w:r>
      <w:fldSimple w:instr=" SEQ Figure \* ARABIC ">
        <w:r w:rsidR="0000669E">
          <w:rPr>
            <w:noProof/>
          </w:rPr>
          <w:t>6</w:t>
        </w:r>
      </w:fldSimple>
      <w:r>
        <w:rPr>
          <w:noProof/>
        </w:rPr>
        <w:t>-Core data flow (5)</w:t>
      </w:r>
      <w:bookmarkEnd w:id="56"/>
      <w:bookmarkEnd w:id="57"/>
    </w:p>
    <w:p w:rsidR="00893858" w:rsidRDefault="00B22FB8" w:rsidP="00BA5F95">
      <w:pPr>
        <w:pStyle w:val="Caption"/>
        <w:keepNext/>
        <w:bidi w:val="0"/>
      </w:pPr>
      <w:r>
        <w:rPr>
          <w:noProof/>
        </w:rPr>
        <mc:AlternateContent>
          <mc:Choice Requires="wps">
            <w:drawing>
              <wp:anchor distT="0" distB="0" distL="114300" distR="114300" simplePos="0" relativeHeight="251660288" behindDoc="0" locked="0" layoutInCell="1" allowOverlap="1" wp14:anchorId="004E6CF2" wp14:editId="5BB621DB">
                <wp:simplePos x="0" y="0"/>
                <wp:positionH relativeFrom="column">
                  <wp:posOffset>1876425</wp:posOffset>
                </wp:positionH>
                <wp:positionV relativeFrom="paragraph">
                  <wp:posOffset>69215</wp:posOffset>
                </wp:positionV>
                <wp:extent cx="381000" cy="381000"/>
                <wp:effectExtent l="95250" t="19050" r="95250" b="57150"/>
                <wp:wrapNone/>
                <wp:docPr id="315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8" o:spid="_x0000_s1026" type="#_x0000_t67" style="position:absolute;left:0;text-align:left;margin-left:147.75pt;margin-top:5.45pt;width:30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" fillcolor="#c0504d [3205]" strokecolor="#f2f2f2 [3041]" strokeweight="3pt">
                <v:shadow on="t" color="#622423 [1605]" opacity=".5" offset="1pt"/>
                <v:textbox style="layout-flow:vertical-ideographic"/>
              </v:shape>
            </w:pict>
          </mc:Fallback>
        </mc:AlternateContent>
      </w:r>
    </w:p>
    <w:p w:rsidR="005801A3" w:rsidRDefault="005801A3" w:rsidP="00893858">
      <w:pPr>
        <w:bidi w:val="0"/>
      </w:pPr>
    </w:p>
    <w:p w:rsidR="00D975B3" w:rsidRDefault="00D975B3" w:rsidP="005801A3">
      <w:pPr>
        <w:bidi w:val="0"/>
      </w:pPr>
      <w:r w:rsidRPr="00D975B3">
        <w:rPr>
          <w:noProof/>
        </w:rPr>
        <w:lastRenderedPageBreak/>
        <w:drawing>
          <wp:inline distT="0" distB="0" distL="0" distR="0" wp14:anchorId="753DB343" wp14:editId="5B12FE5C">
            <wp:extent cx="3949698" cy="2962275"/>
            <wp:effectExtent l="0" t="0" r="0" b="0"/>
            <wp:docPr id="3139" name="תמונה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959326" cy="2969496"/>
                    </a:xfrm>
                    <a:prstGeom prst="rect">
                      <a:avLst/>
                    </a:prstGeom>
                  </pic:spPr>
                </pic:pic>
              </a:graphicData>
            </a:graphic>
          </wp:inline>
        </w:drawing>
      </w:r>
    </w:p>
    <w:p w:rsidR="00F92F0F" w:rsidRDefault="00F92F0F" w:rsidP="00F92F0F">
      <w:pPr>
        <w:pStyle w:val="Caption"/>
        <w:bidi w:val="0"/>
        <w:jc w:val="center"/>
      </w:pPr>
      <w:bookmarkStart w:id="58" w:name="_Toc378517757"/>
      <w:bookmarkStart w:id="59" w:name="_Toc378518928"/>
      <w:r>
        <w:t xml:space="preserve">Figure </w:t>
      </w:r>
      <w:fldSimple w:instr=" SEQ Figure \* ARABIC ">
        <w:r w:rsidR="0000669E">
          <w:rPr>
            <w:noProof/>
          </w:rPr>
          <w:t>7</w:t>
        </w:r>
      </w:fldSimple>
      <w:r>
        <w:rPr>
          <w:noProof/>
        </w:rPr>
        <w:t xml:space="preserve">- </w:t>
      </w:r>
      <w:r w:rsidRPr="00D26839">
        <w:rPr>
          <w:noProof/>
        </w:rPr>
        <w:t>Core data flow (</w:t>
      </w:r>
      <w:r w:rsidR="00AC27F6">
        <w:rPr>
          <w:noProof/>
        </w:rPr>
        <w:t>6</w:t>
      </w:r>
      <w:r w:rsidRPr="00D26839">
        <w:rPr>
          <w:noProof/>
        </w:rPr>
        <w:t>)</w:t>
      </w:r>
      <w:bookmarkEnd w:id="58"/>
      <w:bookmarkEnd w:id="59"/>
    </w:p>
    <w:p w:rsidR="00F92F0F" w:rsidRPr="00F92F0F" w:rsidRDefault="005801A3" w:rsidP="00F92F0F">
      <w:pPr>
        <w:bidi w:val="0"/>
      </w:pPr>
      <w:r>
        <w:rPr>
          <w:noProof/>
        </w:rPr>
        <mc:AlternateContent>
          <mc:Choice Requires="wps">
            <w:drawing>
              <wp:anchor distT="0" distB="0" distL="114300" distR="114300" simplePos="0" relativeHeight="251661312" behindDoc="0" locked="0" layoutInCell="1" allowOverlap="1" wp14:anchorId="02B4F45B" wp14:editId="730EEDDE">
                <wp:simplePos x="0" y="0"/>
                <wp:positionH relativeFrom="column">
                  <wp:posOffset>1933575</wp:posOffset>
                </wp:positionH>
                <wp:positionV relativeFrom="paragraph">
                  <wp:posOffset>38100</wp:posOffset>
                </wp:positionV>
                <wp:extent cx="381000" cy="381000"/>
                <wp:effectExtent l="95250" t="19050" r="95250" b="57150"/>
                <wp:wrapNone/>
                <wp:docPr id="315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9" o:spid="_x0000_s1026" type="#_x0000_t67" style="position:absolute;left:0;text-align:left;margin-left:152.25pt;margin-top:3pt;width:30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" fillcolor="#c0504d [3205]" strokecolor="#f2f2f2 [3041]" strokeweight="3pt">
                <v:shadow on="t" color="#622423 [1605]" opacity=".5" offset="1pt"/>
                <v:textbox style="layout-flow:vertical-ideographic"/>
              </v:shape>
            </w:pict>
          </mc:Fallback>
        </mc:AlternateContent>
      </w:r>
    </w:p>
    <w:p w:rsidR="00F92F0F" w:rsidRDefault="00F92F0F" w:rsidP="00F92F0F">
      <w:pPr>
        <w:pStyle w:val="Caption"/>
        <w:bidi w:val="0"/>
        <w:jc w:val="center"/>
      </w:pPr>
    </w:p>
    <w:p w:rsidR="00893858" w:rsidRDefault="00692AAD" w:rsidP="00692AAD">
      <w:pPr>
        <w:bidi w:val="0"/>
      </w:pPr>
      <w:r w:rsidRPr="005B5D09">
        <w:rPr>
          <w:noProof/>
        </w:rPr>
        <w:drawing>
          <wp:inline distT="0" distB="0" distL="0" distR="0" wp14:anchorId="1EC8614D" wp14:editId="084996ED">
            <wp:extent cx="4076700" cy="3057525"/>
            <wp:effectExtent l="0" t="0" r="0" b="9525"/>
            <wp:docPr id="3140" name="תמונה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076700" cy="3057525"/>
                    </a:xfrm>
                    <a:prstGeom prst="rect">
                      <a:avLst/>
                    </a:prstGeom>
                  </pic:spPr>
                </pic:pic>
              </a:graphicData>
            </a:graphic>
          </wp:inline>
        </w:drawing>
      </w:r>
    </w:p>
    <w:bookmarkStart w:id="60" w:name="_Toc378517758"/>
    <w:bookmarkStart w:id="61" w:name="_Toc378518929"/>
    <w:bookmarkStart w:id="62" w:name="_Toc370062609"/>
    <w:bookmarkStart w:id="63" w:name="_Toc370063028"/>
    <w:bookmarkStart w:id="64" w:name="_Toc370063422"/>
    <w:bookmarkStart w:id="65" w:name="_Toc370066372"/>
    <w:p w:rsidR="00D03FEF" w:rsidRDefault="005801A3" w:rsidP="00D03FEF">
      <w:pPr>
        <w:pStyle w:val="Caption"/>
        <w:bidi w:val="0"/>
        <w:jc w:val="center"/>
      </w:pPr>
      <w:r>
        <w:rPr>
          <w:noProof/>
        </w:rPr>
        <mc:AlternateContent>
          <mc:Choice Requires="wps">
            <w:drawing>
              <wp:anchor distT="0" distB="0" distL="114300" distR="114300" simplePos="0" relativeHeight="251662336" behindDoc="0" locked="0" layoutInCell="1" allowOverlap="1" wp14:anchorId="0A2FAE4F" wp14:editId="623EC69E">
                <wp:simplePos x="0" y="0"/>
                <wp:positionH relativeFrom="column">
                  <wp:posOffset>1962150</wp:posOffset>
                </wp:positionH>
                <wp:positionV relativeFrom="paragraph">
                  <wp:posOffset>252095</wp:posOffset>
                </wp:positionV>
                <wp:extent cx="381000" cy="381000"/>
                <wp:effectExtent l="95250" t="19050" r="95250" b="57150"/>
                <wp:wrapNone/>
                <wp:docPr id="3156"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0" o:spid="_x0000_s1026" type="#_x0000_t67" style="position:absolute;left:0;text-align:left;margin-left:154.5pt;margin-top:19.85pt;width:30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" fillcolor="#c0504d [3205]" strokecolor="#f2f2f2 [3041]" strokeweight="3pt">
                <v:shadow on="t" color="#622423 [1605]" opacity=".5" offset="1pt"/>
                <v:textbox style="layout-flow:vertical-ideographic"/>
              </v:shape>
            </w:pict>
          </mc:Fallback>
        </mc:AlternateContent>
      </w:r>
      <w:r w:rsidR="00D03FEF">
        <w:t xml:space="preserve">Figure </w:t>
      </w:r>
      <w:fldSimple w:instr=" SEQ Figure \* ARABIC ">
        <w:r w:rsidR="0000669E">
          <w:rPr>
            <w:noProof/>
          </w:rPr>
          <w:t>8</w:t>
        </w:r>
      </w:fldSimple>
      <w:r w:rsidR="00D03FEF">
        <w:rPr>
          <w:noProof/>
        </w:rPr>
        <w:t xml:space="preserve">- </w:t>
      </w:r>
      <w:r w:rsidR="00D03FEF" w:rsidRPr="00E259B8">
        <w:rPr>
          <w:noProof/>
        </w:rPr>
        <w:t>Core data flow (</w:t>
      </w:r>
      <w:r w:rsidR="00D03FEF">
        <w:rPr>
          <w:noProof/>
        </w:rPr>
        <w:t>7</w:t>
      </w:r>
      <w:r w:rsidR="00D03FEF" w:rsidRPr="00E259B8">
        <w:rPr>
          <w:noProof/>
        </w:rPr>
        <w:t>)</w:t>
      </w:r>
      <w:bookmarkEnd w:id="60"/>
      <w:bookmarkEnd w:id="61"/>
    </w:p>
    <w:p w:rsidR="00D03FEF" w:rsidRDefault="00D03FEF" w:rsidP="00D03FEF">
      <w:pPr>
        <w:pStyle w:val="Caption"/>
        <w:bidi w:val="0"/>
        <w:jc w:val="center"/>
      </w:pPr>
    </w:p>
    <w:bookmarkEnd w:id="62"/>
    <w:bookmarkEnd w:id="63"/>
    <w:bookmarkEnd w:id="64"/>
    <w:bookmarkEnd w:id="65"/>
    <w:p w:rsidR="00893858" w:rsidRDefault="00893858" w:rsidP="00D03FEF">
      <w:pPr>
        <w:pStyle w:val="Caption"/>
        <w:bidi w:val="0"/>
        <w:jc w:val="center"/>
      </w:pPr>
    </w:p>
    <w:p w:rsidR="00DF29E7" w:rsidRDefault="00CD271B" w:rsidP="00893858">
      <w:pPr>
        <w:bidi w:val="0"/>
      </w:pPr>
      <w:r>
        <w:rPr>
          <w:noProof/>
        </w:rPr>
        <w:lastRenderedPageBreak/>
        <w:drawing>
          <wp:inline distT="0" distB="0" distL="0" distR="0" wp14:anchorId="1D5684E6" wp14:editId="1B353BCE">
            <wp:extent cx="4572635" cy="3429635"/>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D975B3" w:rsidRDefault="00DF29E7" w:rsidP="005801A3">
      <w:pPr>
        <w:pStyle w:val="Caption"/>
        <w:bidi w:val="0"/>
        <w:jc w:val="center"/>
      </w:pPr>
      <w:bookmarkStart w:id="66" w:name="_Toc378517759"/>
      <w:bookmarkStart w:id="67" w:name="_Toc378518930"/>
      <w:r>
        <w:t xml:space="preserve">Figure </w:t>
      </w:r>
      <w:fldSimple w:instr=" SEQ Figure \* ARABIC ">
        <w:r w:rsidR="0000669E">
          <w:rPr>
            <w:noProof/>
          </w:rPr>
          <w:t>9</w:t>
        </w:r>
      </w:fldSimple>
      <w:r>
        <w:rPr>
          <w:noProof/>
        </w:rPr>
        <w:t xml:space="preserve">- </w:t>
      </w:r>
      <w:r w:rsidRPr="00BD6689">
        <w:rPr>
          <w:noProof/>
        </w:rPr>
        <w:t>Core data flow (</w:t>
      </w:r>
      <w:r>
        <w:rPr>
          <w:noProof/>
        </w:rPr>
        <w:t>8</w:t>
      </w:r>
      <w:r w:rsidRPr="00BD6689">
        <w:rPr>
          <w:noProof/>
        </w:rPr>
        <w:t>)</w:t>
      </w:r>
      <w:bookmarkEnd w:id="66"/>
      <w:bookmarkEnd w:id="67"/>
    </w:p>
    <w:p w:rsidR="005801A3" w:rsidRDefault="005801A3" w:rsidP="005801A3">
      <w:pPr>
        <w:bidi w:val="0"/>
      </w:pPr>
      <w:r>
        <w:rPr>
          <w:noProof/>
        </w:rPr>
        <mc:AlternateContent>
          <mc:Choice Requires="wps">
            <w:drawing>
              <wp:anchor distT="0" distB="0" distL="114300" distR="114300" simplePos="0" relativeHeight="251663360" behindDoc="0" locked="0" layoutInCell="1" allowOverlap="1" wp14:anchorId="644415EA" wp14:editId="2309A82C">
                <wp:simplePos x="0" y="0"/>
                <wp:positionH relativeFrom="column">
                  <wp:posOffset>2088515</wp:posOffset>
                </wp:positionH>
                <wp:positionV relativeFrom="paragraph">
                  <wp:posOffset>264160</wp:posOffset>
                </wp:positionV>
                <wp:extent cx="381000" cy="381000"/>
                <wp:effectExtent l="95250" t="19050" r="95250" b="57150"/>
                <wp:wrapNone/>
                <wp:docPr id="3155"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64.45pt;margin-top:20.8pt;width:30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5801A3" w:rsidRPr="005801A3" w:rsidRDefault="005801A3" w:rsidP="005801A3">
      <w:pPr>
        <w:bidi w:val="0"/>
      </w:pPr>
    </w:p>
    <w:p w:rsidR="00CD271B" w:rsidRDefault="00CD271B" w:rsidP="00CD271B">
      <w:pPr>
        <w:bidi w:val="0"/>
      </w:pPr>
      <w:r>
        <w:rPr>
          <w:noProof/>
        </w:rPr>
        <w:drawing>
          <wp:inline distT="0" distB="0" distL="0" distR="0" wp14:anchorId="4485649E" wp14:editId="4C71E9EC">
            <wp:extent cx="4572635" cy="3429635"/>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5801A3" w:rsidRDefault="005801A3" w:rsidP="005801A3">
      <w:pPr>
        <w:pStyle w:val="Caption"/>
        <w:bidi w:val="0"/>
        <w:jc w:val="center"/>
      </w:pPr>
      <w:bookmarkStart w:id="68" w:name="_Toc378517760"/>
      <w:bookmarkStart w:id="69" w:name="_Toc378518931"/>
      <w:r>
        <w:t xml:space="preserve">Figure </w:t>
      </w:r>
      <w:fldSimple w:instr=" SEQ Figure \* ARABIC ">
        <w:r w:rsidR="0000669E">
          <w:rPr>
            <w:noProof/>
          </w:rPr>
          <w:t>10</w:t>
        </w:r>
      </w:fldSimple>
      <w:r>
        <w:rPr>
          <w:noProof/>
        </w:rPr>
        <w:t xml:space="preserve">- </w:t>
      </w:r>
      <w:r w:rsidRPr="004920A0">
        <w:rPr>
          <w:noProof/>
        </w:rPr>
        <w:t>Core data flow (</w:t>
      </w:r>
      <w:r>
        <w:rPr>
          <w:noProof/>
        </w:rPr>
        <w:t>9</w:t>
      </w:r>
      <w:r w:rsidRPr="004920A0">
        <w:rPr>
          <w:noProof/>
        </w:rPr>
        <w:t>)</w:t>
      </w:r>
      <w:bookmarkEnd w:id="68"/>
      <w:bookmarkEnd w:id="69"/>
    </w:p>
    <w:p w:rsidR="005801A3" w:rsidRDefault="005801A3" w:rsidP="005801A3">
      <w:pPr>
        <w:bidi w:val="0"/>
      </w:pPr>
      <w:r>
        <w:rPr>
          <w:noProof/>
        </w:rPr>
        <mc:AlternateContent>
          <mc:Choice Requires="wps">
            <w:drawing>
              <wp:anchor distT="0" distB="0" distL="114300" distR="114300" simplePos="0" relativeHeight="251725824" behindDoc="0" locked="0" layoutInCell="1" allowOverlap="1" wp14:anchorId="4927EB7C" wp14:editId="1B81CB57">
                <wp:simplePos x="0" y="0"/>
                <wp:positionH relativeFrom="column">
                  <wp:posOffset>2021840</wp:posOffset>
                </wp:positionH>
                <wp:positionV relativeFrom="paragraph">
                  <wp:posOffset>102235</wp:posOffset>
                </wp:positionV>
                <wp:extent cx="381000" cy="381000"/>
                <wp:effectExtent l="95250" t="19050" r="95250" b="57150"/>
                <wp:wrapNone/>
                <wp:docPr id="204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2pt;margin-top:8.05pt;width:30pt;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" fillcolor="#c0504d [3205]" strokecolor="#f2f2f2 [3041]" strokeweight="3pt">
                <v:shadow on="t" color="#622423 [1605]" opacity=".5" offset="1pt"/>
                <v:textbox style="layout-flow:vertical-ideographic"/>
              </v:shape>
            </w:pict>
          </mc:Fallback>
        </mc:AlternateContent>
      </w:r>
    </w:p>
    <w:p w:rsidR="005801A3" w:rsidRDefault="005801A3" w:rsidP="005801A3">
      <w:pPr>
        <w:bidi w:val="0"/>
      </w:pPr>
    </w:p>
    <w:p w:rsidR="00CD271B" w:rsidRDefault="00CD271B" w:rsidP="005801A3">
      <w:pPr>
        <w:bidi w:val="0"/>
      </w:pPr>
      <w:r>
        <w:rPr>
          <w:noProof/>
        </w:rPr>
        <w:lastRenderedPageBreak/>
        <w:drawing>
          <wp:inline distT="0" distB="0" distL="0" distR="0" wp14:anchorId="5D629388" wp14:editId="29C2BAD3">
            <wp:extent cx="4572635" cy="3429635"/>
            <wp:effectExtent l="0" t="0" r="0" b="0"/>
            <wp:docPr id="2054" name="תמונה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rsidR="00CD271B" w:rsidRDefault="005801A3" w:rsidP="005801A3">
      <w:pPr>
        <w:pStyle w:val="Caption"/>
        <w:bidi w:val="0"/>
        <w:jc w:val="center"/>
      </w:pPr>
      <w:bookmarkStart w:id="70" w:name="_Toc378517761"/>
      <w:bookmarkStart w:id="71" w:name="_Toc378518932"/>
      <w:r>
        <w:t xml:space="preserve">Figure </w:t>
      </w:r>
      <w:fldSimple w:instr=" SEQ Figure \* ARABIC ">
        <w:r w:rsidR="0000669E">
          <w:rPr>
            <w:noProof/>
          </w:rPr>
          <w:t>11</w:t>
        </w:r>
      </w:fldSimple>
      <w:r>
        <w:rPr>
          <w:noProof/>
        </w:rPr>
        <w:t xml:space="preserve">- </w:t>
      </w:r>
      <w:r w:rsidRPr="0060568A">
        <w:rPr>
          <w:noProof/>
        </w:rPr>
        <w:t>Core data flow (</w:t>
      </w:r>
      <w:r>
        <w:rPr>
          <w:noProof/>
        </w:rPr>
        <w:t>10</w:t>
      </w:r>
      <w:r w:rsidRPr="0060568A">
        <w:rPr>
          <w:noProof/>
        </w:rPr>
        <w:t>)</w:t>
      </w:r>
      <w:bookmarkEnd w:id="70"/>
      <w:bookmarkEnd w:id="71"/>
    </w:p>
    <w:p w:rsidR="00CD271B" w:rsidRDefault="005801A3" w:rsidP="00CD271B">
      <w:pPr>
        <w:bidi w:val="0"/>
      </w:pPr>
      <w:r>
        <w:rPr>
          <w:noProof/>
        </w:rPr>
        <mc:AlternateContent>
          <mc:Choice Requires="wps">
            <w:drawing>
              <wp:anchor distT="0" distB="0" distL="114300" distR="114300" simplePos="0" relativeHeight="251727872" behindDoc="0" locked="0" layoutInCell="1" allowOverlap="1" wp14:anchorId="2E85F224" wp14:editId="63A71F79">
                <wp:simplePos x="0" y="0"/>
                <wp:positionH relativeFrom="column">
                  <wp:posOffset>2031365</wp:posOffset>
                </wp:positionH>
                <wp:positionV relativeFrom="paragraph">
                  <wp:posOffset>158115</wp:posOffset>
                </wp:positionV>
                <wp:extent cx="381000" cy="381000"/>
                <wp:effectExtent l="95250" t="19050" r="95250" b="57150"/>
                <wp:wrapNone/>
                <wp:docPr id="2056"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81000"/>
                        </a:xfrm>
                        <a:prstGeom prst="downArrow">
                          <a:avLst>
                            <a:gd name="adj1" fmla="val 50000"/>
                            <a:gd name="adj2" fmla="val 25000"/>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 o:spid="_x0000_s1026" type="#_x0000_t67" style="position:absolute;left:0;text-align:left;margin-left:159.95pt;margin-top:12.45pt;width:30pt;height:3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" fillcolor="#c0504d [3205]" strokecolor="#f2f2f2 [3041]" strokeweight="3pt">
                <v:shadow on="t" color="#622423 [1605]" opacity=".5" offset="1pt"/>
                <v:textbox style="layout-flow:vertical-ideographic"/>
              </v:shape>
            </w:pict>
          </mc:Fallback>
        </mc:AlternateContent>
      </w:r>
    </w:p>
    <w:p w:rsidR="00CD271B" w:rsidRPr="00CD271B" w:rsidRDefault="00CD271B" w:rsidP="00CD271B">
      <w:pPr>
        <w:bidi w:val="0"/>
      </w:pPr>
    </w:p>
    <w:p w:rsidR="005B5D09" w:rsidRPr="00D975B3" w:rsidRDefault="00D55B79" w:rsidP="00D55B79">
      <w:pPr>
        <w:bidi w:val="0"/>
      </w:pPr>
      <w:r w:rsidRPr="00D55B79">
        <w:rPr>
          <w:noProof/>
        </w:rPr>
        <w:drawing>
          <wp:inline distT="0" distB="0" distL="0" distR="0" wp14:anchorId="1D6F6157" wp14:editId="54F60E29">
            <wp:extent cx="4086225" cy="3064669"/>
            <wp:effectExtent l="0" t="0" r="0" b="2540"/>
            <wp:docPr id="3143" name="תמונה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086225" cy="3064669"/>
                    </a:xfrm>
                    <a:prstGeom prst="rect">
                      <a:avLst/>
                    </a:prstGeom>
                  </pic:spPr>
                </pic:pic>
              </a:graphicData>
            </a:graphic>
          </wp:inline>
        </w:drawing>
      </w:r>
    </w:p>
    <w:p w:rsidR="00F4326C" w:rsidRDefault="005801A3" w:rsidP="005801A3">
      <w:pPr>
        <w:pStyle w:val="Caption"/>
        <w:bidi w:val="0"/>
        <w:jc w:val="center"/>
      </w:pPr>
      <w:bookmarkStart w:id="72" w:name="_Toc378517762"/>
      <w:bookmarkStart w:id="73" w:name="_Toc378518933"/>
      <w:r>
        <w:t xml:space="preserve">Figure </w:t>
      </w:r>
      <w:fldSimple w:instr=" SEQ Figure \* ARABIC ">
        <w:r w:rsidR="0000669E">
          <w:rPr>
            <w:noProof/>
          </w:rPr>
          <w:t>12</w:t>
        </w:r>
      </w:fldSimple>
      <w:r>
        <w:rPr>
          <w:noProof/>
        </w:rPr>
        <w:t xml:space="preserve">- </w:t>
      </w:r>
      <w:r w:rsidRPr="00E2269D">
        <w:rPr>
          <w:noProof/>
        </w:rPr>
        <w:t>Core data flow (</w:t>
      </w:r>
      <w:r>
        <w:rPr>
          <w:noProof/>
        </w:rPr>
        <w:t>11</w:t>
      </w:r>
      <w:r w:rsidRPr="00E2269D">
        <w:rPr>
          <w:noProof/>
        </w:rPr>
        <w:t>)</w:t>
      </w:r>
      <w:bookmarkEnd w:id="72"/>
      <w:bookmarkEnd w:id="73"/>
    </w:p>
    <w:p w:rsidR="00F4326C" w:rsidRDefault="00F4326C" w:rsidP="00F4326C">
      <w:pPr>
        <w:bidi w:val="0"/>
      </w:pPr>
    </w:p>
    <w:p w:rsidR="00F4326C" w:rsidRDefault="00F4326C" w:rsidP="00F4326C">
      <w:pPr>
        <w:bidi w:val="0"/>
      </w:pPr>
    </w:p>
    <w:p w:rsidR="0071704F" w:rsidRPr="004E6B64" w:rsidRDefault="004E6B64" w:rsidP="00C10562">
      <w:pPr>
        <w:pStyle w:val="Heading1"/>
        <w:bidi w:val="0"/>
        <w:rPr>
          <w:rStyle w:val="IntenseEmphasis"/>
          <w:b/>
          <w:bCs/>
          <w:i w:val="0"/>
          <w:iCs w:val="0"/>
          <w:color w:val="365F91" w:themeColor="accent1" w:themeShade="BF"/>
          <w:rtl/>
        </w:rPr>
      </w:pPr>
      <w:bookmarkStart w:id="74" w:name="_Toc370059073"/>
      <w:bookmarkStart w:id="75" w:name="_Toc370059226"/>
      <w:bookmarkStart w:id="76" w:name="_Toc370066511"/>
      <w:bookmarkStart w:id="77" w:name="_Toc378518871"/>
      <w:r w:rsidRPr="004E6B64">
        <w:rPr>
          <w:rStyle w:val="IntenseEmphasis"/>
          <w:b/>
          <w:bCs/>
          <w:i w:val="0"/>
          <w:iCs w:val="0"/>
          <w:color w:val="365F91" w:themeColor="accent1" w:themeShade="BF"/>
        </w:rPr>
        <w:lastRenderedPageBreak/>
        <w:t>3</w:t>
      </w:r>
      <w:r w:rsidRPr="004E6B64">
        <w:rPr>
          <w:rStyle w:val="IntenseEmphasis"/>
          <w:b/>
          <w:bCs/>
          <w:i w:val="0"/>
          <w:iCs w:val="0"/>
          <w:color w:val="365F91" w:themeColor="accent1" w:themeShade="BF"/>
        </w:rPr>
        <w:tab/>
      </w:r>
      <w:r w:rsidR="00C10562">
        <w:rPr>
          <w:rStyle w:val="IntenseEmphasis"/>
          <w:b/>
          <w:bCs/>
          <w:i w:val="0"/>
          <w:iCs w:val="0"/>
          <w:color w:val="365F91" w:themeColor="accent1" w:themeShade="BF"/>
        </w:rPr>
        <w:t>MICRO ARCHITECTURE</w:t>
      </w:r>
      <w:bookmarkEnd w:id="74"/>
      <w:bookmarkEnd w:id="75"/>
      <w:bookmarkEnd w:id="76"/>
      <w:bookmarkEnd w:id="77"/>
    </w:p>
    <w:p w:rsidR="0071704F" w:rsidRPr="004E6B64" w:rsidRDefault="004E6B64" w:rsidP="00655040">
      <w:pPr>
        <w:pStyle w:val="Heading2"/>
        <w:bidi w:val="0"/>
      </w:pPr>
      <w:bookmarkStart w:id="78" w:name="_Toc370059074"/>
      <w:bookmarkStart w:id="79" w:name="_Toc370059227"/>
      <w:bookmarkStart w:id="80" w:name="_Toc370066512"/>
      <w:bookmarkStart w:id="81" w:name="_Toc378518872"/>
      <w:r w:rsidRPr="004E6B64">
        <w:t>3.1</w:t>
      </w:r>
      <w:r w:rsidRPr="004E6B64">
        <w:tab/>
      </w:r>
      <w:r w:rsidR="0071704F" w:rsidRPr="004E6B64">
        <w:t>R</w:t>
      </w:r>
      <w:r w:rsidR="00655040">
        <w:t>egisters</w:t>
      </w:r>
      <w:r w:rsidR="0071704F" w:rsidRPr="004E6B64">
        <w:t xml:space="preserve"> U</w:t>
      </w:r>
      <w:bookmarkEnd w:id="78"/>
      <w:bookmarkEnd w:id="79"/>
      <w:bookmarkEnd w:id="80"/>
      <w:r w:rsidR="00655040">
        <w:t>nit</w:t>
      </w:r>
      <w:bookmarkEnd w:id="81"/>
    </w:p>
    <w:p w:rsidR="00B875E2" w:rsidRDefault="00B875E2" w:rsidP="00B875E2">
      <w:pPr>
        <w:bidi w:val="0"/>
      </w:pPr>
    </w:p>
    <w:p w:rsidR="00041486" w:rsidRDefault="00041486" w:rsidP="00041486">
      <w:pPr>
        <w:bidi w:val="0"/>
        <w:rPr>
          <w:rStyle w:val="Emphasis"/>
        </w:rPr>
      </w:pPr>
      <w:r w:rsidRPr="00F26180">
        <w:rPr>
          <w:rStyle w:val="Emphasis"/>
        </w:rPr>
        <w:t>General Description</w:t>
      </w:r>
    </w:p>
    <w:p w:rsidR="00CE7C4B" w:rsidRDefault="00CE7C4B" w:rsidP="00CE7C4B">
      <w:pPr>
        <w:bidi w:val="0"/>
      </w:pPr>
      <w:r>
        <w:t>The Core Registers unit receives data from the wishbone slaves, samples it, and transmits it to the core blocks. When reset is activated no register should be enabled. The register's addresses are defined by generics.</w:t>
      </w:r>
    </w:p>
    <w:p w:rsidR="00B875E2" w:rsidRDefault="00B875E2" w:rsidP="00B875E2">
      <w:pPr>
        <w:bidi w:val="0"/>
      </w:pPr>
      <w:r w:rsidRPr="00B875E2">
        <w:rPr>
          <w:noProof/>
        </w:rPr>
        <w:drawing>
          <wp:inline distT="0" distB="0" distL="0" distR="0" wp14:anchorId="7E8A26A3" wp14:editId="14F94310">
            <wp:extent cx="5083456" cy="3034521"/>
            <wp:effectExtent l="0" t="0" r="317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3456" cy="303452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80AF8" w:rsidRDefault="00F80AF8" w:rsidP="00F80AF8">
      <w:pPr>
        <w:pStyle w:val="Caption"/>
        <w:bidi w:val="0"/>
        <w:jc w:val="center"/>
        <w:rPr>
          <w:b w:val="0"/>
          <w:bCs w:val="0"/>
          <w:noProof/>
        </w:rPr>
      </w:pPr>
      <w:bookmarkStart w:id="82" w:name="_Toc378517763"/>
      <w:bookmarkStart w:id="83" w:name="_Toc378518934"/>
      <w:r>
        <w:t xml:space="preserve">Figure </w:t>
      </w:r>
      <w:fldSimple w:instr=" SEQ Figure \* ARABIC ">
        <w:r w:rsidR="0000669E">
          <w:rPr>
            <w:noProof/>
          </w:rPr>
          <w:t>13</w:t>
        </w:r>
      </w:fldSimple>
      <w:r>
        <w:rPr>
          <w:noProof/>
        </w:rPr>
        <w:t>- R</w:t>
      </w:r>
      <w:r w:rsidRPr="004D05DF">
        <w:rPr>
          <w:noProof/>
        </w:rPr>
        <w:t>egisters unit</w:t>
      </w:r>
      <w:bookmarkEnd w:id="82"/>
      <w:bookmarkEnd w:id="83"/>
    </w:p>
    <w:p w:rsidR="00F80AF8" w:rsidRDefault="00F80AF8" w:rsidP="00F80AF8">
      <w:pPr>
        <w:bidi w:val="0"/>
        <w:rPr>
          <w:b/>
          <w:bCs/>
          <w:noProof/>
          <w:color w:val="4F81BD" w:themeColor="accent1"/>
          <w:sz w:val="18"/>
          <w:szCs w:val="18"/>
        </w:rPr>
      </w:pPr>
    </w:p>
    <w:p w:rsidR="00CE7C4B" w:rsidRDefault="00CE7C4B" w:rsidP="00F80AF8">
      <w:pPr>
        <w:bidi w:val="0"/>
      </w:pPr>
      <w:r>
        <w:t xml:space="preserve">The unit contains four registers which are </w:t>
      </w:r>
      <w:r w:rsidR="00AE6D00">
        <w:t>configured</w:t>
      </w:r>
      <w:r>
        <w:t xml:space="preserve"> as follow: </w:t>
      </w:r>
    </w:p>
    <w:p w:rsidR="00CE7C4B" w:rsidRDefault="00CE7C4B" w:rsidP="00CE7C4B">
      <w:pPr>
        <w:bidi w:val="0"/>
      </w:pPr>
      <w:r>
        <w:t xml:space="preserve">trigger_type_reg_1 </w:t>
      </w:r>
      <w:r>
        <w:tab/>
      </w:r>
      <w:r>
        <w:tab/>
        <w:t>=</w:t>
      </w:r>
      <w:r>
        <w:tab/>
      </w:r>
      <w:proofErr w:type="spellStart"/>
      <w:r>
        <w:t>trigger_type</w:t>
      </w:r>
      <w:proofErr w:type="spellEnd"/>
    </w:p>
    <w:p w:rsidR="006B1733" w:rsidRDefault="006B1733" w:rsidP="006B1733">
      <w:pPr>
        <w:bidi w:val="0"/>
      </w:pPr>
      <w:r>
        <w:t>the change in the trigger signal, that the system will define as trigger found.</w:t>
      </w:r>
    </w:p>
    <w:p w:rsidR="006B1733" w:rsidRDefault="006B1733" w:rsidP="006B1733">
      <w:pPr>
        <w:bidi w:val="0"/>
      </w:pPr>
      <w:r>
        <w:t>Receives the values:</w:t>
      </w:r>
    </w:p>
    <w:p w:rsidR="006B1733" w:rsidRDefault="006B1733" w:rsidP="006B1733">
      <w:pPr>
        <w:bidi w:val="0"/>
      </w:pPr>
      <w:r>
        <w:t>0(default value)- the trigger type defines as a rise of the trigger signal from low to high.</w:t>
      </w:r>
    </w:p>
    <w:p w:rsidR="006B1733" w:rsidRDefault="006B1733" w:rsidP="006B1733">
      <w:pPr>
        <w:bidi w:val="0"/>
      </w:pPr>
      <w:r>
        <w:t>1-the trigger type defines as downfall from high to low.</w:t>
      </w:r>
    </w:p>
    <w:p w:rsidR="003E52F3" w:rsidRDefault="003E52F3" w:rsidP="003E52F3">
      <w:pPr>
        <w:bidi w:val="0"/>
      </w:pPr>
    </w:p>
    <w:p w:rsidR="003E52F3" w:rsidRDefault="003E52F3" w:rsidP="003E52F3">
      <w:pPr>
        <w:bidi w:val="0"/>
      </w:pPr>
      <w:r>
        <w:t>2-the trigger type defines as high, i.e. three clock cycles in which high trigger signal is being sampled.</w:t>
      </w:r>
    </w:p>
    <w:p w:rsidR="003E52F3" w:rsidRDefault="003E52F3" w:rsidP="003E52F3">
      <w:pPr>
        <w:bidi w:val="0"/>
      </w:pPr>
      <w:r>
        <w:t xml:space="preserve">3-the trigger type defines as low, i.e. three clock cycles in which low trigger signal is being sampled. </w:t>
      </w:r>
    </w:p>
    <w:p w:rsidR="006B1733" w:rsidRDefault="006B1733" w:rsidP="00AE6D00">
      <w:pPr>
        <w:rPr>
          <w:rtl/>
        </w:rPr>
      </w:pPr>
    </w:p>
    <w:p w:rsidR="00CE7C4B" w:rsidRDefault="00CE7C4B" w:rsidP="00CE7C4B">
      <w:pPr>
        <w:bidi w:val="0"/>
      </w:pPr>
      <w:r>
        <w:t>trigger_position_reg_2</w:t>
      </w:r>
      <w:r>
        <w:tab/>
      </w:r>
      <w:r>
        <w:tab/>
        <w:t xml:space="preserve">= </w:t>
      </w:r>
      <w:r>
        <w:tab/>
      </w:r>
      <w:proofErr w:type="spellStart"/>
      <w:r>
        <w:t>trigger_position</w:t>
      </w:r>
      <w:proofErr w:type="spellEnd"/>
    </w:p>
    <w:p w:rsidR="003E52F3" w:rsidRDefault="003E52F3" w:rsidP="003E52F3">
      <w:pPr>
        <w:bidi w:val="0"/>
      </w:pPr>
      <w:r>
        <w:t>a number in the range 0-100, which is the percentage of the data from the entire recorded data(which is recorded_depth_g^2) , that will be recorded before trigger rise.</w:t>
      </w:r>
    </w:p>
    <w:p w:rsidR="00CE7C4B" w:rsidRDefault="00CE7C4B" w:rsidP="00CE7C4B">
      <w:pPr>
        <w:bidi w:val="0"/>
      </w:pPr>
      <w:r>
        <w:t xml:space="preserve">clk_to_start_reg_3 </w:t>
      </w:r>
      <w:r>
        <w:tab/>
      </w:r>
      <w:r>
        <w:tab/>
        <w:t>=</w:t>
      </w:r>
      <w:r>
        <w:tab/>
      </w:r>
      <w:proofErr w:type="spellStart"/>
      <w:r>
        <w:t>clk_to_start</w:t>
      </w:r>
      <w:proofErr w:type="spellEnd"/>
    </w:p>
    <w:p w:rsidR="003E52F3" w:rsidRDefault="003E52F3" w:rsidP="00CE7C4B">
      <w:pPr>
        <w:bidi w:val="0"/>
        <w:rPr>
          <w:rtl/>
        </w:rPr>
      </w:pPr>
      <w:r>
        <w:t>will not be used eventually in our project.</w:t>
      </w:r>
    </w:p>
    <w:p w:rsidR="00CE7C4B" w:rsidRDefault="00CE7C4B" w:rsidP="003E52F3">
      <w:pPr>
        <w:bidi w:val="0"/>
      </w:pPr>
      <w:r>
        <w:t xml:space="preserve">enable_reg_4 </w:t>
      </w:r>
      <w:r>
        <w:tab/>
      </w:r>
      <w:r>
        <w:tab/>
      </w:r>
      <w:r>
        <w:tab/>
        <w:t xml:space="preserve">= </w:t>
      </w:r>
      <w:r>
        <w:tab/>
        <w:t>enable</w:t>
      </w:r>
    </w:p>
    <w:p w:rsidR="003E52F3" w:rsidRDefault="003E52F3" w:rsidP="003E52F3">
      <w:pPr>
        <w:bidi w:val="0"/>
      </w:pPr>
      <w:r>
        <w:t xml:space="preserve">excepts the values 0/1. Enable signal, defined according to </w:t>
      </w:r>
      <w:proofErr w:type="spellStart"/>
      <w:r>
        <w:t>enable_polarity_g</w:t>
      </w:r>
      <w:proofErr w:type="spellEnd"/>
      <w:r>
        <w:t>.</w:t>
      </w:r>
    </w:p>
    <w:p w:rsidR="004C2949" w:rsidRDefault="004C2949" w:rsidP="003C664A">
      <w:pPr>
        <w:rPr>
          <w:rtl/>
        </w:rPr>
      </w:pPr>
    </w:p>
    <w:p w:rsidR="00CE7C4B" w:rsidRDefault="00CE7C4B" w:rsidP="004C2949">
      <w:pPr>
        <w:bidi w:val="0"/>
      </w:pPr>
      <w:r>
        <w:t>Generic table</w:t>
      </w:r>
    </w:p>
    <w:tbl>
      <w:tblPr>
        <w:tblStyle w:val="TableGrid"/>
        <w:tblW w:w="0" w:type="auto"/>
        <w:tblLook w:val="04A0" w:firstRow="1" w:lastRow="0" w:firstColumn="1" w:lastColumn="0" w:noHBand="0" w:noVBand="1"/>
      </w:tblPr>
      <w:tblGrid>
        <w:gridCol w:w="3282"/>
        <w:gridCol w:w="2051"/>
        <w:gridCol w:w="1122"/>
        <w:gridCol w:w="2067"/>
      </w:tblGrid>
      <w:tr w:rsidR="00CE7C4B" w:rsidTr="0043393C">
        <w:tc>
          <w:tcPr>
            <w:tcW w:w="3282" w:type="dxa"/>
          </w:tcPr>
          <w:p w:rsidR="00CE7C4B" w:rsidRDefault="00CE7C4B" w:rsidP="00272D6A">
            <w:pPr>
              <w:bidi w:val="0"/>
            </w:pPr>
            <w:r>
              <w:t>Name</w:t>
            </w:r>
          </w:p>
        </w:tc>
        <w:tc>
          <w:tcPr>
            <w:tcW w:w="2592" w:type="dxa"/>
            <w:gridSpan w:val="2"/>
          </w:tcPr>
          <w:p w:rsidR="00CE7C4B" w:rsidRDefault="00CE7C4B" w:rsidP="00272D6A">
            <w:pPr>
              <w:bidi w:val="0"/>
            </w:pPr>
            <w:r>
              <w:t xml:space="preserve">Width </w:t>
            </w:r>
          </w:p>
        </w:tc>
        <w:tc>
          <w:tcPr>
            <w:tcW w:w="2648" w:type="dxa"/>
          </w:tcPr>
          <w:p w:rsidR="00CE7C4B" w:rsidRDefault="00CE7C4B" w:rsidP="00272D6A">
            <w:pPr>
              <w:bidi w:val="0"/>
            </w:pPr>
            <w:r>
              <w:t>Description</w:t>
            </w:r>
          </w:p>
        </w:tc>
      </w:tr>
      <w:tr w:rsidR="00CE7C4B" w:rsidTr="0043393C">
        <w:tc>
          <w:tcPr>
            <w:tcW w:w="3282" w:type="dxa"/>
          </w:tcPr>
          <w:p w:rsidR="00CE7C4B" w:rsidRDefault="00CE7C4B" w:rsidP="00272D6A">
            <w:pPr>
              <w:bidi w:val="0"/>
            </w:pPr>
            <w:proofErr w:type="spellStart"/>
            <w:r w:rsidRPr="00BE7FEE">
              <w:t>reset_polarity_g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reset active high, '0' active low</w:t>
            </w:r>
          </w:p>
        </w:tc>
      </w:tr>
      <w:tr w:rsidR="00CE7C4B" w:rsidTr="0043393C">
        <w:tc>
          <w:tcPr>
            <w:tcW w:w="3282" w:type="dxa"/>
          </w:tcPr>
          <w:p w:rsidR="00CE7C4B" w:rsidRPr="00BE7FEE" w:rsidRDefault="00CE7C4B" w:rsidP="00272D6A">
            <w:pPr>
              <w:bidi w:val="0"/>
            </w:pPr>
            <w:proofErr w:type="spellStart"/>
            <w:r w:rsidRPr="00BE7FEE">
              <w:t>enable_polarity_g</w:t>
            </w:r>
            <w:proofErr w:type="spellEnd"/>
          </w:p>
        </w:tc>
        <w:tc>
          <w:tcPr>
            <w:tcW w:w="2592" w:type="dxa"/>
            <w:gridSpan w:val="2"/>
          </w:tcPr>
          <w:p w:rsidR="00CE7C4B" w:rsidRDefault="00CE7C4B" w:rsidP="00272D6A">
            <w:pPr>
              <w:bidi w:val="0"/>
            </w:pPr>
            <w:r>
              <w:t>1</w:t>
            </w:r>
          </w:p>
        </w:tc>
        <w:tc>
          <w:tcPr>
            <w:tcW w:w="2648" w:type="dxa"/>
          </w:tcPr>
          <w:p w:rsidR="00CE7C4B" w:rsidRDefault="00CE7C4B" w:rsidP="00272D6A">
            <w:pPr>
              <w:bidi w:val="0"/>
            </w:pPr>
            <w:r w:rsidRPr="00BE7FEE">
              <w:t>'1' the entity is active</w:t>
            </w:r>
            <w:r>
              <w:t xml:space="preserve"> high</w:t>
            </w:r>
            <w:r w:rsidRPr="00BE7FEE">
              <w:t>, '0' entity</w:t>
            </w:r>
            <w:r>
              <w:t xml:space="preserve"> is</w:t>
            </w:r>
            <w:ins w:id="84" w:author="MOSHE PORIAN" w:date="2013-10-20T22:45:00Z">
              <w:r w:rsidR="00FB7070">
                <w:rPr>
                  <w:rFonts w:hint="cs"/>
                  <w:rtl/>
                </w:rPr>
                <w:t xml:space="preserve"> </w:t>
              </w:r>
            </w:ins>
            <w:r>
              <w:t>active low</w:t>
            </w:r>
          </w:p>
        </w:tc>
      </w:tr>
      <w:tr w:rsidR="00CE7C4B" w:rsidTr="0043393C">
        <w:tc>
          <w:tcPr>
            <w:tcW w:w="3282" w:type="dxa"/>
          </w:tcPr>
          <w:p w:rsidR="00CE7C4B" w:rsidRPr="00BE7FEE" w:rsidRDefault="00CE7C4B" w:rsidP="00272D6A">
            <w:pPr>
              <w:bidi w:val="0"/>
            </w:pPr>
            <w:proofErr w:type="spellStart"/>
            <w:r w:rsidRPr="00BE7FEE">
              <w:t>data_width_g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272D6A">
            <w:pPr>
              <w:bidi w:val="0"/>
            </w:pPr>
            <w:r w:rsidRPr="00BE7FEE">
              <w:t>defines the width of the data lines of the system</w:t>
            </w:r>
          </w:p>
        </w:tc>
      </w:tr>
      <w:tr w:rsidR="00CE7C4B" w:rsidTr="0043393C">
        <w:tc>
          <w:tcPr>
            <w:tcW w:w="3282" w:type="dxa"/>
          </w:tcPr>
          <w:p w:rsidR="00CE7C4B" w:rsidRPr="00BE7FEE" w:rsidRDefault="00CE7C4B" w:rsidP="00272D6A">
            <w:pPr>
              <w:bidi w:val="0"/>
            </w:pPr>
            <w:proofErr w:type="spellStart"/>
            <w:r w:rsidRPr="00BE7FEE">
              <w:t>Add_width_g</w:t>
            </w:r>
            <w:proofErr w:type="spellEnd"/>
          </w:p>
        </w:tc>
        <w:tc>
          <w:tcPr>
            <w:tcW w:w="2592" w:type="dxa"/>
            <w:gridSpan w:val="2"/>
          </w:tcPr>
          <w:p w:rsidR="00CE7C4B" w:rsidRDefault="00CE7C4B" w:rsidP="00272D6A">
            <w:pPr>
              <w:bidi w:val="0"/>
            </w:pPr>
            <w:r>
              <w:t>8</w:t>
            </w:r>
          </w:p>
        </w:tc>
        <w:tc>
          <w:tcPr>
            <w:tcW w:w="2648" w:type="dxa"/>
          </w:tcPr>
          <w:p w:rsidR="00CE7C4B" w:rsidRPr="00BE7FEE" w:rsidRDefault="00CE7C4B" w:rsidP="003C664A">
            <w:pPr>
              <w:bidi w:val="0"/>
            </w:pPr>
            <w:r w:rsidRPr="00BE7FEE">
              <w:t>width of addr</w:t>
            </w:r>
            <w:r w:rsidR="003C664A">
              <w:t>ess</w:t>
            </w:r>
            <w:r w:rsidRPr="00BE7FEE">
              <w:t xml:space="preserve"> word in the </w:t>
            </w:r>
            <w:r w:rsidR="003C664A">
              <w:t>system</w:t>
            </w:r>
          </w:p>
        </w:tc>
      </w:tr>
      <w:tr w:rsidR="0043393C" w:rsidTr="0043393C">
        <w:tc>
          <w:tcPr>
            <w:tcW w:w="3282" w:type="dxa"/>
          </w:tcPr>
          <w:p w:rsidR="0043393C" w:rsidRPr="005C3213" w:rsidRDefault="0043393C" w:rsidP="00272D6A">
            <w:pPr>
              <w:bidi w:val="0"/>
            </w:pPr>
          </w:p>
        </w:tc>
        <w:tc>
          <w:tcPr>
            <w:tcW w:w="1296" w:type="dxa"/>
          </w:tcPr>
          <w:p w:rsidR="0043393C" w:rsidRDefault="0043393C" w:rsidP="0043393C">
            <w:pPr>
              <w:bidi w:val="0"/>
            </w:pPr>
            <w:r>
              <w:t>Type</w:t>
            </w:r>
          </w:p>
        </w:tc>
        <w:tc>
          <w:tcPr>
            <w:tcW w:w="1296" w:type="dxa"/>
          </w:tcPr>
          <w:p w:rsidR="0043393C" w:rsidRDefault="0043393C" w:rsidP="00245325">
            <w:pPr>
              <w:bidi w:val="0"/>
            </w:pPr>
            <w:r>
              <w:t xml:space="preserve">Default </w:t>
            </w:r>
            <w:r w:rsidR="00245325">
              <w:t>V</w:t>
            </w:r>
            <w:r>
              <w:t>alue</w:t>
            </w:r>
          </w:p>
        </w:tc>
        <w:tc>
          <w:tcPr>
            <w:tcW w:w="2648" w:type="dxa"/>
          </w:tcPr>
          <w:p w:rsidR="0043393C" w:rsidRDefault="0043393C" w:rsidP="00272D6A">
            <w:pPr>
              <w:bidi w:val="0"/>
            </w:pPr>
          </w:p>
        </w:tc>
      </w:tr>
      <w:tr w:rsidR="0043393C" w:rsidTr="0043393C">
        <w:tc>
          <w:tcPr>
            <w:tcW w:w="3282" w:type="dxa"/>
          </w:tcPr>
          <w:p w:rsidR="0043393C" w:rsidRPr="00BE7FEE" w:rsidRDefault="0043393C" w:rsidP="00272D6A">
            <w:pPr>
              <w:bidi w:val="0"/>
            </w:pPr>
            <w:proofErr w:type="spellStart"/>
            <w:r w:rsidRPr="005C3213">
              <w:t>en_reg_address_g</w:t>
            </w:r>
            <w:proofErr w:type="spellEnd"/>
          </w:p>
        </w:tc>
        <w:tc>
          <w:tcPr>
            <w:tcW w:w="1296" w:type="dxa"/>
          </w:tcPr>
          <w:p w:rsidR="0043393C" w:rsidRDefault="0043393C" w:rsidP="00272D6A">
            <w:pPr>
              <w:bidi w:val="0"/>
            </w:pPr>
            <w:r>
              <w:t>STD_LOGIC</w:t>
            </w:r>
          </w:p>
        </w:tc>
        <w:tc>
          <w:tcPr>
            <w:tcW w:w="1296" w:type="dxa"/>
          </w:tcPr>
          <w:p w:rsidR="0043393C" w:rsidRDefault="0043393C" w:rsidP="00272D6A">
            <w:pPr>
              <w:bidi w:val="0"/>
            </w:pPr>
            <w:r>
              <w:t>0</w:t>
            </w:r>
          </w:p>
        </w:tc>
        <w:tc>
          <w:tcPr>
            <w:tcW w:w="2648" w:type="dxa"/>
          </w:tcPr>
          <w:p w:rsidR="0043393C" w:rsidRPr="00BE7FEE" w:rsidRDefault="0043393C" w:rsidP="00272D6A">
            <w:pPr>
              <w:bidi w:val="0"/>
            </w:pPr>
            <w:r>
              <w:t>Enable the registers for reading</w:t>
            </w:r>
          </w:p>
        </w:tc>
      </w:tr>
      <w:tr w:rsidR="0043393C" w:rsidTr="0043393C">
        <w:tc>
          <w:tcPr>
            <w:tcW w:w="3282" w:type="dxa"/>
          </w:tcPr>
          <w:p w:rsidR="0043393C" w:rsidRPr="005C3213" w:rsidRDefault="0043393C" w:rsidP="00272D6A">
            <w:pPr>
              <w:bidi w:val="0"/>
            </w:pPr>
            <w:r w:rsidRPr="005C3213">
              <w:t>trigger_type_reg_1_address_g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1</w:t>
            </w:r>
          </w:p>
        </w:tc>
        <w:tc>
          <w:tcPr>
            <w:tcW w:w="2648" w:type="dxa"/>
          </w:tcPr>
          <w:p w:rsidR="0043393C" w:rsidRDefault="0043393C" w:rsidP="00272D6A">
            <w:pPr>
              <w:bidi w:val="0"/>
            </w:pPr>
            <w:r>
              <w:t>Address of the type register</w:t>
            </w:r>
          </w:p>
        </w:tc>
      </w:tr>
      <w:tr w:rsidR="0043393C" w:rsidTr="0043393C">
        <w:tc>
          <w:tcPr>
            <w:tcW w:w="3282" w:type="dxa"/>
          </w:tcPr>
          <w:p w:rsidR="0043393C" w:rsidRPr="005C3213" w:rsidRDefault="0043393C" w:rsidP="00272D6A">
            <w:pPr>
              <w:bidi w:val="0"/>
            </w:pPr>
            <w:r w:rsidRPr="005C3213">
              <w:t>trigger_position_reg_2_address_g</w:t>
            </w:r>
          </w:p>
        </w:tc>
        <w:tc>
          <w:tcPr>
            <w:tcW w:w="1296" w:type="dxa"/>
          </w:tcPr>
          <w:p w:rsidR="0043393C" w:rsidRDefault="0043393C" w:rsidP="00272D6A">
            <w:pPr>
              <w:bidi w:val="0"/>
            </w:pPr>
            <w:r>
              <w:t>STD_LOGIC_VECTOR</w:t>
            </w:r>
          </w:p>
        </w:tc>
        <w:tc>
          <w:tcPr>
            <w:tcW w:w="1296" w:type="dxa"/>
          </w:tcPr>
          <w:p w:rsidR="0043393C" w:rsidRDefault="0043393C" w:rsidP="00272D6A">
            <w:pPr>
              <w:bidi w:val="0"/>
            </w:pPr>
            <w:r>
              <w:t>2</w:t>
            </w:r>
          </w:p>
        </w:tc>
        <w:tc>
          <w:tcPr>
            <w:tcW w:w="2648" w:type="dxa"/>
          </w:tcPr>
          <w:p w:rsidR="0043393C" w:rsidRDefault="0043393C" w:rsidP="00272D6A">
            <w:pPr>
              <w:bidi w:val="0"/>
            </w:pPr>
            <w:r>
              <w:t>Address of position register</w:t>
            </w:r>
          </w:p>
        </w:tc>
      </w:tr>
      <w:tr w:rsidR="0043393C" w:rsidTr="0043393C">
        <w:tc>
          <w:tcPr>
            <w:tcW w:w="3282" w:type="dxa"/>
          </w:tcPr>
          <w:p w:rsidR="0043393C" w:rsidRPr="005C3213" w:rsidRDefault="0043393C" w:rsidP="00272D6A">
            <w:pPr>
              <w:bidi w:val="0"/>
            </w:pPr>
            <w:r w:rsidRPr="005C3213">
              <w:t>clk_to_start_reg_3_address_g</w:t>
            </w:r>
          </w:p>
        </w:tc>
        <w:tc>
          <w:tcPr>
            <w:tcW w:w="1296" w:type="dxa"/>
          </w:tcPr>
          <w:p w:rsidR="0043393C" w:rsidRDefault="0043393C" w:rsidP="0043393C">
            <w:pPr>
              <w:bidi w:val="0"/>
              <w:jc w:val="center"/>
            </w:pPr>
            <w:r>
              <w:t>STD_LOGIC_VECTOR</w:t>
            </w:r>
          </w:p>
        </w:tc>
        <w:tc>
          <w:tcPr>
            <w:tcW w:w="1296" w:type="dxa"/>
          </w:tcPr>
          <w:p w:rsidR="0043393C" w:rsidRDefault="0043393C" w:rsidP="00272D6A">
            <w:pPr>
              <w:bidi w:val="0"/>
            </w:pPr>
            <w:r>
              <w:t>3</w:t>
            </w:r>
          </w:p>
        </w:tc>
        <w:tc>
          <w:tcPr>
            <w:tcW w:w="2648" w:type="dxa"/>
          </w:tcPr>
          <w:p w:rsidR="0043393C" w:rsidRDefault="0043393C" w:rsidP="00272D6A">
            <w:pPr>
              <w:bidi w:val="0"/>
            </w:pPr>
            <w:r>
              <w:t xml:space="preserve">Address of counter register </w:t>
            </w:r>
          </w:p>
        </w:tc>
      </w:tr>
      <w:tr w:rsidR="0043393C" w:rsidTr="0043393C">
        <w:tc>
          <w:tcPr>
            <w:tcW w:w="3282" w:type="dxa"/>
          </w:tcPr>
          <w:p w:rsidR="0043393C" w:rsidRPr="005C3213" w:rsidRDefault="0043393C" w:rsidP="00272D6A">
            <w:pPr>
              <w:bidi w:val="0"/>
            </w:pPr>
            <w:r w:rsidRPr="005C3213">
              <w:t>enable_reg_address_4_g</w:t>
            </w:r>
          </w:p>
        </w:tc>
        <w:tc>
          <w:tcPr>
            <w:tcW w:w="1296" w:type="dxa"/>
          </w:tcPr>
          <w:p w:rsidR="0043393C" w:rsidRDefault="0043393C" w:rsidP="00272D6A">
            <w:pPr>
              <w:bidi w:val="0"/>
            </w:pPr>
            <w:r>
              <w:t>STD_LOGIC</w:t>
            </w:r>
          </w:p>
        </w:tc>
        <w:tc>
          <w:tcPr>
            <w:tcW w:w="1296" w:type="dxa"/>
          </w:tcPr>
          <w:p w:rsidR="0043393C" w:rsidRDefault="0043393C" w:rsidP="00272D6A">
            <w:pPr>
              <w:bidi w:val="0"/>
            </w:pPr>
            <w:r>
              <w:t>4</w:t>
            </w:r>
          </w:p>
        </w:tc>
        <w:tc>
          <w:tcPr>
            <w:tcW w:w="2648" w:type="dxa"/>
          </w:tcPr>
          <w:p w:rsidR="0043393C" w:rsidRDefault="0043393C" w:rsidP="00272D6A">
            <w:pPr>
              <w:bidi w:val="0"/>
            </w:pPr>
            <w:r>
              <w:t>Address of enable register</w:t>
            </w:r>
          </w:p>
        </w:tc>
      </w:tr>
    </w:tbl>
    <w:p w:rsidR="00073F83" w:rsidRDefault="001E5B11" w:rsidP="001E5B11">
      <w:pPr>
        <w:pStyle w:val="Caption"/>
        <w:bidi w:val="0"/>
        <w:jc w:val="center"/>
      </w:pPr>
      <w:bookmarkStart w:id="85" w:name="_Toc378517809"/>
      <w:bookmarkStart w:id="86" w:name="_Toc378518985"/>
      <w:r>
        <w:t xml:space="preserve">Table </w:t>
      </w:r>
      <w:fldSimple w:instr=" SEQ Table \* ARABIC ">
        <w:r w:rsidR="00D1530F">
          <w:rPr>
            <w:noProof/>
          </w:rPr>
          <w:t>1</w:t>
        </w:r>
      </w:fldSimple>
      <w:r>
        <w:rPr>
          <w:noProof/>
        </w:rPr>
        <w:t xml:space="preserve"> - R</w:t>
      </w:r>
      <w:r w:rsidRPr="008263D3">
        <w:rPr>
          <w:noProof/>
        </w:rPr>
        <w:t>egisters unit generics</w:t>
      </w:r>
      <w:bookmarkEnd w:id="85"/>
      <w:bookmarkEnd w:id="86"/>
    </w:p>
    <w:p w:rsidR="00F80AF8" w:rsidRDefault="00F80AF8" w:rsidP="00073F83">
      <w:pPr>
        <w:bidi w:val="0"/>
      </w:pPr>
    </w:p>
    <w:p w:rsidR="00F80AF8" w:rsidRDefault="00F80AF8" w:rsidP="00F80AF8">
      <w:pPr>
        <w:bidi w:val="0"/>
      </w:pPr>
    </w:p>
    <w:p w:rsidR="001E5B11" w:rsidRDefault="001E5B11" w:rsidP="00F80AF8">
      <w:pPr>
        <w:bidi w:val="0"/>
      </w:pPr>
    </w:p>
    <w:p w:rsidR="001E5B11" w:rsidRDefault="001E5B11" w:rsidP="001E5B11">
      <w:pPr>
        <w:bidi w:val="0"/>
      </w:pPr>
    </w:p>
    <w:p w:rsidR="001E5B11" w:rsidRDefault="001E5B11" w:rsidP="001E5B11">
      <w:pPr>
        <w:bidi w:val="0"/>
      </w:pPr>
    </w:p>
    <w:p w:rsidR="00CE7C4B" w:rsidRDefault="00CE7C4B" w:rsidP="001E5B11">
      <w:pPr>
        <w:bidi w:val="0"/>
      </w:pPr>
      <w:r>
        <w:lastRenderedPageBreak/>
        <w:t>Signals table</w:t>
      </w:r>
    </w:p>
    <w:tbl>
      <w:tblPr>
        <w:tblStyle w:val="TableGrid"/>
        <w:tblW w:w="0" w:type="auto"/>
        <w:tblLook w:val="04A0" w:firstRow="1" w:lastRow="0" w:firstColumn="1" w:lastColumn="0" w:noHBand="0" w:noVBand="1"/>
      </w:tblPr>
      <w:tblGrid>
        <w:gridCol w:w="2267"/>
        <w:gridCol w:w="2038"/>
        <w:gridCol w:w="2106"/>
        <w:gridCol w:w="2111"/>
      </w:tblGrid>
      <w:tr w:rsidR="00CE7C4B" w:rsidTr="00272D6A">
        <w:tc>
          <w:tcPr>
            <w:tcW w:w="2267" w:type="dxa"/>
          </w:tcPr>
          <w:p w:rsidR="00CE7C4B" w:rsidRDefault="00CE7C4B" w:rsidP="00272D6A">
            <w:pPr>
              <w:bidi w:val="0"/>
            </w:pPr>
            <w:r>
              <w:t>Name</w:t>
            </w:r>
          </w:p>
        </w:tc>
        <w:tc>
          <w:tcPr>
            <w:tcW w:w="2038" w:type="dxa"/>
          </w:tcPr>
          <w:p w:rsidR="00CE7C4B" w:rsidRDefault="00CE7C4B" w:rsidP="00272D6A">
            <w:pPr>
              <w:bidi w:val="0"/>
            </w:pPr>
            <w:r>
              <w:t>Direction</w:t>
            </w:r>
          </w:p>
        </w:tc>
        <w:tc>
          <w:tcPr>
            <w:tcW w:w="2106" w:type="dxa"/>
          </w:tcPr>
          <w:p w:rsidR="00CE7C4B" w:rsidRDefault="00CE7C4B" w:rsidP="00272D6A">
            <w:pPr>
              <w:bidi w:val="0"/>
            </w:pPr>
            <w:r>
              <w:t>Width</w:t>
            </w:r>
          </w:p>
        </w:tc>
        <w:tc>
          <w:tcPr>
            <w:tcW w:w="2111" w:type="dxa"/>
          </w:tcPr>
          <w:p w:rsidR="00CE7C4B" w:rsidRDefault="00CE7C4B" w:rsidP="00272D6A">
            <w:pPr>
              <w:bidi w:val="0"/>
            </w:pPr>
            <w:r>
              <w:t>Description</w:t>
            </w:r>
          </w:p>
        </w:tc>
      </w:tr>
      <w:tr w:rsidR="00CE7C4B" w:rsidTr="00272D6A">
        <w:tc>
          <w:tcPr>
            <w:tcW w:w="2267" w:type="dxa"/>
          </w:tcPr>
          <w:p w:rsidR="00CE7C4B" w:rsidRDefault="00CE7C4B" w:rsidP="00272D6A">
            <w:pPr>
              <w:bidi w:val="0"/>
            </w:pPr>
            <w:proofErr w:type="spellStart"/>
            <w:r w:rsidRPr="00BE7FEE">
              <w:t>clk</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clock</w:t>
            </w:r>
          </w:p>
        </w:tc>
      </w:tr>
      <w:tr w:rsidR="00CE7C4B" w:rsidTr="00272D6A">
        <w:tc>
          <w:tcPr>
            <w:tcW w:w="2267" w:type="dxa"/>
          </w:tcPr>
          <w:p w:rsidR="00CE7C4B" w:rsidRPr="00BE7FEE" w:rsidRDefault="00CE7C4B" w:rsidP="00272D6A">
            <w:pPr>
              <w:bidi w:val="0"/>
            </w:pPr>
            <w:r w:rsidRPr="00661D7E">
              <w:t>Reset</w:t>
            </w:r>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System reset</w:t>
            </w:r>
          </w:p>
        </w:tc>
      </w:tr>
      <w:tr w:rsidR="00CE7C4B" w:rsidTr="00272D6A">
        <w:tc>
          <w:tcPr>
            <w:tcW w:w="2267" w:type="dxa"/>
          </w:tcPr>
          <w:p w:rsidR="00CE7C4B" w:rsidRPr="00661D7E" w:rsidRDefault="00CE7C4B" w:rsidP="00272D6A">
            <w:pPr>
              <w:bidi w:val="0"/>
            </w:pPr>
            <w:proofErr w:type="spellStart"/>
            <w:r w:rsidRPr="00CD251F">
              <w:t>address_in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CD251F">
              <w:t>Add_width_g</w:t>
            </w:r>
            <w:proofErr w:type="spellEnd"/>
          </w:p>
        </w:tc>
        <w:tc>
          <w:tcPr>
            <w:tcW w:w="2111" w:type="dxa"/>
          </w:tcPr>
          <w:p w:rsidR="00CE7C4B" w:rsidRDefault="00CE7C4B" w:rsidP="00272D6A">
            <w:pPr>
              <w:bidi w:val="0"/>
            </w:pPr>
            <w:r>
              <w:t>Address of the register that the data is writing to. (determine by the generics)</w:t>
            </w:r>
          </w:p>
        </w:tc>
      </w:tr>
      <w:tr w:rsidR="00CE7C4B" w:rsidTr="00272D6A">
        <w:tc>
          <w:tcPr>
            <w:tcW w:w="2267" w:type="dxa"/>
          </w:tcPr>
          <w:p w:rsidR="00CE7C4B" w:rsidRPr="00661D7E" w:rsidRDefault="00CE7C4B" w:rsidP="00272D6A">
            <w:pPr>
              <w:bidi w:val="0"/>
            </w:pPr>
            <w:proofErr w:type="spellStart"/>
            <w:r w:rsidRPr="00AD4D91">
              <w:t>wr_en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rsidRPr="00AD4D91">
              <w:t>write enable: '1' for write, '0' for read</w:t>
            </w:r>
          </w:p>
        </w:tc>
      </w:tr>
      <w:tr w:rsidR="00CE7C4B" w:rsidTr="00272D6A">
        <w:tc>
          <w:tcPr>
            <w:tcW w:w="2267" w:type="dxa"/>
          </w:tcPr>
          <w:p w:rsidR="00CE7C4B" w:rsidRPr="00661D7E" w:rsidRDefault="00CE7C4B" w:rsidP="00272D6A">
            <w:pPr>
              <w:bidi w:val="0"/>
            </w:pPr>
            <w:proofErr w:type="spellStart"/>
            <w:r w:rsidRPr="00AD4D91">
              <w:t>data_in_reg</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proofErr w:type="spellStart"/>
            <w:r w:rsidRPr="00AD4D91">
              <w:t>data_width_g</w:t>
            </w:r>
            <w:proofErr w:type="spellEnd"/>
          </w:p>
        </w:tc>
        <w:tc>
          <w:tcPr>
            <w:tcW w:w="2111" w:type="dxa"/>
          </w:tcPr>
          <w:p w:rsidR="00CE7C4B" w:rsidRDefault="00CE7C4B" w:rsidP="00272D6A">
            <w:pPr>
              <w:bidi w:val="0"/>
            </w:pPr>
            <w:r w:rsidRPr="00AD4D91">
              <w:t>data sent from WS</w:t>
            </w:r>
            <w:r>
              <w:t xml:space="preserve"> to store in the registers</w:t>
            </w:r>
          </w:p>
        </w:tc>
      </w:tr>
      <w:tr w:rsidR="00CE7C4B" w:rsidTr="00272D6A">
        <w:tc>
          <w:tcPr>
            <w:tcW w:w="2267" w:type="dxa"/>
          </w:tcPr>
          <w:p w:rsidR="00CE7C4B" w:rsidRPr="00661D7E" w:rsidRDefault="00CE7C4B" w:rsidP="00272D6A">
            <w:pPr>
              <w:bidi w:val="0"/>
            </w:pPr>
            <w:proofErr w:type="spellStart"/>
            <w:r w:rsidRPr="00AD4D91">
              <w:t>valid_in</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Default="00CE7C4B" w:rsidP="00272D6A">
            <w:pPr>
              <w:bidi w:val="0"/>
            </w:pPr>
            <w:r>
              <w:t>Data in valid</w:t>
            </w:r>
          </w:p>
        </w:tc>
      </w:tr>
      <w:tr w:rsidR="00CE7C4B" w:rsidTr="00272D6A">
        <w:tc>
          <w:tcPr>
            <w:tcW w:w="2267" w:type="dxa"/>
          </w:tcPr>
          <w:p w:rsidR="00CE7C4B" w:rsidRPr="00661D7E" w:rsidRDefault="00CE7C4B" w:rsidP="00272D6A">
            <w:pPr>
              <w:bidi w:val="0"/>
            </w:pPr>
            <w:proofErr w:type="spellStart"/>
            <w:r w:rsidRPr="00AD4D91">
              <w:t>rc_finish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When signal rise we reset enable register</w:t>
            </w:r>
          </w:p>
        </w:tc>
      </w:tr>
      <w:tr w:rsidR="00CE7C4B" w:rsidTr="00272D6A">
        <w:tc>
          <w:tcPr>
            <w:tcW w:w="2267" w:type="dxa"/>
          </w:tcPr>
          <w:p w:rsidR="00CE7C4B" w:rsidRPr="00661D7E" w:rsidRDefault="00CE7C4B" w:rsidP="00272D6A">
            <w:pPr>
              <w:bidi w:val="0"/>
            </w:pPr>
            <w:proofErr w:type="spellStart"/>
            <w:r w:rsidRPr="006858FA">
              <w:t>wc_finish</w:t>
            </w:r>
            <w:proofErr w:type="spellEnd"/>
          </w:p>
        </w:tc>
        <w:tc>
          <w:tcPr>
            <w:tcW w:w="2038" w:type="dxa"/>
          </w:tcPr>
          <w:p w:rsidR="00CE7C4B" w:rsidRDefault="00CE7C4B" w:rsidP="00272D6A">
            <w:pPr>
              <w:bidi w:val="0"/>
            </w:pPr>
            <w:r>
              <w:t>In</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After write controller finish, we need to input a new configurations</w:t>
            </w:r>
          </w:p>
        </w:tc>
      </w:tr>
      <w:tr w:rsidR="00CE7C4B" w:rsidTr="00272D6A">
        <w:tc>
          <w:tcPr>
            <w:tcW w:w="2267" w:type="dxa"/>
          </w:tcPr>
          <w:p w:rsidR="00CE7C4B" w:rsidRPr="00661D7E" w:rsidRDefault="00CE7C4B" w:rsidP="00272D6A">
            <w:pPr>
              <w:bidi w:val="0"/>
            </w:pPr>
            <w:proofErr w:type="spellStart"/>
            <w:r w:rsidRPr="006858FA">
              <w:t>en_out</w:t>
            </w:r>
            <w:proofErr w:type="spellEnd"/>
          </w:p>
        </w:tc>
        <w:tc>
          <w:tcPr>
            <w:tcW w:w="2038" w:type="dxa"/>
          </w:tcPr>
          <w:p w:rsidR="00CE7C4B" w:rsidRDefault="00CE7C4B" w:rsidP="00272D6A">
            <w:pPr>
              <w:bidi w:val="0"/>
            </w:pPr>
            <w:r>
              <w:t>Out</w:t>
            </w:r>
          </w:p>
        </w:tc>
        <w:tc>
          <w:tcPr>
            <w:tcW w:w="2106" w:type="dxa"/>
          </w:tcPr>
          <w:p w:rsidR="00CE7C4B" w:rsidRDefault="00CE7C4B" w:rsidP="00272D6A">
            <w:pPr>
              <w:bidi w:val="0"/>
            </w:pPr>
            <w:r>
              <w:t>1</w:t>
            </w:r>
          </w:p>
        </w:tc>
        <w:tc>
          <w:tcPr>
            <w:tcW w:w="2111" w:type="dxa"/>
          </w:tcPr>
          <w:p w:rsidR="00CE7C4B" w:rsidRPr="00661D7E" w:rsidRDefault="00CE7C4B" w:rsidP="00272D6A">
            <w:pPr>
              <w:bidi w:val="0"/>
            </w:pPr>
            <w:r>
              <w:t>Enable reading from registers</w:t>
            </w:r>
          </w:p>
        </w:tc>
      </w:tr>
      <w:tr w:rsidR="00CE7C4B" w:rsidTr="00272D6A">
        <w:tc>
          <w:tcPr>
            <w:tcW w:w="2267" w:type="dxa"/>
          </w:tcPr>
          <w:p w:rsidR="00CE7C4B" w:rsidRPr="00661D7E" w:rsidRDefault="00CE7C4B" w:rsidP="00272D6A">
            <w:pPr>
              <w:bidi w:val="0"/>
            </w:pPr>
            <w:r w:rsidRPr="006858FA">
              <w:t>trigger_type_out_1</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type</w:t>
            </w:r>
          </w:p>
        </w:tc>
      </w:tr>
      <w:tr w:rsidR="00CE7C4B" w:rsidTr="00272D6A">
        <w:tc>
          <w:tcPr>
            <w:tcW w:w="2267" w:type="dxa"/>
          </w:tcPr>
          <w:p w:rsidR="00CE7C4B" w:rsidRPr="00661D7E" w:rsidRDefault="00CE7C4B" w:rsidP="00272D6A">
            <w:pPr>
              <w:bidi w:val="0"/>
            </w:pPr>
            <w:r w:rsidRPr="006858FA">
              <w:t>trigger_positionout_2</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position</w:t>
            </w:r>
          </w:p>
        </w:tc>
      </w:tr>
      <w:tr w:rsidR="00CE7C4B" w:rsidTr="00272D6A">
        <w:tc>
          <w:tcPr>
            <w:tcW w:w="2267" w:type="dxa"/>
          </w:tcPr>
          <w:p w:rsidR="00CE7C4B" w:rsidRPr="00661D7E" w:rsidRDefault="00CE7C4B" w:rsidP="00272D6A">
            <w:pPr>
              <w:bidi w:val="0"/>
            </w:pPr>
            <w:r w:rsidRPr="006858FA">
              <w:t>clk_to_start_out_3</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7</w:t>
            </w:r>
          </w:p>
        </w:tc>
        <w:tc>
          <w:tcPr>
            <w:tcW w:w="2111" w:type="dxa"/>
          </w:tcPr>
          <w:p w:rsidR="00CE7C4B" w:rsidRPr="00661D7E" w:rsidRDefault="00CE7C4B" w:rsidP="00272D6A">
            <w:pPr>
              <w:bidi w:val="0"/>
            </w:pPr>
            <w:r>
              <w:t>Trigger counter</w:t>
            </w:r>
          </w:p>
        </w:tc>
      </w:tr>
      <w:tr w:rsidR="00CE7C4B" w:rsidTr="00272D6A">
        <w:tc>
          <w:tcPr>
            <w:tcW w:w="2267" w:type="dxa"/>
          </w:tcPr>
          <w:p w:rsidR="00CE7C4B" w:rsidRPr="00661D7E" w:rsidRDefault="00CE7C4B" w:rsidP="00272D6A">
            <w:pPr>
              <w:bidi w:val="0"/>
            </w:pPr>
            <w:r w:rsidRPr="006858FA">
              <w:t>enable_out_4</w:t>
            </w:r>
          </w:p>
        </w:tc>
        <w:tc>
          <w:tcPr>
            <w:tcW w:w="2038" w:type="dxa"/>
          </w:tcPr>
          <w:p w:rsidR="00CE7C4B" w:rsidRDefault="00CE7C4B" w:rsidP="00272D6A">
            <w:pPr>
              <w:bidi w:val="0"/>
            </w:pPr>
            <w:r>
              <w:t>Out</w:t>
            </w:r>
          </w:p>
        </w:tc>
        <w:tc>
          <w:tcPr>
            <w:tcW w:w="2106" w:type="dxa"/>
          </w:tcPr>
          <w:p w:rsidR="00CE7C4B" w:rsidRPr="00661D7E" w:rsidRDefault="00CE7C4B" w:rsidP="00272D6A">
            <w:pPr>
              <w:bidi w:val="0"/>
            </w:pPr>
            <w:r>
              <w:t>1</w:t>
            </w:r>
          </w:p>
        </w:tc>
        <w:tc>
          <w:tcPr>
            <w:tcW w:w="2111" w:type="dxa"/>
          </w:tcPr>
          <w:p w:rsidR="00CE7C4B" w:rsidRDefault="00CE7C4B" w:rsidP="00272D6A">
            <w:pPr>
              <w:bidi w:val="0"/>
            </w:pPr>
            <w:r>
              <w:t>System enable</w:t>
            </w:r>
          </w:p>
        </w:tc>
      </w:tr>
    </w:tbl>
    <w:p w:rsidR="004E6B64" w:rsidRDefault="001E5B11" w:rsidP="001E5B11">
      <w:pPr>
        <w:pStyle w:val="Caption"/>
        <w:bidi w:val="0"/>
        <w:jc w:val="center"/>
      </w:pPr>
      <w:bookmarkStart w:id="87" w:name="_Toc378517810"/>
      <w:bookmarkStart w:id="88" w:name="_Toc378518986"/>
      <w:r>
        <w:t xml:space="preserve">Table </w:t>
      </w:r>
      <w:fldSimple w:instr=" SEQ Table \* ARABIC ">
        <w:r w:rsidR="00D1530F">
          <w:rPr>
            <w:noProof/>
          </w:rPr>
          <w:t>2</w:t>
        </w:r>
      </w:fldSimple>
      <w:r>
        <w:rPr>
          <w:noProof/>
        </w:rPr>
        <w:t>- R</w:t>
      </w:r>
      <w:r w:rsidRPr="00D14B22">
        <w:rPr>
          <w:noProof/>
        </w:rPr>
        <w:t>egisters unit signals</w:t>
      </w:r>
      <w:bookmarkEnd w:id="87"/>
      <w:bookmarkEnd w:id="88"/>
    </w:p>
    <w:p w:rsidR="004E6B64" w:rsidRDefault="004E6B64" w:rsidP="004E6B64">
      <w:pPr>
        <w:bidi w:val="0"/>
      </w:pPr>
    </w:p>
    <w:p w:rsidR="004E6B64" w:rsidDel="00F51F39" w:rsidRDefault="004E6B64" w:rsidP="004E6B64">
      <w:pPr>
        <w:bidi w:val="0"/>
        <w:rPr>
          <w:del w:id="89" w:author="MOSHE PORIAN" w:date="2013-10-20T22:51:00Z"/>
        </w:rPr>
      </w:pPr>
    </w:p>
    <w:p w:rsidR="004E6B64" w:rsidDel="00F51F39" w:rsidRDefault="004E6B64" w:rsidP="004E6B64">
      <w:pPr>
        <w:bidi w:val="0"/>
        <w:rPr>
          <w:del w:id="90" w:author="MOSHE PORIAN" w:date="2013-10-20T22:51:00Z"/>
        </w:rPr>
      </w:pPr>
    </w:p>
    <w:p w:rsidR="00AB21F5" w:rsidRDefault="00AB21F5" w:rsidP="00A67E2E">
      <w:pPr>
        <w:pStyle w:val="Heading3"/>
        <w:bidi w:val="0"/>
      </w:pPr>
      <w:bookmarkStart w:id="91" w:name="_Toc370059076"/>
      <w:bookmarkStart w:id="92" w:name="_Toc370059229"/>
      <w:bookmarkStart w:id="93" w:name="_Toc370066514"/>
    </w:p>
    <w:p w:rsidR="00CE7C4B" w:rsidRDefault="00041486" w:rsidP="00AB21F5">
      <w:pPr>
        <w:pStyle w:val="Heading3"/>
        <w:bidi w:val="0"/>
      </w:pPr>
      <w:bookmarkStart w:id="94" w:name="_Toc378518873"/>
      <w:r>
        <w:t>3.1.1</w:t>
      </w:r>
      <w:r w:rsidR="00A67E2E">
        <w:tab/>
      </w:r>
      <w:r w:rsidR="00CE7C4B">
        <w:t>Simulation</w:t>
      </w:r>
      <w:bookmarkEnd w:id="91"/>
      <w:bookmarkEnd w:id="92"/>
      <w:bookmarkEnd w:id="93"/>
      <w:bookmarkEnd w:id="94"/>
    </w:p>
    <w:p w:rsidR="00A67E2E" w:rsidRPr="00A67E2E" w:rsidRDefault="00A67E2E" w:rsidP="00A67E2E">
      <w:pPr>
        <w:bidi w:val="0"/>
      </w:pPr>
    </w:p>
    <w:p w:rsidR="00CE7C4B" w:rsidRDefault="00CE7C4B" w:rsidP="00CE7C4B">
      <w:pPr>
        <w:bidi w:val="0"/>
      </w:pPr>
      <w:r>
        <w:rPr>
          <w:noProof/>
        </w:rPr>
        <w:lastRenderedPageBreak/>
        <w:drawing>
          <wp:inline distT="0" distB="0" distL="0" distR="0" wp14:anchorId="398E7C6D" wp14:editId="2A48439B">
            <wp:extent cx="5274310" cy="4281805"/>
            <wp:effectExtent l="0" t="0" r="2540" b="444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4281805"/>
                    </a:xfrm>
                    <a:prstGeom prst="rect">
                      <a:avLst/>
                    </a:prstGeom>
                  </pic:spPr>
                </pic:pic>
              </a:graphicData>
            </a:graphic>
          </wp:inline>
        </w:drawing>
      </w:r>
    </w:p>
    <w:p w:rsidR="001E5B11" w:rsidRDefault="001E5B11" w:rsidP="001E5B11">
      <w:pPr>
        <w:pStyle w:val="Caption"/>
        <w:bidi w:val="0"/>
        <w:jc w:val="center"/>
      </w:pPr>
      <w:bookmarkStart w:id="95" w:name="_Toc378517764"/>
      <w:bookmarkStart w:id="96" w:name="_Toc378518935"/>
      <w:r>
        <w:t xml:space="preserve">Figure </w:t>
      </w:r>
      <w:fldSimple w:instr=" SEQ Figure \* ARABIC ">
        <w:r w:rsidR="0000669E">
          <w:rPr>
            <w:noProof/>
          </w:rPr>
          <w:t>14</w:t>
        </w:r>
      </w:fldSimple>
      <w:r>
        <w:rPr>
          <w:noProof/>
        </w:rPr>
        <w:t>- R</w:t>
      </w:r>
      <w:r w:rsidRPr="00C073E5">
        <w:rPr>
          <w:noProof/>
        </w:rPr>
        <w:t>egisters unit simulation</w:t>
      </w:r>
      <w:bookmarkEnd w:id="95"/>
      <w:bookmarkEnd w:id="96"/>
    </w:p>
    <w:p w:rsidR="00CE7C4B" w:rsidRDefault="00CE7C4B" w:rsidP="001E5B11">
      <w:pPr>
        <w:bidi w:val="0"/>
      </w:pPr>
      <w:r>
        <w:t xml:space="preserve">We can see a data that is written to each one of the registers. In addition we can see that after </w:t>
      </w:r>
      <w:proofErr w:type="spellStart"/>
      <w:r>
        <w:t>wc_finish</w:t>
      </w:r>
      <w:proofErr w:type="spellEnd"/>
      <w:r>
        <w:t xml:space="preserve"> signal rise, the registers are not enabled- register number 0 is resetting into 0 (the configuration need to be enabled again), and when </w:t>
      </w:r>
      <w:proofErr w:type="spellStart"/>
      <w:r>
        <w:t>rc_finish</w:t>
      </w:r>
      <w:proofErr w:type="spellEnd"/>
      <w:r>
        <w:t xml:space="preserve"> signal rise (system output all the data back to the user), the enable register is resetting back into 0, (register number 4).</w:t>
      </w:r>
    </w:p>
    <w:p w:rsidR="0071704F" w:rsidRDefault="0071704F" w:rsidP="0071704F">
      <w:pPr>
        <w:bidi w:val="0"/>
      </w:pPr>
    </w:p>
    <w:p w:rsidR="00B875E2" w:rsidRDefault="004E6B64" w:rsidP="0024733E">
      <w:pPr>
        <w:pStyle w:val="Heading2"/>
        <w:bidi w:val="0"/>
      </w:pPr>
      <w:bookmarkStart w:id="97" w:name="_Toc370059077"/>
      <w:bookmarkStart w:id="98" w:name="_Toc370059230"/>
      <w:bookmarkStart w:id="99" w:name="_Toc370066515"/>
      <w:bookmarkStart w:id="100" w:name="_Toc378518874"/>
      <w:r>
        <w:t>3.2</w:t>
      </w:r>
      <w:r>
        <w:tab/>
      </w:r>
      <w:r w:rsidR="00B875E2">
        <w:t>W</w:t>
      </w:r>
      <w:bookmarkEnd w:id="97"/>
      <w:bookmarkEnd w:id="98"/>
      <w:bookmarkEnd w:id="99"/>
      <w:r w:rsidR="00655040">
        <w:t>rite Controller</w:t>
      </w:r>
      <w:bookmarkEnd w:id="100"/>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7C2792" w:rsidRDefault="007C2792" w:rsidP="00846050">
      <w:pPr>
        <w:pStyle w:val="ListParagraph"/>
        <w:numPr>
          <w:ilvl w:val="0"/>
          <w:numId w:val="2"/>
        </w:numPr>
        <w:bidi w:val="0"/>
      </w:pPr>
      <w:r>
        <w:t xml:space="preserve">The entity gets the incoming data and trigger signals from the signal generator, calculating the address in the RAM that the data will be saved in, and sending the data and address to the RAM. </w:t>
      </w:r>
    </w:p>
    <w:p w:rsidR="007C2792" w:rsidRDefault="007C2792" w:rsidP="00846050">
      <w:pPr>
        <w:pStyle w:val="ListParagraph"/>
        <w:numPr>
          <w:ilvl w:val="0"/>
          <w:numId w:val="2"/>
        </w:numPr>
        <w:bidi w:val="0"/>
      </w:pPr>
      <w:r>
        <w:t>According the configurations that are saved in the core registers, detecting trigger rise and calculating the start address of the outputting data, and send it to the read controller.</w:t>
      </w:r>
    </w:p>
    <w:p w:rsidR="007C2792" w:rsidRDefault="007C2792" w:rsidP="007C2792">
      <w:pPr>
        <w:bidi w:val="0"/>
      </w:pPr>
    </w:p>
    <w:p w:rsidR="007C2792" w:rsidRDefault="007C2792" w:rsidP="007C2792">
      <w:pPr>
        <w:bidi w:val="0"/>
      </w:pPr>
    </w:p>
    <w:p w:rsidR="007C2792" w:rsidRDefault="007C2792" w:rsidP="007C2792">
      <w:pPr>
        <w:bidi w:val="0"/>
      </w:pPr>
    </w:p>
    <w:p w:rsidR="007C2792" w:rsidRDefault="00EC39BF" w:rsidP="00EC39BF">
      <w:pPr>
        <w:bidi w:val="0"/>
      </w:pPr>
      <w:r w:rsidRPr="00EC39BF">
        <w:rPr>
          <w:noProof/>
        </w:rPr>
        <w:drawing>
          <wp:inline distT="0" distB="0" distL="0" distR="0" wp14:anchorId="31565B44" wp14:editId="58F7FDE4">
            <wp:extent cx="4572638" cy="3429479"/>
            <wp:effectExtent l="0" t="0" r="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638" cy="342947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55F75" w:rsidRDefault="00AB21F5" w:rsidP="00AB21F5">
      <w:pPr>
        <w:pStyle w:val="Caption"/>
        <w:bidi w:val="0"/>
        <w:jc w:val="center"/>
        <w:rPr>
          <w:noProof/>
        </w:rPr>
      </w:pPr>
      <w:bookmarkStart w:id="101" w:name="_Toc378517765"/>
      <w:bookmarkStart w:id="102" w:name="_Toc378518936"/>
      <w:r>
        <w:t xml:space="preserve">Figure </w:t>
      </w:r>
      <w:fldSimple w:instr=" SEQ Figure \* ARABIC ">
        <w:r w:rsidR="0000669E">
          <w:rPr>
            <w:noProof/>
          </w:rPr>
          <w:t>15</w:t>
        </w:r>
      </w:fldSimple>
      <w:r>
        <w:rPr>
          <w:noProof/>
        </w:rPr>
        <w:t>- W</w:t>
      </w:r>
      <w:r w:rsidRPr="00900AEB">
        <w:rPr>
          <w:noProof/>
        </w:rPr>
        <w:t>rite controller</w:t>
      </w:r>
      <w:bookmarkEnd w:id="101"/>
      <w:bookmarkEnd w:id="102"/>
    </w:p>
    <w:p w:rsidR="00AF0824" w:rsidRPr="00AF0824" w:rsidRDefault="00AF0824" w:rsidP="00AF0824">
      <w:pPr>
        <w:bidi w:val="0"/>
      </w:pPr>
    </w:p>
    <w:p w:rsidR="007C2792" w:rsidRDefault="007C2792" w:rsidP="00055F75">
      <w:pPr>
        <w:bidi w:val="0"/>
      </w:pPr>
      <w:r>
        <w:t>Generic table</w:t>
      </w:r>
    </w:p>
    <w:tbl>
      <w:tblPr>
        <w:tblStyle w:val="TableGrid"/>
        <w:tblW w:w="0" w:type="auto"/>
        <w:tblLook w:val="04A0" w:firstRow="1" w:lastRow="0" w:firstColumn="1" w:lastColumn="0" w:noHBand="0" w:noVBand="1"/>
      </w:tblPr>
      <w:tblGrid>
        <w:gridCol w:w="2840"/>
        <w:gridCol w:w="2841"/>
        <w:gridCol w:w="2841"/>
      </w:tblGrid>
      <w:tr w:rsidR="007C2792" w:rsidTr="00272D6A">
        <w:tc>
          <w:tcPr>
            <w:tcW w:w="2840" w:type="dxa"/>
          </w:tcPr>
          <w:p w:rsidR="007C2792" w:rsidRDefault="007C2792" w:rsidP="00272D6A">
            <w:pPr>
              <w:bidi w:val="0"/>
            </w:pPr>
            <w:r>
              <w:t>Name</w:t>
            </w:r>
          </w:p>
        </w:tc>
        <w:tc>
          <w:tcPr>
            <w:tcW w:w="2841" w:type="dxa"/>
          </w:tcPr>
          <w:p w:rsidR="007C2792" w:rsidRDefault="007C2792" w:rsidP="00272D6A">
            <w:pPr>
              <w:bidi w:val="0"/>
            </w:pPr>
            <w:r>
              <w:t xml:space="preserve">Width </w:t>
            </w:r>
          </w:p>
        </w:tc>
        <w:tc>
          <w:tcPr>
            <w:tcW w:w="2841" w:type="dxa"/>
          </w:tcPr>
          <w:p w:rsidR="007C2792" w:rsidRDefault="007C2792" w:rsidP="00272D6A">
            <w:pPr>
              <w:bidi w:val="0"/>
            </w:pPr>
            <w:r>
              <w:t>Description</w:t>
            </w:r>
          </w:p>
        </w:tc>
      </w:tr>
      <w:tr w:rsidR="007C2792" w:rsidTr="00272D6A">
        <w:tc>
          <w:tcPr>
            <w:tcW w:w="2840" w:type="dxa"/>
          </w:tcPr>
          <w:p w:rsidR="007C2792" w:rsidRDefault="007C2792" w:rsidP="00272D6A">
            <w:pPr>
              <w:bidi w:val="0"/>
            </w:pPr>
            <w:proofErr w:type="spellStart"/>
            <w:r w:rsidRPr="00BE7FEE">
              <w:t>reset_polarity_g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reset active high, '0' active low</w:t>
            </w:r>
          </w:p>
        </w:tc>
      </w:tr>
      <w:tr w:rsidR="007C2792" w:rsidTr="00272D6A">
        <w:tc>
          <w:tcPr>
            <w:tcW w:w="2840" w:type="dxa"/>
          </w:tcPr>
          <w:p w:rsidR="007C2792" w:rsidRPr="00BE7FEE" w:rsidRDefault="007C2792" w:rsidP="00272D6A">
            <w:pPr>
              <w:bidi w:val="0"/>
            </w:pPr>
            <w:proofErr w:type="spellStart"/>
            <w:r w:rsidRPr="00BE7FEE">
              <w:t>enable_polarity_g</w:t>
            </w:r>
            <w:proofErr w:type="spellEnd"/>
          </w:p>
        </w:tc>
        <w:tc>
          <w:tcPr>
            <w:tcW w:w="2841" w:type="dxa"/>
          </w:tcPr>
          <w:p w:rsidR="007C2792" w:rsidRDefault="007C2792" w:rsidP="00272D6A">
            <w:pPr>
              <w:bidi w:val="0"/>
            </w:pPr>
            <w:r>
              <w:t>1</w:t>
            </w:r>
          </w:p>
        </w:tc>
        <w:tc>
          <w:tcPr>
            <w:tcW w:w="2841" w:type="dxa"/>
          </w:tcPr>
          <w:p w:rsidR="007C2792" w:rsidRDefault="007C2792" w:rsidP="00272D6A">
            <w:pPr>
              <w:bidi w:val="0"/>
            </w:pPr>
            <w:r w:rsidRPr="00BE7FEE">
              <w:t>'1' the entity is active</w:t>
            </w:r>
            <w:r>
              <w:t xml:space="preserve"> high</w:t>
            </w:r>
            <w:r w:rsidRPr="00BE7FEE">
              <w:t>, '0' entity</w:t>
            </w:r>
            <w:r>
              <w:t xml:space="preserve"> is</w:t>
            </w:r>
            <w:ins w:id="103" w:author="MOSHE PORIAN" w:date="2013-10-20T22:53:00Z">
              <w:r w:rsidR="003D0CD4">
                <w:rPr>
                  <w:rFonts w:hint="cs"/>
                  <w:rtl/>
                </w:rPr>
                <w:t xml:space="preserve"> </w:t>
              </w:r>
            </w:ins>
            <w:r>
              <w:t>active low</w:t>
            </w:r>
          </w:p>
        </w:tc>
      </w:tr>
      <w:tr w:rsidR="007C2792" w:rsidTr="00272D6A">
        <w:tc>
          <w:tcPr>
            <w:tcW w:w="2840" w:type="dxa"/>
          </w:tcPr>
          <w:p w:rsidR="007C2792" w:rsidRPr="00BE7FEE" w:rsidRDefault="007C2792" w:rsidP="00272D6A">
            <w:pPr>
              <w:bidi w:val="0"/>
            </w:pPr>
            <w:proofErr w:type="spellStart"/>
            <w:r w:rsidRPr="00BE7FEE">
              <w:t>signal_ram_depth_g</w:t>
            </w:r>
            <w:proofErr w:type="spellEnd"/>
          </w:p>
        </w:tc>
        <w:tc>
          <w:tcPr>
            <w:tcW w:w="2841" w:type="dxa"/>
          </w:tcPr>
          <w:p w:rsidR="007C2792" w:rsidRDefault="007C2792" w:rsidP="00272D6A">
            <w:pPr>
              <w:bidi w:val="0"/>
            </w:pPr>
            <w:r>
              <w:t>3</w:t>
            </w:r>
          </w:p>
        </w:tc>
        <w:tc>
          <w:tcPr>
            <w:tcW w:w="2841" w:type="dxa"/>
          </w:tcPr>
          <w:p w:rsidR="007C2792" w:rsidRPr="00BE7FEE" w:rsidRDefault="007C2792" w:rsidP="00272D6A">
            <w:pPr>
              <w:bidi w:val="0"/>
            </w:pPr>
            <w:r w:rsidRPr="00BE7FEE">
              <w:t>depth of</w:t>
            </w:r>
            <w:r>
              <w:t xml:space="preserve"> single</w:t>
            </w:r>
            <w:r w:rsidRPr="00BE7FEE">
              <w:t xml:space="preserve"> RAM is 2^signal_ram_depth_g</w:t>
            </w:r>
          </w:p>
        </w:tc>
      </w:tr>
      <w:tr w:rsidR="007C2792" w:rsidTr="00272D6A">
        <w:tc>
          <w:tcPr>
            <w:tcW w:w="2840" w:type="dxa"/>
          </w:tcPr>
          <w:p w:rsidR="007C2792" w:rsidRPr="00BE7FEE" w:rsidRDefault="007C2792" w:rsidP="00272D6A">
            <w:pPr>
              <w:bidi w:val="0"/>
            </w:pPr>
            <w:proofErr w:type="spellStart"/>
            <w:r w:rsidRPr="00BE7FEE">
              <w:t>signal_ram_width_g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r>
              <w:t>single</w:t>
            </w:r>
            <w:r w:rsidRPr="00BE7FEE">
              <w:t xml:space="preserve"> RAM</w:t>
            </w:r>
          </w:p>
        </w:tc>
      </w:tr>
      <w:tr w:rsidR="007C2792" w:rsidTr="00272D6A">
        <w:tc>
          <w:tcPr>
            <w:tcW w:w="2840" w:type="dxa"/>
          </w:tcPr>
          <w:p w:rsidR="007C2792" w:rsidRPr="00BE7FEE" w:rsidRDefault="007C2792" w:rsidP="00272D6A">
            <w:pPr>
              <w:bidi w:val="0"/>
            </w:pPr>
            <w:proofErr w:type="spellStart"/>
            <w:r w:rsidRPr="00BE7FEE">
              <w:t>record_depth_g</w:t>
            </w:r>
            <w:proofErr w:type="spellEnd"/>
          </w:p>
        </w:tc>
        <w:tc>
          <w:tcPr>
            <w:tcW w:w="2841" w:type="dxa"/>
          </w:tcPr>
          <w:p w:rsidR="007C2792" w:rsidRDefault="007C2792" w:rsidP="00272D6A">
            <w:pPr>
              <w:bidi w:val="0"/>
            </w:pPr>
            <w:r>
              <w:t>4</w:t>
            </w:r>
          </w:p>
        </w:tc>
        <w:tc>
          <w:tcPr>
            <w:tcW w:w="2841" w:type="dxa"/>
          </w:tcPr>
          <w:p w:rsidR="007C2792" w:rsidRPr="00BE7FEE" w:rsidRDefault="007C2792" w:rsidP="00272D6A">
            <w:pPr>
              <w:bidi w:val="0"/>
            </w:pPr>
            <w:r w:rsidRPr="00BE7FEE">
              <w:t>number of bits that are recorded from each signal is 2^record_depth_g</w:t>
            </w:r>
          </w:p>
        </w:tc>
      </w:tr>
      <w:tr w:rsidR="007C2792" w:rsidTr="00272D6A">
        <w:tc>
          <w:tcPr>
            <w:tcW w:w="2840" w:type="dxa"/>
          </w:tcPr>
          <w:p w:rsidR="007C2792" w:rsidRPr="00BE7FEE" w:rsidRDefault="007C2792" w:rsidP="00272D6A">
            <w:pPr>
              <w:bidi w:val="0"/>
            </w:pPr>
            <w:proofErr w:type="spellStart"/>
            <w:r w:rsidRPr="00BE7FEE">
              <w:t>data_width_g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defines the width of the data lines of the system</w:t>
            </w:r>
          </w:p>
        </w:tc>
      </w:tr>
      <w:tr w:rsidR="007C2792" w:rsidTr="00272D6A">
        <w:tc>
          <w:tcPr>
            <w:tcW w:w="2840" w:type="dxa"/>
          </w:tcPr>
          <w:p w:rsidR="007C2792" w:rsidRPr="00BE7FEE" w:rsidRDefault="007C2792" w:rsidP="00272D6A">
            <w:pPr>
              <w:bidi w:val="0"/>
            </w:pPr>
            <w:proofErr w:type="spellStart"/>
            <w:r w:rsidRPr="00BE7FEE">
              <w:t>Add_width_g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 xml:space="preserve">width of </w:t>
            </w:r>
            <w:proofErr w:type="spellStart"/>
            <w:r w:rsidRPr="00BE7FEE">
              <w:t>addr</w:t>
            </w:r>
            <w:proofErr w:type="spellEnd"/>
            <w:r w:rsidRPr="00BE7FEE">
              <w:t xml:space="preserve"> word in the RAM</w:t>
            </w:r>
          </w:p>
        </w:tc>
      </w:tr>
      <w:tr w:rsidR="007C2792" w:rsidTr="00272D6A">
        <w:tc>
          <w:tcPr>
            <w:tcW w:w="2840" w:type="dxa"/>
          </w:tcPr>
          <w:p w:rsidR="007C2792" w:rsidRPr="00BE7FEE" w:rsidRDefault="007C2792" w:rsidP="00272D6A">
            <w:pPr>
              <w:bidi w:val="0"/>
            </w:pPr>
            <w:proofErr w:type="spellStart"/>
            <w:r w:rsidRPr="00BE7FEE">
              <w:t>num_of_signals_g</w:t>
            </w:r>
            <w:proofErr w:type="spellEnd"/>
          </w:p>
        </w:tc>
        <w:tc>
          <w:tcPr>
            <w:tcW w:w="2841" w:type="dxa"/>
          </w:tcPr>
          <w:p w:rsidR="007C2792" w:rsidRDefault="007C2792" w:rsidP="00272D6A">
            <w:pPr>
              <w:bidi w:val="0"/>
            </w:pPr>
            <w:r>
              <w:t>8</w:t>
            </w:r>
          </w:p>
        </w:tc>
        <w:tc>
          <w:tcPr>
            <w:tcW w:w="2841" w:type="dxa"/>
          </w:tcPr>
          <w:p w:rsidR="007C2792" w:rsidRPr="00BE7FEE" w:rsidRDefault="007C2792" w:rsidP="00272D6A">
            <w:pPr>
              <w:bidi w:val="0"/>
            </w:pPr>
            <w:r w:rsidRPr="00BE7FEE">
              <w:t>num</w:t>
            </w:r>
            <w:r>
              <w:t>ber</w:t>
            </w:r>
            <w:r w:rsidRPr="00BE7FEE">
              <w:t xml:space="preserve"> of signals that will be recorded simultaneously</w:t>
            </w:r>
          </w:p>
        </w:tc>
      </w:tr>
    </w:tbl>
    <w:p w:rsidR="00073F83" w:rsidRDefault="00AF0824" w:rsidP="00AF0824">
      <w:pPr>
        <w:pStyle w:val="Caption"/>
        <w:bidi w:val="0"/>
        <w:jc w:val="center"/>
      </w:pPr>
      <w:bookmarkStart w:id="104" w:name="_Toc378517811"/>
      <w:bookmarkStart w:id="105" w:name="_Toc378518987"/>
      <w:r>
        <w:t xml:space="preserve">Table </w:t>
      </w:r>
      <w:fldSimple w:instr=" SEQ Table \* ARABIC ">
        <w:r w:rsidR="00D1530F">
          <w:rPr>
            <w:noProof/>
          </w:rPr>
          <w:t>3</w:t>
        </w:r>
      </w:fldSimple>
      <w:r>
        <w:t>- W</w:t>
      </w:r>
      <w:r w:rsidRPr="001E12DE">
        <w:t>rite controller generics</w:t>
      </w:r>
      <w:bookmarkEnd w:id="104"/>
      <w:bookmarkEnd w:id="105"/>
    </w:p>
    <w:p w:rsidR="00073F83" w:rsidRDefault="00073F83" w:rsidP="007C2792">
      <w:pPr>
        <w:bidi w:val="0"/>
      </w:pPr>
    </w:p>
    <w:p w:rsidR="007C2792" w:rsidRDefault="007C2792" w:rsidP="00073F83">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7C2792" w:rsidTr="00272D6A">
        <w:tc>
          <w:tcPr>
            <w:tcW w:w="2267" w:type="dxa"/>
          </w:tcPr>
          <w:p w:rsidR="007C2792" w:rsidRDefault="007C2792" w:rsidP="00272D6A">
            <w:pPr>
              <w:bidi w:val="0"/>
            </w:pPr>
            <w:r>
              <w:lastRenderedPageBreak/>
              <w:t>Name</w:t>
            </w:r>
          </w:p>
        </w:tc>
        <w:tc>
          <w:tcPr>
            <w:tcW w:w="2038" w:type="dxa"/>
          </w:tcPr>
          <w:p w:rsidR="007C2792" w:rsidRDefault="007C2792" w:rsidP="00272D6A">
            <w:pPr>
              <w:bidi w:val="0"/>
            </w:pPr>
            <w:r>
              <w:t>Direction</w:t>
            </w:r>
          </w:p>
        </w:tc>
        <w:tc>
          <w:tcPr>
            <w:tcW w:w="2106" w:type="dxa"/>
          </w:tcPr>
          <w:p w:rsidR="007C2792" w:rsidRDefault="007C2792" w:rsidP="00272D6A">
            <w:pPr>
              <w:bidi w:val="0"/>
            </w:pPr>
            <w:r>
              <w:t>Width</w:t>
            </w:r>
          </w:p>
        </w:tc>
        <w:tc>
          <w:tcPr>
            <w:tcW w:w="2111" w:type="dxa"/>
          </w:tcPr>
          <w:p w:rsidR="007C2792" w:rsidRDefault="007C2792" w:rsidP="00272D6A">
            <w:pPr>
              <w:bidi w:val="0"/>
            </w:pPr>
            <w:r>
              <w:t>Description</w:t>
            </w:r>
          </w:p>
        </w:tc>
      </w:tr>
      <w:tr w:rsidR="007C2792" w:rsidTr="00272D6A">
        <w:tc>
          <w:tcPr>
            <w:tcW w:w="2267" w:type="dxa"/>
          </w:tcPr>
          <w:p w:rsidR="007C2792" w:rsidRDefault="007C2792" w:rsidP="00272D6A">
            <w:pPr>
              <w:bidi w:val="0"/>
            </w:pPr>
            <w:proofErr w:type="spellStart"/>
            <w:r w:rsidRPr="00BE7FEE">
              <w:t>clk</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clock</w:t>
            </w:r>
          </w:p>
        </w:tc>
      </w:tr>
      <w:tr w:rsidR="007C2792" w:rsidTr="00272D6A">
        <w:tc>
          <w:tcPr>
            <w:tcW w:w="2267" w:type="dxa"/>
          </w:tcPr>
          <w:p w:rsidR="007C2792" w:rsidRPr="00BE7FEE" w:rsidRDefault="007C2792" w:rsidP="00272D6A">
            <w:pPr>
              <w:bidi w:val="0"/>
            </w:pPr>
            <w:r w:rsidRPr="00661D7E">
              <w:t>Reset</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System reset</w:t>
            </w:r>
          </w:p>
        </w:tc>
      </w:tr>
      <w:tr w:rsidR="007C2792" w:rsidTr="00272D6A">
        <w:tc>
          <w:tcPr>
            <w:tcW w:w="2267" w:type="dxa"/>
          </w:tcPr>
          <w:p w:rsidR="007C2792" w:rsidRPr="00661D7E" w:rsidRDefault="007C2792" w:rsidP="00272D6A">
            <w:pPr>
              <w:bidi w:val="0"/>
            </w:pPr>
            <w:r w:rsidRPr="00661D7E">
              <w:t>Enable</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t>E</w:t>
            </w:r>
            <w:r w:rsidRPr="00661D7E">
              <w:t xml:space="preserve">nabling the entity. if (enable = </w:t>
            </w:r>
            <w:proofErr w:type="spellStart"/>
            <w:r w:rsidRPr="00661D7E">
              <w:t>enable_polarity_g</w:t>
            </w:r>
            <w:proofErr w:type="spellEnd"/>
            <w:r w:rsidRPr="00661D7E">
              <w:t>) -&gt; start working, else-&gt; do nothing</w:t>
            </w:r>
          </w:p>
        </w:tc>
      </w:tr>
      <w:tr w:rsidR="007C2792" w:rsidTr="00272D6A">
        <w:tc>
          <w:tcPr>
            <w:tcW w:w="2267" w:type="dxa"/>
          </w:tcPr>
          <w:p w:rsidR="007C2792" w:rsidRPr="00661D7E" w:rsidRDefault="007C2792" w:rsidP="00272D6A">
            <w:pPr>
              <w:bidi w:val="0"/>
            </w:pPr>
            <w:proofErr w:type="spellStart"/>
            <w:r w:rsidRPr="00661D7E">
              <w:t>trigger_position_in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w:t>
            </w:r>
            <w:r w:rsidRPr="00661D7E">
              <w:t xml:space="preserve">he percentage of the data </w:t>
            </w:r>
            <w:r>
              <w:t>that is recorded before trigger rise</w:t>
            </w:r>
          </w:p>
        </w:tc>
      </w:tr>
      <w:tr w:rsidR="007C2792" w:rsidTr="00272D6A">
        <w:tc>
          <w:tcPr>
            <w:tcW w:w="2267" w:type="dxa"/>
          </w:tcPr>
          <w:p w:rsidR="007C2792" w:rsidRPr="00661D7E" w:rsidRDefault="007C2792" w:rsidP="00272D6A">
            <w:pPr>
              <w:bidi w:val="0"/>
            </w:pPr>
            <w:proofErr w:type="spellStart"/>
            <w:r w:rsidRPr="00661D7E">
              <w:t>trigger_type_in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7</w:t>
            </w:r>
          </w:p>
        </w:tc>
        <w:tc>
          <w:tcPr>
            <w:tcW w:w="2111" w:type="dxa"/>
          </w:tcPr>
          <w:p w:rsidR="007C2792" w:rsidRDefault="007C2792" w:rsidP="00272D6A">
            <w:pPr>
              <w:bidi w:val="0"/>
            </w:pPr>
            <w:r>
              <w:t>Type of trigger</w:t>
            </w:r>
          </w:p>
        </w:tc>
      </w:tr>
      <w:tr w:rsidR="007C2792" w:rsidTr="00272D6A">
        <w:tc>
          <w:tcPr>
            <w:tcW w:w="2267" w:type="dxa"/>
          </w:tcPr>
          <w:p w:rsidR="007C2792" w:rsidRPr="00661D7E" w:rsidRDefault="007C2792" w:rsidP="00272D6A">
            <w:pPr>
              <w:bidi w:val="0"/>
            </w:pPr>
            <w:proofErr w:type="spellStart"/>
            <w:r w:rsidRPr="00661D7E">
              <w:t>config_are_set</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Default="007C2792" w:rsidP="00272D6A">
            <w:pPr>
              <w:bidi w:val="0"/>
            </w:pPr>
            <w:r w:rsidRPr="00661D7E">
              <w:t>'1'-&gt; configurations from registers are ready to be read (trigger position + type). '0'-&gt;</w:t>
            </w:r>
            <w:proofErr w:type="spellStart"/>
            <w:r w:rsidRPr="00661D7E">
              <w:t>config</w:t>
            </w:r>
            <w:proofErr w:type="spellEnd"/>
            <w:r w:rsidRPr="00661D7E">
              <w:t xml:space="preserve"> are not ready</w:t>
            </w:r>
          </w:p>
        </w:tc>
      </w:tr>
      <w:tr w:rsidR="007C2792" w:rsidTr="00272D6A">
        <w:tc>
          <w:tcPr>
            <w:tcW w:w="2267" w:type="dxa"/>
          </w:tcPr>
          <w:p w:rsidR="007C2792" w:rsidRPr="00661D7E" w:rsidRDefault="007C2792" w:rsidP="00272D6A">
            <w:pPr>
              <w:bidi w:val="0"/>
            </w:pPr>
            <w:proofErr w:type="spellStart"/>
            <w:r w:rsidRPr="00661D7E">
              <w:t>data_in</w:t>
            </w:r>
            <w:proofErr w:type="spellEnd"/>
          </w:p>
        </w:tc>
        <w:tc>
          <w:tcPr>
            <w:tcW w:w="2038" w:type="dxa"/>
          </w:tcPr>
          <w:p w:rsidR="007C2792" w:rsidRDefault="007C2792" w:rsidP="00272D6A">
            <w:pPr>
              <w:bidi w:val="0"/>
            </w:pPr>
            <w:r>
              <w:t>In</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t>Data in from signal generator</w:t>
            </w:r>
          </w:p>
        </w:tc>
      </w:tr>
      <w:tr w:rsidR="007C2792" w:rsidTr="00272D6A">
        <w:tc>
          <w:tcPr>
            <w:tcW w:w="2267" w:type="dxa"/>
          </w:tcPr>
          <w:p w:rsidR="007C2792" w:rsidRPr="00661D7E" w:rsidRDefault="007C2792" w:rsidP="00272D6A">
            <w:pPr>
              <w:bidi w:val="0"/>
            </w:pPr>
            <w:r w:rsidRPr="00661D7E">
              <w:t>Trigger</w:t>
            </w:r>
          </w:p>
        </w:tc>
        <w:tc>
          <w:tcPr>
            <w:tcW w:w="2038" w:type="dxa"/>
          </w:tcPr>
          <w:p w:rsidR="007C2792" w:rsidRDefault="007C2792" w:rsidP="00272D6A">
            <w:pPr>
              <w:bidi w:val="0"/>
            </w:pPr>
            <w:r>
              <w:t>In</w:t>
            </w:r>
          </w:p>
        </w:tc>
        <w:tc>
          <w:tcPr>
            <w:tcW w:w="2106" w:type="dxa"/>
          </w:tcPr>
          <w:p w:rsidR="007C2792" w:rsidRDefault="007C2792" w:rsidP="00272D6A">
            <w:pPr>
              <w:bidi w:val="0"/>
            </w:pPr>
            <w:r>
              <w:t>1</w:t>
            </w:r>
          </w:p>
        </w:tc>
        <w:tc>
          <w:tcPr>
            <w:tcW w:w="2111" w:type="dxa"/>
          </w:tcPr>
          <w:p w:rsidR="007C2792" w:rsidRPr="00661D7E" w:rsidRDefault="007C2792" w:rsidP="00272D6A">
            <w:pPr>
              <w:bidi w:val="0"/>
            </w:pPr>
            <w:r>
              <w:t>Trigger signal from signal generator</w:t>
            </w:r>
          </w:p>
        </w:tc>
      </w:tr>
      <w:tr w:rsidR="007C2792" w:rsidTr="00272D6A">
        <w:tc>
          <w:tcPr>
            <w:tcW w:w="2267" w:type="dxa"/>
          </w:tcPr>
          <w:p w:rsidR="007C2792" w:rsidRPr="00661D7E" w:rsidRDefault="007C2792" w:rsidP="00272D6A">
            <w:pPr>
              <w:bidi w:val="0"/>
            </w:pPr>
            <w:proofErr w:type="spellStart"/>
            <w:r w:rsidRPr="00661D7E">
              <w:t>data_out_of_wc</w:t>
            </w:r>
            <w:proofErr w:type="spellEnd"/>
          </w:p>
        </w:tc>
        <w:tc>
          <w:tcPr>
            <w:tcW w:w="2038" w:type="dxa"/>
          </w:tcPr>
          <w:p w:rsidR="007C2792" w:rsidRDefault="007C2792" w:rsidP="00272D6A">
            <w:pPr>
              <w:bidi w:val="0"/>
            </w:pPr>
            <w:r>
              <w:t>Out</w:t>
            </w:r>
          </w:p>
        </w:tc>
        <w:tc>
          <w:tcPr>
            <w:tcW w:w="2106" w:type="dxa"/>
          </w:tcPr>
          <w:p w:rsidR="007C2792" w:rsidRDefault="007C2792" w:rsidP="00272D6A">
            <w:pPr>
              <w:bidi w:val="0"/>
            </w:pPr>
            <w:proofErr w:type="spellStart"/>
            <w:r w:rsidRPr="00661D7E">
              <w:t>num_of_signals_g</w:t>
            </w:r>
            <w:proofErr w:type="spellEnd"/>
          </w:p>
        </w:tc>
        <w:tc>
          <w:tcPr>
            <w:tcW w:w="2111" w:type="dxa"/>
          </w:tcPr>
          <w:p w:rsidR="007C2792" w:rsidRPr="00661D7E" w:rsidRDefault="007C2792" w:rsidP="00272D6A">
            <w:pPr>
              <w:bidi w:val="0"/>
            </w:pPr>
            <w:r w:rsidRPr="00661D7E">
              <w:t>sending the data  to be saved in the RAM</w:t>
            </w:r>
          </w:p>
        </w:tc>
      </w:tr>
      <w:tr w:rsidR="007C2792" w:rsidTr="00272D6A">
        <w:tc>
          <w:tcPr>
            <w:tcW w:w="2267" w:type="dxa"/>
          </w:tcPr>
          <w:p w:rsidR="007C2792" w:rsidRPr="00661D7E" w:rsidRDefault="007C2792" w:rsidP="00272D6A">
            <w:pPr>
              <w:bidi w:val="0"/>
            </w:pPr>
            <w:proofErr w:type="spellStart"/>
            <w:r w:rsidRPr="00661D7E">
              <w:t>addr_out_to_RAM</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rsidRPr="00661D7E">
              <w:t>the addr</w:t>
            </w:r>
            <w:r>
              <w:t>ess</w:t>
            </w:r>
            <w:r w:rsidRPr="00661D7E">
              <w:t xml:space="preserve"> in the RAM to save the data</w:t>
            </w:r>
          </w:p>
        </w:tc>
      </w:tr>
      <w:tr w:rsidR="007C2792" w:rsidTr="00272D6A">
        <w:tc>
          <w:tcPr>
            <w:tcW w:w="2267" w:type="dxa"/>
          </w:tcPr>
          <w:p w:rsidR="007C2792" w:rsidRPr="00661D7E" w:rsidRDefault="007C2792" w:rsidP="00272D6A">
            <w:pPr>
              <w:bidi w:val="0"/>
            </w:pPr>
            <w:proofErr w:type="spellStart"/>
            <w:r w:rsidRPr="00661D7E">
              <w:t>write_controller_finish</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Pr="00661D7E" w:rsidRDefault="007C2792" w:rsidP="00272D6A">
            <w:pPr>
              <w:bidi w:val="0"/>
            </w:pPr>
            <w:r w:rsidRPr="00661D7E">
              <w:t>'1' -&gt;WC has finish working and saving all the relevant data (RC will start work), '0' -&gt;WC is still working</w:t>
            </w:r>
          </w:p>
        </w:tc>
      </w:tr>
      <w:tr w:rsidR="007C2792" w:rsidTr="00272D6A">
        <w:tc>
          <w:tcPr>
            <w:tcW w:w="2267" w:type="dxa"/>
          </w:tcPr>
          <w:p w:rsidR="007C2792" w:rsidRPr="00661D7E" w:rsidRDefault="007C2792" w:rsidP="00272D6A">
            <w:pPr>
              <w:bidi w:val="0"/>
            </w:pPr>
            <w:proofErr w:type="spellStart"/>
            <w:r w:rsidRPr="00661D7E">
              <w:t>start_addr_out</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proofErr w:type="spellStart"/>
            <w:r w:rsidRPr="00661D7E">
              <w:t>Add_width_g</w:t>
            </w:r>
            <w:proofErr w:type="spellEnd"/>
          </w:p>
        </w:tc>
        <w:tc>
          <w:tcPr>
            <w:tcW w:w="2111" w:type="dxa"/>
          </w:tcPr>
          <w:p w:rsidR="007C2792" w:rsidRPr="00661D7E" w:rsidRDefault="007C2792" w:rsidP="00272D6A">
            <w:pPr>
              <w:bidi w:val="0"/>
            </w:pPr>
            <w:r>
              <w:t>T</w:t>
            </w:r>
            <w:r w:rsidRPr="00661D7E">
              <w:t>he start addr</w:t>
            </w:r>
            <w:r>
              <w:t>ess</w:t>
            </w:r>
            <w:r w:rsidRPr="00661D7E">
              <w:t xml:space="preserve"> of the data that we need to send out to the user</w:t>
            </w:r>
          </w:p>
        </w:tc>
      </w:tr>
      <w:tr w:rsidR="007C2792" w:rsidTr="00272D6A">
        <w:tc>
          <w:tcPr>
            <w:tcW w:w="2267" w:type="dxa"/>
          </w:tcPr>
          <w:p w:rsidR="007C2792" w:rsidRPr="00661D7E" w:rsidRDefault="007C2792" w:rsidP="00272D6A">
            <w:pPr>
              <w:bidi w:val="0"/>
            </w:pPr>
            <w:proofErr w:type="spellStart"/>
            <w:r w:rsidRPr="00661D7E">
              <w:t>din_valid</w:t>
            </w:r>
            <w:proofErr w:type="spellEnd"/>
          </w:p>
        </w:tc>
        <w:tc>
          <w:tcPr>
            <w:tcW w:w="2038" w:type="dxa"/>
          </w:tcPr>
          <w:p w:rsidR="007C2792" w:rsidRDefault="007C2792" w:rsidP="00272D6A">
            <w:pPr>
              <w:bidi w:val="0"/>
            </w:pPr>
            <w:r>
              <w:t>Out</w:t>
            </w:r>
          </w:p>
        </w:tc>
        <w:tc>
          <w:tcPr>
            <w:tcW w:w="2106" w:type="dxa"/>
          </w:tcPr>
          <w:p w:rsidR="007C2792" w:rsidRPr="00661D7E" w:rsidRDefault="007C2792" w:rsidP="00272D6A">
            <w:pPr>
              <w:bidi w:val="0"/>
            </w:pPr>
            <w:r>
              <w:t>1</w:t>
            </w:r>
          </w:p>
        </w:tc>
        <w:tc>
          <w:tcPr>
            <w:tcW w:w="2111" w:type="dxa"/>
          </w:tcPr>
          <w:p w:rsidR="007C2792" w:rsidRDefault="007C2792" w:rsidP="00272D6A">
            <w:pPr>
              <w:bidi w:val="0"/>
            </w:pPr>
            <w:r>
              <w:t>Data to RAM valid</w:t>
            </w:r>
          </w:p>
        </w:tc>
      </w:tr>
    </w:tbl>
    <w:p w:rsidR="004C2949" w:rsidRDefault="004C2949" w:rsidP="004C2949">
      <w:pPr>
        <w:bidi w:val="0"/>
      </w:pPr>
    </w:p>
    <w:p w:rsidR="0024733E" w:rsidRDefault="00AF0824" w:rsidP="00AF0824">
      <w:pPr>
        <w:pStyle w:val="Caption"/>
        <w:bidi w:val="0"/>
        <w:jc w:val="center"/>
      </w:pPr>
      <w:bookmarkStart w:id="106" w:name="_Toc378517812"/>
      <w:bookmarkStart w:id="107" w:name="_Toc378518988"/>
      <w:r>
        <w:t xml:space="preserve">Table </w:t>
      </w:r>
      <w:fldSimple w:instr=" SEQ Table \* ARABIC ">
        <w:r w:rsidR="00D1530F">
          <w:rPr>
            <w:noProof/>
          </w:rPr>
          <w:t>4</w:t>
        </w:r>
      </w:fldSimple>
      <w:r>
        <w:rPr>
          <w:noProof/>
        </w:rPr>
        <w:t>- W</w:t>
      </w:r>
      <w:r w:rsidRPr="00B9011B">
        <w:rPr>
          <w:noProof/>
        </w:rPr>
        <w:t>rite controller signals</w:t>
      </w:r>
      <w:bookmarkEnd w:id="106"/>
      <w:bookmarkEnd w:id="107"/>
    </w:p>
    <w:p w:rsidR="0024733E" w:rsidRDefault="0024733E" w:rsidP="0024733E">
      <w:pPr>
        <w:bidi w:val="0"/>
      </w:pPr>
    </w:p>
    <w:p w:rsidR="003D0CD4" w:rsidRDefault="003D0CD4">
      <w:pPr>
        <w:bidi w:val="0"/>
        <w:rPr>
          <w:ins w:id="108" w:author="MOSHE PORIAN" w:date="2013-10-20T22:54:00Z"/>
        </w:rPr>
      </w:pPr>
      <w:ins w:id="109" w:author="MOSHE PORIAN" w:date="2013-10-20T22:54:00Z">
        <w:r>
          <w:br w:type="page"/>
        </w:r>
      </w:ins>
    </w:p>
    <w:p w:rsidR="007C2792" w:rsidRDefault="007C2792" w:rsidP="0024733E">
      <w:pPr>
        <w:bidi w:val="0"/>
      </w:pPr>
      <w:r>
        <w:lastRenderedPageBreak/>
        <w:t xml:space="preserve">Write controller </w:t>
      </w:r>
      <w:r w:rsidR="0024733E">
        <w:t>FSM</w:t>
      </w:r>
    </w:p>
    <w:p w:rsidR="007C2792" w:rsidRDefault="007C2792" w:rsidP="007C2792">
      <w:pPr>
        <w:bidi w:val="0"/>
      </w:pPr>
    </w:p>
    <w:p w:rsidR="0005665B" w:rsidRDefault="00B22FB8" w:rsidP="00F109A3">
      <w:pPr>
        <w:bidi w:val="0"/>
      </w:pPr>
      <w:r>
        <w:rPr>
          <w:noProof/>
        </w:rPr>
        <mc:AlternateContent>
          <mc:Choice Requires="wpc">
            <w:drawing>
              <wp:inline distT="0" distB="0" distL="0" distR="0" wp14:anchorId="3CD40AE4" wp14:editId="2DB2985B">
                <wp:extent cx="5271770" cy="3864610"/>
                <wp:effectExtent l="0" t="0" r="5080" b="0"/>
                <wp:docPr id="67" name="בד ציור 61"/>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0" name="תמונה 60"/>
                          <pic:cNvPicPr>
                            <a:picLocks noChangeAspect="1"/>
                          </pic:cNvPicPr>
                        </pic:nvPicPr>
                        <pic:blipFill>
                          <a:blip r:embed="rId32"/>
                          <a:stretch>
                            <a:fillRect/>
                          </a:stretch>
                        </pic:blipFill>
                        <pic:spPr>
                          <a:xfrm>
                            <a:off x="0" y="0"/>
                            <a:ext cx="5271715" cy="3785600"/>
                          </a:xfrm>
                          <a:prstGeom prst="rect">
                            <a:avLst/>
                          </a:prstGeom>
                        </pic:spPr>
                      </pic:pic>
                    </wpc:wpc>
                  </a:graphicData>
                </a:graphic>
              </wp:inline>
            </w:drawing>
          </mc:Choice>
          <mc:Fallback>
            <w:pict>
              <v:group id="בד ציור 61" o:spid="_x0000_s1026" editas="canvas" style="width:415.1pt;height:304.3pt;mso-position-horizontal-relative:char;mso-position-vertical-relative:line" coordsize="52717,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">
                <v:shape id="_x0000_s1027" type="#_x0000_t75" style="position:absolute;width:52717;height:38646;visibility:visible;mso-wrap-style:square">
                  <v:fill o:detectmouseclick="t"/>
                  <v:path o:connecttype="none"/>
                </v:shape>
                <v:shape id="תמונה 60" o:spid="_x0000_s1028" type="#_x0000_t75" style="position:absolute;width:52717;height:3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ouYy9AAAA2wAAAA8AAABkcnMvZG93bnJldi54bWxET8kKwjAQvQv+QxjBi2iqiGg1iogb6MXt&#10;PjRjW2wmpYla/94cBI+Pt88WtSnEiyqXW1bQ70UgiBOrc04VXC+b7hiE88gaC8uk4EMOFvNmY4ax&#10;tm8+0evsUxFC2MWoIPO+jKV0SUYGXc+WxIG728qgD7BKpa7wHcJNIQdRNJIGcw4NGZa0yih5nJ9G&#10;wbGUu9Nlcltd+8PtY00Hu+58rFLtVr2cgvBU+7/4595rBaOwPnwJP0DOv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5jL0AAADbAAAADwAAAAAAAAAAAAAAAACfAgAAZHJz&#10;L2Rvd25yZXYueG1sUEsFBgAAAAAEAAQA9wAAAIkDAAAAAA==&#10;">
                  <v:imagedata r:id="rId33" o:title=""/>
                  <v:path arrowok="t"/>
                </v:shape>
                <w10:wrap anchorx="page"/>
                <w10:anchorlock/>
              </v:group>
            </w:pict>
          </mc:Fallback>
        </mc:AlternateContent>
      </w:r>
    </w:p>
    <w:p w:rsidR="0024733E" w:rsidRDefault="00AF0824" w:rsidP="00AF0824">
      <w:pPr>
        <w:pStyle w:val="Caption"/>
        <w:bidi w:val="0"/>
        <w:jc w:val="center"/>
      </w:pPr>
      <w:bookmarkStart w:id="110" w:name="_Toc378517766"/>
      <w:bookmarkStart w:id="111" w:name="_Toc378518937"/>
      <w:r>
        <w:t xml:space="preserve">Figure </w:t>
      </w:r>
      <w:fldSimple w:instr=" SEQ Figure \* ARABIC ">
        <w:r w:rsidR="0000669E">
          <w:rPr>
            <w:noProof/>
          </w:rPr>
          <w:t>16</w:t>
        </w:r>
      </w:fldSimple>
      <w:r>
        <w:rPr>
          <w:noProof/>
        </w:rPr>
        <w:t>- W</w:t>
      </w:r>
      <w:r w:rsidRPr="001A7D1E">
        <w:rPr>
          <w:noProof/>
        </w:rPr>
        <w:t>rite controller FSM</w:t>
      </w:r>
      <w:bookmarkEnd w:id="110"/>
      <w:bookmarkEnd w:id="111"/>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24733E" w:rsidRDefault="0024733E" w:rsidP="0024733E">
      <w:pPr>
        <w:bidi w:val="0"/>
      </w:pPr>
    </w:p>
    <w:p w:rsidR="007C2792" w:rsidRDefault="007C2792" w:rsidP="0024733E">
      <w:pPr>
        <w:bidi w:val="0"/>
      </w:pPr>
      <w:r>
        <w:lastRenderedPageBreak/>
        <w:t>Output table</w:t>
      </w:r>
    </w:p>
    <w:p w:rsidR="007C2792" w:rsidRDefault="00B22FB8" w:rsidP="007C2792">
      <w:pPr>
        <w:bidi w:val="0"/>
      </w:pPr>
      <w:r>
        <w:rPr>
          <w:noProof/>
        </w:rPr>
        <mc:AlternateContent>
          <mc:Choice Requires="wpc">
            <w:drawing>
              <wp:inline distT="0" distB="0" distL="0" distR="0" wp14:anchorId="378BB87F" wp14:editId="0631A706">
                <wp:extent cx="5355590" cy="4808855"/>
                <wp:effectExtent l="0" t="0" r="0" b="0"/>
                <wp:docPr id="64" name="בד ציור 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4" name="תמונה 6"/>
                          <pic:cNvPicPr>
                            <a:picLocks noChangeAspect="1"/>
                          </pic:cNvPicPr>
                        </pic:nvPicPr>
                        <pic:blipFill>
                          <a:blip r:embed="rId34"/>
                          <a:stretch>
                            <a:fillRect/>
                          </a:stretch>
                        </pic:blipFill>
                        <pic:spPr>
                          <a:xfrm>
                            <a:off x="39114" y="0"/>
                            <a:ext cx="5319422" cy="4724875"/>
                          </a:xfrm>
                          <a:prstGeom prst="rect">
                            <a:avLst/>
                          </a:prstGeom>
                        </pic:spPr>
                      </pic:pic>
                    </wpc:wpc>
                  </a:graphicData>
                </a:graphic>
              </wp:inline>
            </w:drawing>
          </mc:Choice>
          <mc:Fallback>
            <w:pict>
              <v:group id="בד ציור 4" o:spid="_x0000_s1026" editas="canvas" style="width:421.7pt;height:378.65pt;mso-position-horizontal-relative:char;mso-position-vertical-relative:line" coordsize="53555,48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">
                <v:shape id="_x0000_s1027" type="#_x0000_t75" style="position:absolute;width:53555;height:48088;visibility:visible;mso-wrap-style:square">
                  <v:fill o:detectmouseclick="t"/>
                  <v:path o:connecttype="none"/>
                </v:shape>
                <v:shape id="תמונה 6" o:spid="_x0000_s1028" type="#_x0000_t75" style="position:absolute;left:391;width:53194;height:47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fLGzHAAAA3QAAAA8AAABkcnMvZG93bnJldi54bWxEj0FrwkAUhO8F/8PyhN7qRlulRFeJglBp&#10;EZsWvT6zzySafZtmtxr/fbcgeBxm5htmMmtNJc7UuNKygn4vAkGcWV1yruD7a/n0CsJ5ZI2VZVJw&#10;JQezaedhgrG2F/6kc+pzESDsYlRQeF/HUrqsIIOuZ2vi4B1sY9AH2eRSN3gJcFPJQRSNpMGSw0KB&#10;NS0Kyk7pr1Gwn+ufY/4xJ/e+W233JSfr4yZR6rHbJmMQnlp/D9/ab1rBc3/4Av9vwhOQ0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fLGzHAAAA3QAAAA8AAAAAAAAAAAAA&#10;AAAAnwIAAGRycy9kb3ducmV2LnhtbFBLBQYAAAAABAAEAPcAAACTAwAAAAA=&#10;">
                  <v:imagedata r:id="rId35" o:title=""/>
                  <v:path arrowok="t"/>
                </v:shape>
                <w10:wrap anchorx="page"/>
                <w10:anchorlock/>
              </v:group>
            </w:pict>
          </mc:Fallback>
        </mc:AlternateContent>
      </w:r>
    </w:p>
    <w:p w:rsidR="0005665B" w:rsidRDefault="001634E0" w:rsidP="001634E0">
      <w:pPr>
        <w:pStyle w:val="Caption"/>
        <w:bidi w:val="0"/>
        <w:jc w:val="center"/>
      </w:pPr>
      <w:bookmarkStart w:id="112" w:name="_Toc378517813"/>
      <w:bookmarkStart w:id="113" w:name="_Toc378518989"/>
      <w:r>
        <w:t xml:space="preserve">Table </w:t>
      </w:r>
      <w:fldSimple w:instr=" SEQ Table \* ARABIC ">
        <w:r w:rsidR="00D1530F">
          <w:rPr>
            <w:noProof/>
          </w:rPr>
          <w:t>5</w:t>
        </w:r>
      </w:fldSimple>
      <w:r>
        <w:rPr>
          <w:noProof/>
        </w:rPr>
        <w:t>- W</w:t>
      </w:r>
      <w:r w:rsidRPr="00955CBB">
        <w:rPr>
          <w:noProof/>
        </w:rPr>
        <w:t>rite controller output</w:t>
      </w:r>
      <w:bookmarkEnd w:id="112"/>
      <w:bookmarkEnd w:id="113"/>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A67E2E">
      <w:pPr>
        <w:pStyle w:val="Heading3"/>
        <w:bidi w:val="0"/>
      </w:pPr>
    </w:p>
    <w:p w:rsidR="00A67E2E" w:rsidRDefault="00041486" w:rsidP="00655040">
      <w:pPr>
        <w:pStyle w:val="Heading3"/>
        <w:bidi w:val="0"/>
      </w:pPr>
      <w:bookmarkStart w:id="114" w:name="_Toc370059079"/>
      <w:bookmarkStart w:id="115" w:name="_Toc370059232"/>
      <w:bookmarkStart w:id="116" w:name="_Toc370066517"/>
      <w:bookmarkStart w:id="117" w:name="_Toc378518875"/>
      <w:r>
        <w:t>3.2.1</w:t>
      </w:r>
      <w:r w:rsidR="00A67E2E">
        <w:tab/>
      </w:r>
      <w:r w:rsidR="00620141">
        <w:t>S</w:t>
      </w:r>
      <w:bookmarkEnd w:id="114"/>
      <w:bookmarkEnd w:id="115"/>
      <w:bookmarkEnd w:id="116"/>
      <w:r w:rsidR="00655040">
        <w:t>imulation</w:t>
      </w:r>
      <w:bookmarkEnd w:id="117"/>
    </w:p>
    <w:p w:rsidR="00B875E2" w:rsidRDefault="00620141" w:rsidP="00A67E2E">
      <w:pPr>
        <w:pStyle w:val="Heading3"/>
        <w:bidi w:val="0"/>
      </w:pPr>
      <w:r>
        <w:t xml:space="preserve"> </w:t>
      </w:r>
    </w:p>
    <w:p w:rsidR="00620141" w:rsidRDefault="00B22FB8" w:rsidP="00620141">
      <w:pPr>
        <w:bidi w:val="0"/>
      </w:pPr>
      <w:r>
        <w:rPr>
          <w:noProof/>
        </w:rPr>
        <mc:AlternateContent>
          <mc:Choice Requires="wpc">
            <w:drawing>
              <wp:inline distT="0" distB="0" distL="0" distR="0" wp14:anchorId="39E13E36" wp14:editId="111C7DD4">
                <wp:extent cx="5793105" cy="3753485"/>
                <wp:effectExtent l="0" t="0" r="0" b="0"/>
                <wp:docPr id="61" name="בד ציור 12"/>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3" name="תמונה 15"/>
                          <pic:cNvPicPr>
                            <a:picLocks noChangeAspect="1"/>
                          </pic:cNvPicPr>
                        </pic:nvPicPr>
                        <pic:blipFill>
                          <a:blip r:embed="rId36"/>
                          <a:stretch>
                            <a:fillRect/>
                          </a:stretch>
                        </pic:blipFill>
                        <pic:spPr>
                          <a:xfrm>
                            <a:off x="0" y="25"/>
                            <a:ext cx="5760560" cy="3735135"/>
                          </a:xfrm>
                          <a:prstGeom prst="rect">
                            <a:avLst/>
                          </a:prstGeom>
                        </pic:spPr>
                      </pic:pic>
                    </wpc:wpc>
                  </a:graphicData>
                </a:graphic>
              </wp:inline>
            </w:drawing>
          </mc:Choice>
          <mc:Fallback>
            <w:pict>
              <v:group id="בד ציור 12" o:spid="_x0000_s1026" editas="canvas" style="width:456.15pt;height:295.55pt;mso-position-horizontal-relative:char;mso-position-vertical-relative:line" coordsize="57931,37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">
                <v:shape id="_x0000_s1027" type="#_x0000_t75" style="position:absolute;width:57931;height:37534;visibility:visible;mso-wrap-style:square">
                  <v:fill o:detectmouseclick="t"/>
                  <v:path o:connecttype="none"/>
                </v:shape>
                <v:shape id="תמונה 15" o:spid="_x0000_s1028" type="#_x0000_t75" style="position:absolute;width:57605;height:37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LgV3HAAAA3QAAAA8AAABkcnMvZG93bnJldi54bWxEj1trAjEUhN8L/odwhL6UmrXihdUo0lLa&#10;p4IX6Otxc9yNbk6WJK5rf31TKPg4zMw3zGLV2Vq05INxrGA4yEAQF04bLhXsd+/PMxAhImusHZOC&#10;GwVYLXsPC8y1u/KG2m0sRYJwyFFBFWOTSxmKiiyGgWuIk3d03mJM0pdSe7wmuK3lS5ZNpEXDaaHC&#10;hl4rKs7bi1Xg/aX1fPvYn34OT+Op+T4Z/HpT6rHfrecgInXxHv5vf2oFo+F4BH9v0hO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LgV3HAAAA3QAAAA8AAAAAAAAAAAAA&#10;AAAAnwIAAGRycy9kb3ducmV2LnhtbFBLBQYAAAAABAAEAPcAAACTAwAAAAA=&#10;">
                  <v:imagedata r:id="rId37" o:title=""/>
                  <v:path arrowok="t"/>
                </v:shape>
                <w10:wrap anchorx="page"/>
                <w10:anchorlock/>
              </v:group>
            </w:pict>
          </mc:Fallback>
        </mc:AlternateContent>
      </w:r>
    </w:p>
    <w:p w:rsidR="00AB2169" w:rsidRDefault="00AB2169" w:rsidP="00AB2169">
      <w:pPr>
        <w:pStyle w:val="NormalWeb"/>
        <w:keepNext/>
        <w:spacing w:before="0" w:beforeAutospacing="0" w:after="0" w:afterAutospacing="0"/>
        <w:jc w:val="center"/>
        <w:rPr>
          <w:rFonts w:asciiTheme="minorHAnsi" w:hAnsi="Calibri" w:cstheme="minorBidi"/>
          <w:color w:val="000000" w:themeColor="text1"/>
          <w:kern w:val="24"/>
          <w:sz w:val="22"/>
          <w:szCs w:val="22"/>
        </w:rPr>
      </w:pPr>
    </w:p>
    <w:p w:rsidR="00AB2169" w:rsidRDefault="00AB2169" w:rsidP="00AB2169">
      <w:pPr>
        <w:pStyle w:val="Caption"/>
        <w:bidi w:val="0"/>
        <w:jc w:val="center"/>
        <w:rPr>
          <w:rFonts w:hAnsi="Calibri"/>
          <w:color w:val="000000" w:themeColor="text1"/>
          <w:kern w:val="24"/>
          <w:sz w:val="22"/>
          <w:szCs w:val="22"/>
        </w:rPr>
      </w:pPr>
      <w:bookmarkStart w:id="118" w:name="_Toc378517767"/>
      <w:bookmarkStart w:id="119" w:name="_Toc378518938"/>
      <w:r>
        <w:t xml:space="preserve">Figure </w:t>
      </w:r>
      <w:fldSimple w:instr=" SEQ Figure \* ARABIC ">
        <w:r w:rsidR="0000669E">
          <w:rPr>
            <w:noProof/>
          </w:rPr>
          <w:t>17</w:t>
        </w:r>
      </w:fldSimple>
      <w:r>
        <w:rPr>
          <w:noProof/>
        </w:rPr>
        <w:t>- W</w:t>
      </w:r>
      <w:r w:rsidRPr="00CF5DED">
        <w:rPr>
          <w:noProof/>
        </w:rPr>
        <w:t>rite controller simulation</w:t>
      </w:r>
      <w:bookmarkEnd w:id="118"/>
      <w:bookmarkEnd w:id="119"/>
    </w:p>
    <w:p w:rsidR="00B7541A" w:rsidRPr="00B7541A" w:rsidRDefault="00B7541A" w:rsidP="00B7541A">
      <w:pPr>
        <w:pStyle w:val="NormalWeb"/>
        <w:spacing w:before="0" w:beforeAutospacing="0" w:after="0" w:afterAutospacing="0"/>
        <w:rPr>
          <w:sz w:val="22"/>
          <w:szCs w:val="22"/>
          <w:rtl/>
        </w:rPr>
      </w:pPr>
      <w:r w:rsidRPr="00B7541A">
        <w:rPr>
          <w:rFonts w:asciiTheme="minorHAnsi" w:hAnsi="Calibri" w:cstheme="minorBidi"/>
          <w:color w:val="000000" w:themeColor="text1"/>
          <w:kern w:val="24"/>
          <w:sz w:val="22"/>
          <w:szCs w:val="22"/>
        </w:rPr>
        <w:t>Trigger and data are entering each cycle</w:t>
      </w:r>
      <w:r>
        <w:rPr>
          <w:rFonts w:asciiTheme="minorHAnsi" w:hAnsi="Calibri" w:cstheme="minorBidi"/>
          <w:color w:val="000000" w:themeColor="text1"/>
          <w:kern w:val="24"/>
          <w:sz w:val="22"/>
          <w:szCs w:val="22"/>
        </w:rPr>
        <w:t>. D</w:t>
      </w:r>
      <w:r w:rsidRPr="00B7541A">
        <w:rPr>
          <w:rFonts w:asciiTheme="minorHAnsi" w:hAnsi="Calibri" w:cstheme="minorBidi"/>
          <w:color w:val="000000" w:themeColor="text1"/>
          <w:kern w:val="24"/>
          <w:sz w:val="22"/>
          <w:szCs w:val="22"/>
        </w:rPr>
        <w:t>ata address and validity are being calculated and are being sent to the RAM</w:t>
      </w:r>
      <w:r>
        <w:rPr>
          <w:sz w:val="22"/>
          <w:szCs w:val="22"/>
        </w:rPr>
        <w:t>.</w:t>
      </w:r>
      <w:r>
        <w:rPr>
          <w:rFonts w:asciiTheme="minorHAnsi" w:hAnsi="Calibri" w:cstheme="minorBidi"/>
          <w:color w:val="000000" w:themeColor="text1"/>
          <w:kern w:val="24"/>
          <w:sz w:val="22"/>
          <w:szCs w:val="22"/>
        </w:rPr>
        <w:t xml:space="preserve"> T</w:t>
      </w:r>
      <w:r w:rsidRPr="00B7541A">
        <w:rPr>
          <w:rFonts w:asciiTheme="minorHAnsi" w:hAnsi="Calibri" w:cstheme="minorBidi"/>
          <w:color w:val="000000" w:themeColor="text1"/>
          <w:kern w:val="24"/>
          <w:sz w:val="22"/>
          <w:szCs w:val="22"/>
        </w:rPr>
        <w:t>rigger is compared to the configuration to identify trigger rise</w:t>
      </w:r>
      <w:r>
        <w:rPr>
          <w:rFonts w:asciiTheme="minorHAnsi" w:hAnsi="Calibri" w:cstheme="minorBidi"/>
          <w:color w:val="000000" w:themeColor="text1"/>
          <w:kern w:val="24"/>
          <w:sz w:val="22"/>
          <w:szCs w:val="22"/>
        </w:rPr>
        <w:t>. I</w:t>
      </w:r>
      <w:r w:rsidRPr="00B7541A">
        <w:rPr>
          <w:rFonts w:asciiTheme="minorHAnsi" w:hAnsi="Calibri" w:cstheme="minorBidi"/>
          <w:color w:val="000000" w:themeColor="text1"/>
          <w:kern w:val="24"/>
          <w:sz w:val="22"/>
          <w:szCs w:val="22"/>
        </w:rPr>
        <w:t>f necessary start address is calculated according to the position and is being sent out</w:t>
      </w:r>
      <w:r w:rsidR="00BA4597">
        <w:rPr>
          <w:sz w:val="22"/>
          <w:szCs w:val="22"/>
        </w:rPr>
        <w:t>.</w:t>
      </w:r>
    </w:p>
    <w:p w:rsidR="00B875E2" w:rsidRDefault="00B875E2" w:rsidP="00B7541A">
      <w:pPr>
        <w:bidi w:val="0"/>
        <w:rPr>
          <w:rtl/>
        </w:rPr>
      </w:pPr>
    </w:p>
    <w:p w:rsidR="004710E9" w:rsidRDefault="004710E9" w:rsidP="004710E9">
      <w:pPr>
        <w:pStyle w:val="Heading2"/>
        <w:bidi w:val="0"/>
        <w:rPr>
          <w:rFonts w:asciiTheme="minorHAnsi" w:eastAsiaTheme="minorHAnsi" w:hAnsiTheme="minorHAnsi" w:cstheme="minorBidi"/>
          <w:i/>
          <w:iCs/>
          <w:sz w:val="22"/>
          <w:szCs w:val="22"/>
        </w:rPr>
      </w:pPr>
    </w:p>
    <w:p w:rsidR="004710E9" w:rsidRDefault="004710E9" w:rsidP="004710E9">
      <w:pPr>
        <w:bidi w:val="0"/>
      </w:pPr>
    </w:p>
    <w:p w:rsidR="004710E9" w:rsidRDefault="004710E9" w:rsidP="004710E9">
      <w:pPr>
        <w:bidi w:val="0"/>
      </w:pPr>
    </w:p>
    <w:p w:rsidR="004710E9" w:rsidRPr="004710E9" w:rsidRDefault="004710E9" w:rsidP="004710E9">
      <w:pPr>
        <w:bidi w:val="0"/>
      </w:pPr>
    </w:p>
    <w:p w:rsidR="004710E9" w:rsidRPr="004710E9" w:rsidRDefault="004710E9" w:rsidP="004710E9">
      <w:pPr>
        <w:bidi w:val="0"/>
      </w:pPr>
    </w:p>
    <w:p w:rsidR="004710E9" w:rsidDel="003D0CD4" w:rsidRDefault="004710E9" w:rsidP="004710E9">
      <w:pPr>
        <w:pStyle w:val="Heading2"/>
        <w:bidi w:val="0"/>
        <w:rPr>
          <w:del w:id="120" w:author="MOSHE PORIAN" w:date="2013-10-20T22:54:00Z"/>
          <w:rFonts w:asciiTheme="minorHAnsi" w:eastAsiaTheme="minorHAnsi" w:hAnsiTheme="minorHAnsi" w:cstheme="minorBidi"/>
          <w:i/>
          <w:iCs/>
          <w:sz w:val="22"/>
          <w:szCs w:val="22"/>
        </w:rPr>
      </w:pPr>
    </w:p>
    <w:p w:rsidR="003D0CD4" w:rsidRDefault="003D0CD4">
      <w:pPr>
        <w:bidi w:val="0"/>
        <w:rPr>
          <w:ins w:id="121" w:author="MOSHE PORIAN" w:date="2013-10-20T22:54:00Z"/>
          <w:rFonts w:asciiTheme="majorHAnsi" w:eastAsiaTheme="majorEastAsia" w:hAnsiTheme="majorHAnsi" w:cstheme="majorBidi"/>
          <w:b/>
          <w:bCs/>
          <w:color w:val="4F81BD" w:themeColor="accent1"/>
          <w:sz w:val="26"/>
          <w:szCs w:val="26"/>
        </w:rPr>
      </w:pPr>
      <w:ins w:id="122" w:author="MOSHE PORIAN" w:date="2013-10-20T22:54:00Z">
        <w:r>
          <w:br w:type="page"/>
        </w:r>
      </w:ins>
    </w:p>
    <w:p w:rsidR="00A67E2E" w:rsidRDefault="00A67E2E" w:rsidP="004710E9">
      <w:pPr>
        <w:pStyle w:val="Heading2"/>
        <w:bidi w:val="0"/>
      </w:pPr>
    </w:p>
    <w:p w:rsidR="008F61DF" w:rsidRDefault="004E6B64" w:rsidP="00655040">
      <w:pPr>
        <w:pStyle w:val="Heading2"/>
        <w:bidi w:val="0"/>
      </w:pPr>
      <w:bookmarkStart w:id="123" w:name="_Toc370059080"/>
      <w:bookmarkStart w:id="124" w:name="_Toc370059233"/>
      <w:bookmarkStart w:id="125" w:name="_Toc370066518"/>
      <w:bookmarkStart w:id="126" w:name="_Toc378518876"/>
      <w:r>
        <w:t>3.3</w:t>
      </w:r>
      <w:r>
        <w:tab/>
      </w:r>
      <w:r w:rsidR="00EC39BF">
        <w:t>R</w:t>
      </w:r>
      <w:r w:rsidR="00655040">
        <w:t>ead</w:t>
      </w:r>
      <w:r w:rsidR="00EC39BF">
        <w:t xml:space="preserve"> C</w:t>
      </w:r>
      <w:bookmarkEnd w:id="123"/>
      <w:bookmarkEnd w:id="124"/>
      <w:bookmarkEnd w:id="125"/>
      <w:r w:rsidR="00655040">
        <w:t>ontroller</w:t>
      </w:r>
      <w:bookmarkEnd w:id="126"/>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EC39BF" w:rsidRDefault="00EC39BF" w:rsidP="00EC39BF">
      <w:pPr>
        <w:bidi w:val="0"/>
      </w:pPr>
      <w:r w:rsidRPr="00480DD3">
        <w:t>The read controller get</w:t>
      </w:r>
      <w:r>
        <w:t>s</w:t>
      </w:r>
      <w:r w:rsidRPr="00480DD3">
        <w:t xml:space="preserve"> the start address of the valid data that was calculated in the write controller</w:t>
      </w:r>
      <w:ins w:id="127" w:author="MOSHE PORIAN" w:date="2013-10-20T22:55:00Z">
        <w:r w:rsidR="003D0CD4">
          <w:rPr>
            <w:rFonts w:hint="cs"/>
            <w:rtl/>
          </w:rPr>
          <w:t xml:space="preserve"> </w:t>
        </w:r>
      </w:ins>
      <w:r w:rsidRPr="00480DD3">
        <w:t>and extract the correct data from the RAM and send it out.</w:t>
      </w:r>
    </w:p>
    <w:p w:rsidR="00EC39BF" w:rsidRDefault="00EC39BF" w:rsidP="00EC39BF">
      <w:pPr>
        <w:bidi w:val="0"/>
      </w:pPr>
      <w:r w:rsidRPr="00EC39BF">
        <w:rPr>
          <w:noProof/>
        </w:rPr>
        <w:drawing>
          <wp:inline distT="0" distB="0" distL="0" distR="0" wp14:anchorId="0D13EA30" wp14:editId="500BE171">
            <wp:extent cx="4773531" cy="3734619"/>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3531" cy="37346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83732" w:rsidRDefault="00BA4597" w:rsidP="00BA4597">
      <w:pPr>
        <w:pStyle w:val="Caption"/>
        <w:bidi w:val="0"/>
        <w:jc w:val="center"/>
      </w:pPr>
      <w:bookmarkStart w:id="128" w:name="_Toc378517768"/>
      <w:bookmarkStart w:id="129" w:name="_Toc378518939"/>
      <w:r>
        <w:t xml:space="preserve">Figure </w:t>
      </w:r>
      <w:fldSimple w:instr=" SEQ Figure \* ARABIC ">
        <w:r w:rsidR="0000669E">
          <w:rPr>
            <w:noProof/>
          </w:rPr>
          <w:t>18</w:t>
        </w:r>
      </w:fldSimple>
      <w:r>
        <w:t>- R</w:t>
      </w:r>
      <w:r w:rsidRPr="00C772C0">
        <w:t>ead controller</w:t>
      </w:r>
      <w:bookmarkEnd w:id="128"/>
      <w:bookmarkEnd w:id="129"/>
    </w:p>
    <w:p w:rsidR="00EC39BF" w:rsidRDefault="00EC39BF" w:rsidP="00983732">
      <w:pPr>
        <w:bidi w:val="0"/>
      </w:pPr>
      <w:r>
        <w:t>Generic table</w:t>
      </w:r>
    </w:p>
    <w:tbl>
      <w:tblPr>
        <w:tblStyle w:val="TableGrid"/>
        <w:tblW w:w="0" w:type="auto"/>
        <w:tblLook w:val="04A0" w:firstRow="1" w:lastRow="0" w:firstColumn="1" w:lastColumn="0" w:noHBand="0" w:noVBand="1"/>
      </w:tblPr>
      <w:tblGrid>
        <w:gridCol w:w="2840"/>
        <w:gridCol w:w="2841"/>
        <w:gridCol w:w="2841"/>
      </w:tblGrid>
      <w:tr w:rsidR="00EC39BF" w:rsidTr="00272D6A">
        <w:tc>
          <w:tcPr>
            <w:tcW w:w="2840" w:type="dxa"/>
          </w:tcPr>
          <w:p w:rsidR="00EC39BF" w:rsidRDefault="00EC39BF" w:rsidP="00272D6A">
            <w:pPr>
              <w:bidi w:val="0"/>
            </w:pPr>
            <w:r>
              <w:t>Name</w:t>
            </w:r>
          </w:p>
        </w:tc>
        <w:tc>
          <w:tcPr>
            <w:tcW w:w="2841" w:type="dxa"/>
          </w:tcPr>
          <w:p w:rsidR="00EC39BF" w:rsidRDefault="00EC39BF" w:rsidP="00272D6A">
            <w:pPr>
              <w:bidi w:val="0"/>
            </w:pPr>
            <w:r>
              <w:t xml:space="preserve">Width </w:t>
            </w:r>
          </w:p>
        </w:tc>
        <w:tc>
          <w:tcPr>
            <w:tcW w:w="2841" w:type="dxa"/>
          </w:tcPr>
          <w:p w:rsidR="00EC39BF" w:rsidRDefault="00EC39BF" w:rsidP="00272D6A">
            <w:pPr>
              <w:bidi w:val="0"/>
            </w:pPr>
            <w:r>
              <w:t>Description</w:t>
            </w:r>
          </w:p>
        </w:tc>
      </w:tr>
      <w:tr w:rsidR="00EC39BF" w:rsidTr="00272D6A">
        <w:tc>
          <w:tcPr>
            <w:tcW w:w="2840" w:type="dxa"/>
          </w:tcPr>
          <w:p w:rsidR="00EC39BF" w:rsidRDefault="00EC39BF" w:rsidP="00272D6A">
            <w:pPr>
              <w:bidi w:val="0"/>
            </w:pPr>
            <w:proofErr w:type="spellStart"/>
            <w:r w:rsidRPr="00BE7FEE">
              <w:t>reset_polarity_g</w:t>
            </w:r>
            <w:proofErr w:type="spellEnd"/>
          </w:p>
        </w:tc>
        <w:tc>
          <w:tcPr>
            <w:tcW w:w="2841" w:type="dxa"/>
          </w:tcPr>
          <w:p w:rsidR="00EC39BF" w:rsidRDefault="00EC39BF" w:rsidP="00272D6A">
            <w:pPr>
              <w:bidi w:val="0"/>
            </w:pPr>
            <w:r>
              <w:t>1</w:t>
            </w:r>
          </w:p>
        </w:tc>
        <w:tc>
          <w:tcPr>
            <w:tcW w:w="2841" w:type="dxa"/>
          </w:tcPr>
          <w:p w:rsidR="00EC39BF" w:rsidRDefault="00EC39BF" w:rsidP="00272D6A">
            <w:pPr>
              <w:bidi w:val="0"/>
            </w:pPr>
            <w:r w:rsidRPr="00BE7FEE">
              <w:t>'1' reset active high, '0' active low</w:t>
            </w:r>
          </w:p>
        </w:tc>
      </w:tr>
      <w:tr w:rsidR="00EC39BF" w:rsidTr="00272D6A">
        <w:tc>
          <w:tcPr>
            <w:tcW w:w="2840" w:type="dxa"/>
          </w:tcPr>
          <w:p w:rsidR="00EC39BF" w:rsidRPr="00BE7FEE" w:rsidRDefault="00EC39BF" w:rsidP="00272D6A">
            <w:pPr>
              <w:bidi w:val="0"/>
            </w:pPr>
            <w:proofErr w:type="spellStart"/>
            <w:r w:rsidRPr="00BE7FEE">
              <w:t>record_depth_g</w:t>
            </w:r>
            <w:proofErr w:type="spellEnd"/>
          </w:p>
        </w:tc>
        <w:tc>
          <w:tcPr>
            <w:tcW w:w="2841" w:type="dxa"/>
          </w:tcPr>
          <w:p w:rsidR="00EC39BF" w:rsidRDefault="00EC39BF" w:rsidP="00272D6A">
            <w:pPr>
              <w:bidi w:val="0"/>
            </w:pPr>
            <w:r>
              <w:t>4</w:t>
            </w:r>
          </w:p>
        </w:tc>
        <w:tc>
          <w:tcPr>
            <w:tcW w:w="2841" w:type="dxa"/>
          </w:tcPr>
          <w:p w:rsidR="00EC39BF" w:rsidRPr="00BE7FEE" w:rsidRDefault="00EC39BF" w:rsidP="00272D6A">
            <w:pPr>
              <w:bidi w:val="0"/>
            </w:pPr>
            <w:r w:rsidRPr="00BE7FEE">
              <w:t>number of bits that are recorded from each signal is 2^record_depth_g</w:t>
            </w:r>
          </w:p>
        </w:tc>
      </w:tr>
      <w:tr w:rsidR="00EC39BF" w:rsidTr="00272D6A">
        <w:tc>
          <w:tcPr>
            <w:tcW w:w="2840" w:type="dxa"/>
          </w:tcPr>
          <w:p w:rsidR="00EC39BF" w:rsidRPr="00BE7FEE" w:rsidRDefault="00EC39BF" w:rsidP="00272D6A">
            <w:pPr>
              <w:bidi w:val="0"/>
            </w:pPr>
            <w:proofErr w:type="spellStart"/>
            <w:r w:rsidRPr="00BE7FEE">
              <w:t>data_width_g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defines the width of the data lines of the system</w:t>
            </w:r>
          </w:p>
        </w:tc>
      </w:tr>
      <w:tr w:rsidR="00EC39BF" w:rsidTr="00272D6A">
        <w:tc>
          <w:tcPr>
            <w:tcW w:w="2840" w:type="dxa"/>
          </w:tcPr>
          <w:p w:rsidR="00EC39BF" w:rsidRPr="00BE7FEE" w:rsidRDefault="00EC39BF" w:rsidP="00272D6A">
            <w:pPr>
              <w:bidi w:val="0"/>
            </w:pPr>
            <w:proofErr w:type="spellStart"/>
            <w:r w:rsidRPr="00BE7FEE">
              <w:t>num_of_signals_g</w:t>
            </w:r>
            <w:proofErr w:type="spellEnd"/>
          </w:p>
        </w:tc>
        <w:tc>
          <w:tcPr>
            <w:tcW w:w="2841" w:type="dxa"/>
          </w:tcPr>
          <w:p w:rsidR="00EC39BF" w:rsidRDefault="00EC39BF" w:rsidP="00272D6A">
            <w:pPr>
              <w:bidi w:val="0"/>
            </w:pPr>
            <w:r>
              <w:t>8</w:t>
            </w:r>
          </w:p>
        </w:tc>
        <w:tc>
          <w:tcPr>
            <w:tcW w:w="2841" w:type="dxa"/>
          </w:tcPr>
          <w:p w:rsidR="00EC39BF" w:rsidRPr="00BE7FEE" w:rsidRDefault="00EC39BF" w:rsidP="00272D6A">
            <w:pPr>
              <w:bidi w:val="0"/>
            </w:pPr>
            <w:r w:rsidRPr="00BE7FEE">
              <w:t>num</w:t>
            </w:r>
            <w:r>
              <w:t>ber</w:t>
            </w:r>
            <w:r w:rsidRPr="00BE7FEE">
              <w:t xml:space="preserve"> of signals that will be recorded simultaneously</w:t>
            </w:r>
          </w:p>
        </w:tc>
      </w:tr>
    </w:tbl>
    <w:p w:rsidR="00EC39BF" w:rsidRDefault="005713FF" w:rsidP="005713FF">
      <w:pPr>
        <w:pStyle w:val="Caption"/>
        <w:bidi w:val="0"/>
        <w:jc w:val="center"/>
      </w:pPr>
      <w:bookmarkStart w:id="130" w:name="_Toc378517814"/>
      <w:bookmarkStart w:id="131" w:name="_Toc378518990"/>
      <w:r>
        <w:t xml:space="preserve">Table </w:t>
      </w:r>
      <w:fldSimple w:instr=" SEQ Table \* ARABIC ">
        <w:r w:rsidR="00D1530F">
          <w:rPr>
            <w:noProof/>
          </w:rPr>
          <w:t>6</w:t>
        </w:r>
      </w:fldSimple>
      <w:r>
        <w:rPr>
          <w:noProof/>
        </w:rPr>
        <w:t>- R</w:t>
      </w:r>
      <w:r w:rsidRPr="00646E2C">
        <w:rPr>
          <w:noProof/>
        </w:rPr>
        <w:t>ead controller generics</w:t>
      </w:r>
      <w:bookmarkEnd w:id="130"/>
      <w:bookmarkEnd w:id="131"/>
    </w:p>
    <w:p w:rsidR="00EC39BF" w:rsidRDefault="00EC39BF" w:rsidP="00EC39BF">
      <w:pPr>
        <w:bidi w:val="0"/>
      </w:pPr>
    </w:p>
    <w:p w:rsidR="00EC39BF" w:rsidRDefault="00EC39BF" w:rsidP="00EC39BF">
      <w:pPr>
        <w:bidi w:val="0"/>
      </w:pPr>
    </w:p>
    <w:p w:rsidR="00EC39BF" w:rsidRDefault="00EC39BF" w:rsidP="00EC39BF">
      <w:pPr>
        <w:bidi w:val="0"/>
      </w:pPr>
    </w:p>
    <w:p w:rsidR="00EC39BF" w:rsidRDefault="00EC39BF" w:rsidP="00EC39BF">
      <w:pPr>
        <w:bidi w:val="0"/>
      </w:pPr>
      <w:r>
        <w:t>Signals table</w:t>
      </w:r>
    </w:p>
    <w:tbl>
      <w:tblPr>
        <w:tblStyle w:val="TableGrid"/>
        <w:tblW w:w="0" w:type="auto"/>
        <w:tblLook w:val="04A0" w:firstRow="1" w:lastRow="0" w:firstColumn="1" w:lastColumn="0" w:noHBand="0" w:noVBand="1"/>
      </w:tblPr>
      <w:tblGrid>
        <w:gridCol w:w="2475"/>
        <w:gridCol w:w="1941"/>
        <w:gridCol w:w="2080"/>
        <w:gridCol w:w="2026"/>
      </w:tblGrid>
      <w:tr w:rsidR="00EC39BF" w:rsidTr="00272D6A">
        <w:tc>
          <w:tcPr>
            <w:tcW w:w="2475" w:type="dxa"/>
          </w:tcPr>
          <w:p w:rsidR="00EC39BF" w:rsidRDefault="00EC39BF" w:rsidP="00272D6A">
            <w:pPr>
              <w:bidi w:val="0"/>
            </w:pPr>
            <w:r>
              <w:t>Name</w:t>
            </w:r>
          </w:p>
        </w:tc>
        <w:tc>
          <w:tcPr>
            <w:tcW w:w="1941" w:type="dxa"/>
          </w:tcPr>
          <w:p w:rsidR="00EC39BF" w:rsidRDefault="00EC39BF" w:rsidP="00272D6A">
            <w:pPr>
              <w:bidi w:val="0"/>
            </w:pPr>
            <w:r>
              <w:t>Direction</w:t>
            </w:r>
          </w:p>
        </w:tc>
        <w:tc>
          <w:tcPr>
            <w:tcW w:w="2080" w:type="dxa"/>
          </w:tcPr>
          <w:p w:rsidR="00EC39BF" w:rsidRDefault="00EC39BF" w:rsidP="00272D6A">
            <w:pPr>
              <w:bidi w:val="0"/>
            </w:pPr>
            <w:r>
              <w:t>Width</w:t>
            </w:r>
          </w:p>
        </w:tc>
        <w:tc>
          <w:tcPr>
            <w:tcW w:w="2026" w:type="dxa"/>
          </w:tcPr>
          <w:p w:rsidR="00EC39BF" w:rsidRDefault="00EC39BF" w:rsidP="00272D6A">
            <w:pPr>
              <w:bidi w:val="0"/>
            </w:pPr>
            <w:r>
              <w:t>Description</w:t>
            </w:r>
          </w:p>
        </w:tc>
      </w:tr>
      <w:tr w:rsidR="00EC39BF" w:rsidTr="00272D6A">
        <w:tc>
          <w:tcPr>
            <w:tcW w:w="2475" w:type="dxa"/>
          </w:tcPr>
          <w:p w:rsidR="00EC39BF" w:rsidRDefault="00EC39BF" w:rsidP="00272D6A">
            <w:pPr>
              <w:bidi w:val="0"/>
            </w:pPr>
            <w:proofErr w:type="spellStart"/>
            <w:r w:rsidRPr="00BE7FEE">
              <w:t>clk</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clock</w:t>
            </w:r>
          </w:p>
        </w:tc>
      </w:tr>
      <w:tr w:rsidR="00EC39BF" w:rsidTr="00272D6A">
        <w:tc>
          <w:tcPr>
            <w:tcW w:w="2475" w:type="dxa"/>
          </w:tcPr>
          <w:p w:rsidR="00EC39BF" w:rsidRPr="00BE7FEE" w:rsidRDefault="00EC39BF" w:rsidP="00272D6A">
            <w:pPr>
              <w:bidi w:val="0"/>
            </w:pPr>
            <w:r w:rsidRPr="00661D7E">
              <w:t>Reset</w:t>
            </w:r>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System reset</w:t>
            </w:r>
          </w:p>
        </w:tc>
      </w:tr>
      <w:tr w:rsidR="00EC39BF" w:rsidTr="00272D6A">
        <w:tc>
          <w:tcPr>
            <w:tcW w:w="2475" w:type="dxa"/>
          </w:tcPr>
          <w:p w:rsidR="00EC39BF" w:rsidRPr="00661D7E" w:rsidRDefault="00EC39BF" w:rsidP="00272D6A">
            <w:pPr>
              <w:bidi w:val="0"/>
            </w:pPr>
            <w:proofErr w:type="spellStart"/>
            <w:r w:rsidRPr="005C1AFA">
              <w:t>start_addr_in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5C1AFA">
              <w:t>record_depth_g</w:t>
            </w:r>
            <w:proofErr w:type="spellEnd"/>
          </w:p>
        </w:tc>
        <w:tc>
          <w:tcPr>
            <w:tcW w:w="2026" w:type="dxa"/>
          </w:tcPr>
          <w:p w:rsidR="00EC39BF" w:rsidRDefault="00EC39BF" w:rsidP="00272D6A">
            <w:pPr>
              <w:bidi w:val="0"/>
            </w:pPr>
            <w:r>
              <w:t>T</w:t>
            </w:r>
            <w:r w:rsidRPr="005C1AFA">
              <w:t>he start address of the data that we need to send out to the user</w:t>
            </w:r>
          </w:p>
        </w:tc>
      </w:tr>
      <w:tr w:rsidR="00EC39BF" w:rsidTr="00272D6A">
        <w:tc>
          <w:tcPr>
            <w:tcW w:w="2475" w:type="dxa"/>
          </w:tcPr>
          <w:p w:rsidR="00EC39BF" w:rsidRPr="00661D7E" w:rsidRDefault="00EC39BF" w:rsidP="00272D6A">
            <w:pPr>
              <w:bidi w:val="0"/>
            </w:pPr>
            <w:proofErr w:type="spellStart"/>
            <w:r w:rsidRPr="005C1AFA">
              <w:t>write_controller_finish</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rsidRPr="00661D7E">
              <w:t>'1' -&gt;WC has finish working and saving all the relevant data</w:t>
            </w:r>
          </w:p>
        </w:tc>
      </w:tr>
      <w:tr w:rsidR="00EC39BF" w:rsidTr="00272D6A">
        <w:tc>
          <w:tcPr>
            <w:tcW w:w="2475" w:type="dxa"/>
          </w:tcPr>
          <w:p w:rsidR="00EC39BF" w:rsidRPr="00661D7E" w:rsidRDefault="00EC39BF" w:rsidP="00272D6A">
            <w:pPr>
              <w:bidi w:val="0"/>
            </w:pPr>
            <w:proofErr w:type="spellStart"/>
            <w:r w:rsidRPr="00FB784B">
              <w:t>dout_valid</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r>
              <w:t>1</w:t>
            </w:r>
          </w:p>
        </w:tc>
        <w:tc>
          <w:tcPr>
            <w:tcW w:w="2026" w:type="dxa"/>
          </w:tcPr>
          <w:p w:rsidR="00EC39BF" w:rsidRDefault="00EC39BF" w:rsidP="00272D6A">
            <w:pPr>
              <w:bidi w:val="0"/>
            </w:pPr>
            <w:r>
              <w:t>Data coming from RAM validity</w:t>
            </w:r>
          </w:p>
        </w:tc>
      </w:tr>
      <w:tr w:rsidR="00EC39BF" w:rsidTr="00272D6A">
        <w:tc>
          <w:tcPr>
            <w:tcW w:w="2475" w:type="dxa"/>
          </w:tcPr>
          <w:p w:rsidR="00EC39BF" w:rsidRPr="00661D7E" w:rsidRDefault="00EC39BF" w:rsidP="00272D6A">
            <w:pPr>
              <w:bidi w:val="0"/>
            </w:pPr>
            <w:proofErr w:type="spellStart"/>
            <w:r w:rsidRPr="00FB784B">
              <w:t>data_from_ram</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FB784B">
              <w:t>num_of_signals_g</w:t>
            </w:r>
            <w:proofErr w:type="spellEnd"/>
          </w:p>
        </w:tc>
        <w:tc>
          <w:tcPr>
            <w:tcW w:w="2026" w:type="dxa"/>
          </w:tcPr>
          <w:p w:rsidR="00EC39BF" w:rsidRDefault="00EC39BF" w:rsidP="00272D6A">
            <w:pPr>
              <w:bidi w:val="0"/>
            </w:pPr>
            <w:r>
              <w:t xml:space="preserve">Data coming from RAM </w:t>
            </w:r>
          </w:p>
        </w:tc>
      </w:tr>
      <w:tr w:rsidR="00EC39BF" w:rsidTr="00272D6A">
        <w:tc>
          <w:tcPr>
            <w:tcW w:w="2475" w:type="dxa"/>
          </w:tcPr>
          <w:p w:rsidR="00EC39BF" w:rsidRPr="00661D7E" w:rsidRDefault="00EC39BF" w:rsidP="00272D6A">
            <w:pPr>
              <w:bidi w:val="0"/>
            </w:pPr>
            <w:proofErr w:type="spellStart"/>
            <w:r w:rsidRPr="00661D7E">
              <w:t>data_in</w:t>
            </w:r>
            <w:proofErr w:type="spellEnd"/>
          </w:p>
        </w:tc>
        <w:tc>
          <w:tcPr>
            <w:tcW w:w="1941" w:type="dxa"/>
          </w:tcPr>
          <w:p w:rsidR="00EC39BF" w:rsidRDefault="00EC39BF" w:rsidP="00272D6A">
            <w:pPr>
              <w:bidi w:val="0"/>
            </w:pPr>
            <w:r>
              <w:t>In</w:t>
            </w:r>
          </w:p>
        </w:tc>
        <w:tc>
          <w:tcPr>
            <w:tcW w:w="2080" w:type="dxa"/>
          </w:tcPr>
          <w:p w:rsidR="00EC39BF" w:rsidRDefault="00EC39BF" w:rsidP="00272D6A">
            <w:pPr>
              <w:bidi w:val="0"/>
            </w:pPr>
            <w:proofErr w:type="spellStart"/>
            <w:r w:rsidRPr="00661D7E">
              <w:t>num_of_signals_g</w:t>
            </w:r>
            <w:proofErr w:type="spellEnd"/>
          </w:p>
        </w:tc>
        <w:tc>
          <w:tcPr>
            <w:tcW w:w="2026" w:type="dxa"/>
          </w:tcPr>
          <w:p w:rsidR="00EC39BF" w:rsidRPr="00661D7E" w:rsidRDefault="00EC39BF" w:rsidP="00272D6A">
            <w:pPr>
              <w:bidi w:val="0"/>
            </w:pPr>
            <w:r>
              <w:t>Data in from signal generator</w:t>
            </w:r>
          </w:p>
        </w:tc>
      </w:tr>
      <w:tr w:rsidR="00EC39BF" w:rsidTr="00272D6A">
        <w:tc>
          <w:tcPr>
            <w:tcW w:w="2475" w:type="dxa"/>
          </w:tcPr>
          <w:p w:rsidR="00EC39BF" w:rsidRPr="00661D7E" w:rsidRDefault="00EC39BF" w:rsidP="00272D6A">
            <w:pPr>
              <w:bidi w:val="0"/>
            </w:pPr>
            <w:proofErr w:type="spellStart"/>
            <w:r w:rsidRPr="00FB784B">
              <w:t>read_controller_finish</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r>
              <w:t>1</w:t>
            </w:r>
          </w:p>
        </w:tc>
        <w:tc>
          <w:tcPr>
            <w:tcW w:w="2026" w:type="dxa"/>
          </w:tcPr>
          <w:p w:rsidR="00EC39BF" w:rsidRPr="00661D7E" w:rsidRDefault="00EC39BF" w:rsidP="00272D6A">
            <w:pPr>
              <w:bidi w:val="0"/>
            </w:pPr>
            <w:r>
              <w:t>1 -&gt; RC finish sending all the data out. 0 -&gt; other</w:t>
            </w:r>
          </w:p>
        </w:tc>
      </w:tr>
      <w:tr w:rsidR="00EC39BF" w:rsidTr="00272D6A">
        <w:tc>
          <w:tcPr>
            <w:tcW w:w="2475" w:type="dxa"/>
          </w:tcPr>
          <w:p w:rsidR="00EC39BF" w:rsidRPr="00661D7E" w:rsidRDefault="00EC39BF" w:rsidP="00272D6A">
            <w:pPr>
              <w:bidi w:val="0"/>
            </w:pPr>
            <w:proofErr w:type="spellStart"/>
            <w:r w:rsidRPr="00FB784B">
              <w:t>addr_out</w:t>
            </w:r>
            <w:proofErr w:type="spellEnd"/>
          </w:p>
        </w:tc>
        <w:tc>
          <w:tcPr>
            <w:tcW w:w="1941" w:type="dxa"/>
          </w:tcPr>
          <w:p w:rsidR="00EC39BF" w:rsidRDefault="00EC39BF" w:rsidP="00272D6A">
            <w:pPr>
              <w:bidi w:val="0"/>
            </w:pPr>
            <w:r>
              <w:t>Out</w:t>
            </w:r>
          </w:p>
        </w:tc>
        <w:tc>
          <w:tcPr>
            <w:tcW w:w="2080" w:type="dxa"/>
          </w:tcPr>
          <w:p w:rsidR="00EC39BF" w:rsidRDefault="00EC39BF" w:rsidP="00272D6A">
            <w:pPr>
              <w:bidi w:val="0"/>
            </w:pPr>
            <w:proofErr w:type="spellStart"/>
            <w:r w:rsidRPr="00FB784B">
              <w:t>record_depth_g</w:t>
            </w:r>
            <w:proofErr w:type="spellEnd"/>
          </w:p>
        </w:tc>
        <w:tc>
          <w:tcPr>
            <w:tcW w:w="2026" w:type="dxa"/>
          </w:tcPr>
          <w:p w:rsidR="00EC39BF" w:rsidRPr="00661D7E" w:rsidRDefault="00EC39BF" w:rsidP="00272D6A">
            <w:pPr>
              <w:bidi w:val="0"/>
            </w:pPr>
            <w:r>
              <w:t>Address sent to the RAM in order to extract it out back to the user</w:t>
            </w:r>
          </w:p>
        </w:tc>
      </w:tr>
      <w:tr w:rsidR="00EC39BF" w:rsidTr="00272D6A">
        <w:tc>
          <w:tcPr>
            <w:tcW w:w="2475" w:type="dxa"/>
          </w:tcPr>
          <w:p w:rsidR="00EC39BF" w:rsidRPr="00661D7E" w:rsidRDefault="00EC39BF" w:rsidP="00272D6A">
            <w:pPr>
              <w:bidi w:val="0"/>
            </w:pPr>
            <w:proofErr w:type="spellStart"/>
            <w:r w:rsidRPr="00FB784B">
              <w:t>aout_valid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r>
              <w:t>1</w:t>
            </w:r>
          </w:p>
        </w:tc>
        <w:tc>
          <w:tcPr>
            <w:tcW w:w="2026" w:type="dxa"/>
          </w:tcPr>
          <w:p w:rsidR="00EC39BF" w:rsidRPr="00661D7E" w:rsidRDefault="00EC39BF" w:rsidP="00272D6A">
            <w:pPr>
              <w:bidi w:val="0"/>
            </w:pPr>
            <w:r>
              <w:t>Validity of address that sent to the RAM</w:t>
            </w:r>
          </w:p>
        </w:tc>
      </w:tr>
      <w:tr w:rsidR="00EC39BF" w:rsidTr="00272D6A">
        <w:tc>
          <w:tcPr>
            <w:tcW w:w="2475" w:type="dxa"/>
          </w:tcPr>
          <w:p w:rsidR="00EC39BF" w:rsidRPr="00661D7E" w:rsidRDefault="00EC39BF" w:rsidP="00272D6A">
            <w:pPr>
              <w:bidi w:val="0"/>
            </w:pPr>
            <w:proofErr w:type="spellStart"/>
            <w:r w:rsidRPr="00FB784B">
              <w:t>data_out_to_WBM</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FB784B">
              <w:t>num_of_signals_g</w:t>
            </w:r>
            <w:proofErr w:type="spellEnd"/>
          </w:p>
        </w:tc>
        <w:tc>
          <w:tcPr>
            <w:tcW w:w="2026" w:type="dxa"/>
          </w:tcPr>
          <w:p w:rsidR="00EC39BF" w:rsidRPr="00661D7E" w:rsidRDefault="00EC39BF" w:rsidP="00272D6A">
            <w:pPr>
              <w:bidi w:val="0"/>
            </w:pPr>
            <w:r>
              <w:t>Data sent out back to the user</w:t>
            </w:r>
          </w:p>
        </w:tc>
      </w:tr>
      <w:tr w:rsidR="00EC39BF" w:rsidTr="00272D6A">
        <w:tc>
          <w:tcPr>
            <w:tcW w:w="2475" w:type="dxa"/>
          </w:tcPr>
          <w:p w:rsidR="00EC39BF" w:rsidRPr="00661D7E" w:rsidRDefault="00EC39BF" w:rsidP="00272D6A">
            <w:pPr>
              <w:bidi w:val="0"/>
            </w:pPr>
            <w:proofErr w:type="spellStart"/>
            <w:r w:rsidRPr="00FB784B">
              <w:t>data_out_to_WBM_valid</w:t>
            </w:r>
            <w:proofErr w:type="spellEnd"/>
          </w:p>
        </w:tc>
        <w:tc>
          <w:tcPr>
            <w:tcW w:w="1941" w:type="dxa"/>
          </w:tcPr>
          <w:p w:rsidR="00EC39BF" w:rsidRDefault="00EC39BF" w:rsidP="00272D6A">
            <w:pPr>
              <w:bidi w:val="0"/>
            </w:pPr>
            <w:r>
              <w:t>Out</w:t>
            </w:r>
          </w:p>
        </w:tc>
        <w:tc>
          <w:tcPr>
            <w:tcW w:w="2080" w:type="dxa"/>
          </w:tcPr>
          <w:p w:rsidR="00EC39BF" w:rsidRPr="00661D7E" w:rsidRDefault="00EC39BF" w:rsidP="00272D6A">
            <w:pPr>
              <w:bidi w:val="0"/>
            </w:pPr>
            <w:proofErr w:type="spellStart"/>
            <w:r w:rsidRPr="00661D7E">
              <w:t>Add_width_g</w:t>
            </w:r>
            <w:proofErr w:type="spellEnd"/>
          </w:p>
        </w:tc>
        <w:tc>
          <w:tcPr>
            <w:tcW w:w="2026" w:type="dxa"/>
          </w:tcPr>
          <w:p w:rsidR="00EC39BF" w:rsidRPr="00661D7E" w:rsidRDefault="00EC39BF" w:rsidP="00272D6A">
            <w:pPr>
              <w:bidi w:val="0"/>
            </w:pPr>
            <w:r>
              <w:t>Validity of the outputting data</w:t>
            </w:r>
          </w:p>
        </w:tc>
      </w:tr>
    </w:tbl>
    <w:p w:rsidR="00EC39BF" w:rsidRDefault="005713FF" w:rsidP="005713FF">
      <w:pPr>
        <w:pStyle w:val="Caption"/>
        <w:bidi w:val="0"/>
        <w:jc w:val="center"/>
      </w:pPr>
      <w:bookmarkStart w:id="132" w:name="_Toc378517815"/>
      <w:bookmarkStart w:id="133" w:name="_Toc378518991"/>
      <w:r>
        <w:t xml:space="preserve">Table </w:t>
      </w:r>
      <w:fldSimple w:instr=" SEQ Table \* ARABIC ">
        <w:r w:rsidR="00D1530F">
          <w:rPr>
            <w:noProof/>
          </w:rPr>
          <w:t>7</w:t>
        </w:r>
      </w:fldSimple>
      <w:r>
        <w:rPr>
          <w:noProof/>
        </w:rPr>
        <w:t>- R</w:t>
      </w:r>
      <w:r w:rsidRPr="00F07CB6">
        <w:rPr>
          <w:noProof/>
        </w:rPr>
        <w:t>ead controller signals</w:t>
      </w:r>
      <w:bookmarkEnd w:id="132"/>
      <w:bookmarkEnd w:id="133"/>
    </w:p>
    <w:p w:rsidR="00EC39BF" w:rsidRDefault="00EC39BF" w:rsidP="00EC39BF">
      <w:pPr>
        <w:bidi w:val="0"/>
      </w:pPr>
    </w:p>
    <w:p w:rsidR="0005665B" w:rsidRDefault="0005665B" w:rsidP="00EC39BF">
      <w:pPr>
        <w:bidi w:val="0"/>
      </w:pPr>
    </w:p>
    <w:p w:rsidR="0005665B" w:rsidRDefault="0005665B" w:rsidP="0005665B">
      <w:pPr>
        <w:bidi w:val="0"/>
      </w:pPr>
    </w:p>
    <w:p w:rsidR="00104535" w:rsidRDefault="00104535" w:rsidP="00104535">
      <w:pPr>
        <w:bidi w:val="0"/>
      </w:pPr>
    </w:p>
    <w:p w:rsidR="00104535" w:rsidRDefault="00104535" w:rsidP="00104535">
      <w:pPr>
        <w:bidi w:val="0"/>
      </w:pPr>
    </w:p>
    <w:p w:rsidR="00104535" w:rsidRDefault="00104535" w:rsidP="00104535">
      <w:pPr>
        <w:bidi w:val="0"/>
      </w:pPr>
    </w:p>
    <w:p w:rsidR="005713FF" w:rsidRDefault="005713FF" w:rsidP="0024733E">
      <w:pPr>
        <w:bidi w:val="0"/>
      </w:pPr>
    </w:p>
    <w:p w:rsidR="005713FF" w:rsidRDefault="005713FF" w:rsidP="005713FF">
      <w:pPr>
        <w:bidi w:val="0"/>
      </w:pPr>
    </w:p>
    <w:p w:rsidR="00EC39BF" w:rsidRDefault="00EC39BF" w:rsidP="005713FF">
      <w:pPr>
        <w:bidi w:val="0"/>
      </w:pPr>
      <w:r>
        <w:lastRenderedPageBreak/>
        <w:t xml:space="preserve">Read controller </w:t>
      </w:r>
      <w:r w:rsidR="0024733E">
        <w:t>FSM</w:t>
      </w:r>
    </w:p>
    <w:p w:rsidR="00EC39BF" w:rsidRDefault="00EC39BF" w:rsidP="00EC39BF">
      <w:pPr>
        <w:bidi w:val="0"/>
      </w:pPr>
    </w:p>
    <w:p w:rsidR="00EC39BF" w:rsidRDefault="00B22FB8" w:rsidP="009E5130">
      <w:pPr>
        <w:bidi w:val="0"/>
      </w:pPr>
      <w:r>
        <w:rPr>
          <w:noProof/>
        </w:rPr>
        <mc:AlternateContent>
          <mc:Choice Requires="wpc">
            <w:drawing>
              <wp:inline distT="0" distB="0" distL="0" distR="0" wp14:anchorId="72D49A1E" wp14:editId="61296A95">
                <wp:extent cx="4358640" cy="3864610"/>
                <wp:effectExtent l="0" t="0" r="3810" b="0"/>
                <wp:docPr id="58" name="בד ציור 204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2" name="תמונה 62"/>
                          <pic:cNvPicPr>
                            <a:picLocks noChangeAspect="1"/>
                          </pic:cNvPicPr>
                        </pic:nvPicPr>
                        <pic:blipFill>
                          <a:blip r:embed="rId39"/>
                          <a:stretch>
                            <a:fillRect/>
                          </a:stretch>
                        </pic:blipFill>
                        <pic:spPr>
                          <a:xfrm>
                            <a:off x="0" y="0"/>
                            <a:ext cx="4323251" cy="3864334"/>
                          </a:xfrm>
                          <a:prstGeom prst="rect">
                            <a:avLst/>
                          </a:prstGeom>
                        </pic:spPr>
                      </pic:pic>
                    </wpc:wpc>
                  </a:graphicData>
                </a:graphic>
              </wp:inline>
            </w:drawing>
          </mc:Choice>
          <mc:Fallback>
            <w:pict>
              <v:group id="בד ציור 2048" o:spid="_x0000_s1026" editas="canvas" style="width:343.2pt;height:304.3pt;mso-position-horizontal-relative:char;mso-position-vertical-relative:line" coordsize="43586,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">
                <v:shape id="_x0000_s1027" type="#_x0000_t75" style="position:absolute;width:43586;height:38646;visibility:visible;mso-wrap-style:square">
                  <v:fill o:detectmouseclick="t"/>
                  <v:path o:connecttype="none"/>
                </v:shape>
                <v:shape id="תמונה 62" o:spid="_x0000_s1028" type="#_x0000_t75" style="position:absolute;width:43232;height:38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VmbrEAAAA2wAAAA8AAABkcnMvZG93bnJldi54bWxEj81qwzAQhO+BvoPYQi+hlpJDCK7lENoG&#10;TOglael5sdY/1FoZS46dt48ChRyHmfmGyXaz7cSFBt861rBKFAji0pmWaw0/34fXLQgfkA12jknD&#10;lTzs8qdFhqlxE5/ocg61iBD2KWpoQuhTKX3ZkEWfuJ44epUbLIYoh1qaAacIt51cK7WRFluOCw32&#10;9N5Q+XcerQbbLyv1tT2gKj7VcdxXq9/5o9P65Xnev4EINIdH+L9dGA2bNdy/xB8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VmbrEAAAA2wAAAA8AAAAAAAAAAAAAAAAA&#10;nwIAAGRycy9kb3ducmV2LnhtbFBLBQYAAAAABAAEAPcAAACQAwAAAAA=&#10;">
                  <v:imagedata r:id="rId40" o:title=""/>
                  <v:path arrowok="t"/>
                </v:shape>
                <w10:wrap anchorx="page"/>
                <w10:anchorlock/>
              </v:group>
            </w:pict>
          </mc:Fallback>
        </mc:AlternateContent>
      </w:r>
    </w:p>
    <w:p w:rsidR="00104535" w:rsidRDefault="005713FF" w:rsidP="005713FF">
      <w:pPr>
        <w:pStyle w:val="Caption"/>
        <w:bidi w:val="0"/>
        <w:jc w:val="center"/>
      </w:pPr>
      <w:bookmarkStart w:id="134" w:name="_Toc378517769"/>
      <w:bookmarkStart w:id="135" w:name="_Toc378518940"/>
      <w:r>
        <w:t xml:space="preserve">Figure </w:t>
      </w:r>
      <w:fldSimple w:instr=" SEQ Figure \* ARABIC ">
        <w:r w:rsidR="0000669E">
          <w:rPr>
            <w:noProof/>
          </w:rPr>
          <w:t>19</w:t>
        </w:r>
      </w:fldSimple>
      <w:r>
        <w:rPr>
          <w:noProof/>
        </w:rPr>
        <w:t>- R</w:t>
      </w:r>
      <w:r w:rsidRPr="003412C0">
        <w:rPr>
          <w:noProof/>
        </w:rPr>
        <w:t>ead controller FSM</w:t>
      </w:r>
      <w:bookmarkEnd w:id="134"/>
      <w:bookmarkEnd w:id="135"/>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104535" w:rsidRDefault="00104535" w:rsidP="00104535">
      <w:pPr>
        <w:bidi w:val="0"/>
      </w:pPr>
    </w:p>
    <w:p w:rsidR="009C5BE9" w:rsidRDefault="009C5BE9">
      <w:pPr>
        <w:bidi w:val="0"/>
        <w:rPr>
          <w:ins w:id="136" w:author="MOSHE PORIAN" w:date="2013-10-20T22:55:00Z"/>
        </w:rPr>
      </w:pPr>
      <w:ins w:id="137" w:author="MOSHE PORIAN" w:date="2013-10-20T22:55:00Z">
        <w:r>
          <w:br w:type="page"/>
        </w:r>
      </w:ins>
    </w:p>
    <w:p w:rsidR="00EC39BF" w:rsidRDefault="00EC39BF" w:rsidP="00EC39BF">
      <w:pPr>
        <w:bidi w:val="0"/>
      </w:pPr>
      <w:r>
        <w:lastRenderedPageBreak/>
        <w:t>Output table</w:t>
      </w:r>
    </w:p>
    <w:p w:rsidR="00EC39BF" w:rsidRDefault="00B22FB8" w:rsidP="009E5130">
      <w:pPr>
        <w:bidi w:val="0"/>
      </w:pPr>
      <w:r>
        <w:rPr>
          <w:noProof/>
        </w:rPr>
        <mc:AlternateContent>
          <mc:Choice Requires="wpc">
            <w:drawing>
              <wp:inline distT="0" distB="0" distL="0" distR="0" wp14:anchorId="0CEAAF5F" wp14:editId="22568FCD">
                <wp:extent cx="4440555" cy="3990975"/>
                <wp:effectExtent l="0" t="0" r="0" b="0"/>
                <wp:docPr id="55" name="בד ציור 204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3" name="תמונה 63"/>
                          <pic:cNvPicPr>
                            <a:picLocks noChangeAspect="1"/>
                          </pic:cNvPicPr>
                        </pic:nvPicPr>
                        <pic:blipFill>
                          <a:blip r:embed="rId41"/>
                          <a:stretch>
                            <a:fillRect/>
                          </a:stretch>
                        </pic:blipFill>
                        <pic:spPr>
                          <a:xfrm>
                            <a:off x="28076" y="0"/>
                            <a:ext cx="4373079" cy="3955311"/>
                          </a:xfrm>
                          <a:prstGeom prst="rect">
                            <a:avLst/>
                          </a:prstGeom>
                        </pic:spPr>
                      </pic:pic>
                    </wpc:wpc>
                  </a:graphicData>
                </a:graphic>
              </wp:inline>
            </w:drawing>
          </mc:Choice>
          <mc:Fallback>
            <w:pict>
              <v:group id="בד ציור 2049" o:spid="_x0000_s1026" editas="canvas" style="width:349.65pt;height:314.25pt;mso-position-horizontal-relative:char;mso-position-vertical-relative:line" coordsize="44405,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">
                <v:shape id="_x0000_s1027" type="#_x0000_t75" style="position:absolute;width:44405;height:39909;visibility:visible;mso-wrap-style:square">
                  <v:fill o:detectmouseclick="t"/>
                  <v:path o:connecttype="none"/>
                </v:shape>
                <v:shape id="תמונה 63" o:spid="_x0000_s1028" type="#_x0000_t75" style="position:absolute;left:280;width:43731;height:39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ILKPFAAAA2wAAAA8AAABkcnMvZG93bnJldi54bWxEj81qwzAQhO+FvoPYQG+NnASCcSKbpKVQ&#10;GkLJzyW3xdpYJtbKWGqsvn1VKPQ4zMw3zLqKthN3GnzrWMFsmoEgrp1uuVFwPr095yB8QNbYOSYF&#10;3+ShKh8f1lhoN/KB7sfQiARhX6ACE0JfSOlrQxb91PXEybu6wWJIcmikHnBMcNvJeZYtpcWW04LB&#10;nl4M1bfjl1XwarbnMb/s9+1s99HE+S7mi0+j1NMkblYgAsXwH/5rv2sFywX8fkk/QJ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SCyjxQAAANsAAAAPAAAAAAAAAAAAAAAA&#10;AJ8CAABkcnMvZG93bnJldi54bWxQSwUGAAAAAAQABAD3AAAAkQMAAAAA&#10;">
                  <v:imagedata r:id="rId42" o:title=""/>
                  <v:path arrowok="t"/>
                </v:shape>
                <w10:wrap anchorx="page"/>
                <w10:anchorlock/>
              </v:group>
            </w:pict>
          </mc:Fallback>
        </mc:AlternateContent>
      </w:r>
    </w:p>
    <w:p w:rsidR="0081328B" w:rsidRDefault="006D3555" w:rsidP="006D3555">
      <w:pPr>
        <w:pStyle w:val="Caption"/>
        <w:bidi w:val="0"/>
        <w:jc w:val="center"/>
      </w:pPr>
      <w:bookmarkStart w:id="138" w:name="_Toc378517816"/>
      <w:bookmarkStart w:id="139" w:name="_Toc378518992"/>
      <w:bookmarkStart w:id="140" w:name="_Toc370059082"/>
      <w:bookmarkStart w:id="141" w:name="_Toc370059235"/>
      <w:r>
        <w:t xml:space="preserve">Table </w:t>
      </w:r>
      <w:fldSimple w:instr=" SEQ Table \* ARABIC ">
        <w:r w:rsidR="00D1530F">
          <w:rPr>
            <w:noProof/>
          </w:rPr>
          <w:t>8</w:t>
        </w:r>
      </w:fldSimple>
      <w:r>
        <w:rPr>
          <w:noProof/>
        </w:rPr>
        <w:t>- R</w:t>
      </w:r>
      <w:r w:rsidRPr="00871A3B">
        <w:rPr>
          <w:noProof/>
        </w:rPr>
        <w:t>ead controller output</w:t>
      </w:r>
      <w:bookmarkEnd w:id="138"/>
      <w:bookmarkEnd w:id="139"/>
    </w:p>
    <w:p w:rsidR="00B7541A" w:rsidRDefault="00041486" w:rsidP="00655040">
      <w:pPr>
        <w:pStyle w:val="Heading3"/>
        <w:bidi w:val="0"/>
      </w:pPr>
      <w:bookmarkStart w:id="142" w:name="_Toc370066520"/>
      <w:bookmarkStart w:id="143" w:name="_Toc378518877"/>
      <w:r>
        <w:t>3.3.1</w:t>
      </w:r>
      <w:r>
        <w:tab/>
      </w:r>
      <w:r w:rsidR="00B7541A">
        <w:t>S</w:t>
      </w:r>
      <w:bookmarkEnd w:id="140"/>
      <w:bookmarkEnd w:id="141"/>
      <w:bookmarkEnd w:id="142"/>
      <w:r w:rsidR="00655040">
        <w:t>imulation</w:t>
      </w:r>
      <w:bookmarkEnd w:id="143"/>
    </w:p>
    <w:p w:rsidR="00A67E2E" w:rsidRPr="00A67E2E" w:rsidRDefault="00A67E2E" w:rsidP="00A67E2E">
      <w:pPr>
        <w:bidi w:val="0"/>
      </w:pPr>
    </w:p>
    <w:p w:rsidR="00B7541A" w:rsidRDefault="00B22FB8" w:rsidP="00B7541A">
      <w:pPr>
        <w:bidi w:val="0"/>
      </w:pPr>
      <w:r>
        <w:rPr>
          <w:noProof/>
        </w:rPr>
        <mc:AlternateContent>
          <mc:Choice Requires="wpc">
            <w:drawing>
              <wp:inline distT="0" distB="0" distL="0" distR="0" wp14:anchorId="6DD77F77" wp14:editId="7F41E9D1">
                <wp:extent cx="5895975" cy="3159125"/>
                <wp:effectExtent l="0" t="0" r="9525" b="3175"/>
                <wp:docPr id="52" name="בד ציור 1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52" name="תמונה 21"/>
                          <pic:cNvPicPr>
                            <a:picLocks noChangeAspect="1"/>
                          </pic:cNvPicPr>
                        </pic:nvPicPr>
                        <pic:blipFill>
                          <a:blip r:embed="rId43"/>
                          <a:stretch>
                            <a:fillRect/>
                          </a:stretch>
                        </pic:blipFill>
                        <pic:spPr>
                          <a:xfrm>
                            <a:off x="2" y="19"/>
                            <a:ext cx="5896049" cy="3123572"/>
                          </a:xfrm>
                          <a:prstGeom prst="rect">
                            <a:avLst/>
                          </a:prstGeom>
                        </pic:spPr>
                      </pic:pic>
                    </wpc:wpc>
                  </a:graphicData>
                </a:graphic>
              </wp:inline>
            </w:drawing>
          </mc:Choice>
          <mc:Fallback>
            <w:pict>
              <v:group id="בד ציור 17" o:spid="_x0000_s1026" editas="canvas" style="width:464.25pt;height:248.75pt;mso-position-horizontal-relative:char;mso-position-vertical-relative:line" coordsize="58959,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&#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&#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&#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">
                <v:shape id="_x0000_s1027" type="#_x0000_t75" style="position:absolute;width:58959;height:31591;visibility:visible;mso-wrap-style:square">
                  <v:fill o:detectmouseclick="t"/>
                  <v:path o:connecttype="none"/>
                </v:shape>
                <v:shape id="תמונה 21" o:spid="_x0000_s1028" type="#_x0000_t75" style="position:absolute;width:58960;height:31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IPvDAAAA3QAAAA8AAABkcnMvZG93bnJldi54bWxEj92KwjAUhO8F3yEcwTtNqyhL1ygqKAoi&#10;+PMAh+bYFpuT0qS1+/YbQfBymJlvmMWqM6VoqXaFZQXxOAJBnFpdcKbgftuNfkA4j6yxtEwK/sjB&#10;atnvLTDR9sUXaq8+EwHCLkEFufdVIqVLczLoxrYiDt7D1gZ9kHUmdY2vADelnETRXBosOCzkWNE2&#10;p/R5bYyC/ebcttjg/nJc2wfFNzrcT41Sw0G3/gXhqfPf8Kd90Aqm8WwC7zfhCc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Mg+8MAAADdAAAADwAAAAAAAAAAAAAAAACf&#10;AgAAZHJzL2Rvd25yZXYueG1sUEsFBgAAAAAEAAQA9wAAAI8DAAAAAA==&#10;">
                  <v:imagedata r:id="rId44" o:title=""/>
                  <v:path arrowok="t"/>
                </v:shape>
                <w10:wrap anchorx="page"/>
                <w10:anchorlock/>
              </v:group>
            </w:pict>
          </mc:Fallback>
        </mc:AlternateContent>
      </w:r>
    </w:p>
    <w:p w:rsidR="002175AF" w:rsidRDefault="006D3555" w:rsidP="006D3555">
      <w:pPr>
        <w:pStyle w:val="Caption"/>
        <w:bidi w:val="0"/>
        <w:jc w:val="center"/>
      </w:pPr>
      <w:bookmarkStart w:id="144" w:name="_Toc378517770"/>
      <w:bookmarkStart w:id="145" w:name="_Toc378518941"/>
      <w:r>
        <w:t xml:space="preserve">Figure </w:t>
      </w:r>
      <w:fldSimple w:instr=" SEQ Figure \* ARABIC ">
        <w:r w:rsidR="0000669E">
          <w:rPr>
            <w:noProof/>
          </w:rPr>
          <w:t>20</w:t>
        </w:r>
      </w:fldSimple>
      <w:r>
        <w:rPr>
          <w:noProof/>
        </w:rPr>
        <w:t>- R</w:t>
      </w:r>
      <w:r w:rsidRPr="0083182A">
        <w:rPr>
          <w:noProof/>
        </w:rPr>
        <w:t>ead controller simulation</w:t>
      </w:r>
      <w:bookmarkEnd w:id="144"/>
      <w:bookmarkEnd w:id="145"/>
    </w:p>
    <w:p w:rsidR="00B7541A" w:rsidRPr="00B7541A" w:rsidRDefault="00B7541A" w:rsidP="002175AF">
      <w:pPr>
        <w:bidi w:val="0"/>
        <w:rPr>
          <w:rtl/>
        </w:rPr>
      </w:pPr>
      <w:r w:rsidRPr="00B7541A">
        <w:lastRenderedPageBreak/>
        <w:t>Start address is received</w:t>
      </w:r>
      <w:r>
        <w:t xml:space="preserve">. </w:t>
      </w:r>
      <w:r w:rsidRPr="00B7541A">
        <w:t>The next address is calculated and sent to the RAM</w:t>
      </w:r>
      <w:r>
        <w:t xml:space="preserve">. </w:t>
      </w:r>
      <w:r w:rsidRPr="00B7541A">
        <w:t>Data and validity is received from RAM</w:t>
      </w:r>
      <w:r>
        <w:t xml:space="preserve">. </w:t>
      </w:r>
      <w:r w:rsidRPr="00B7541A">
        <w:t>Output data is being sent to the coordinator</w:t>
      </w:r>
      <w:r>
        <w:t>.</w:t>
      </w:r>
    </w:p>
    <w:p w:rsidR="00EC39BF" w:rsidDel="00B07D53" w:rsidRDefault="00EC39BF" w:rsidP="00EC39BF">
      <w:pPr>
        <w:bidi w:val="0"/>
        <w:rPr>
          <w:del w:id="146" w:author="MOSHE PORIAN" w:date="2013-10-20T22:58:00Z"/>
        </w:rPr>
      </w:pPr>
    </w:p>
    <w:p w:rsidR="00B7541A" w:rsidRDefault="00B7541A" w:rsidP="0024733E">
      <w:pPr>
        <w:pStyle w:val="Heading2"/>
        <w:bidi w:val="0"/>
      </w:pPr>
    </w:p>
    <w:p w:rsidR="008F61DF" w:rsidRDefault="004E6B64" w:rsidP="00655040">
      <w:pPr>
        <w:pStyle w:val="Heading2"/>
        <w:bidi w:val="0"/>
      </w:pPr>
      <w:bookmarkStart w:id="147" w:name="_Toc370059083"/>
      <w:bookmarkStart w:id="148" w:name="_Toc370059236"/>
      <w:bookmarkStart w:id="149" w:name="_Toc370066521"/>
      <w:bookmarkStart w:id="150" w:name="_Toc378518878"/>
      <w:r>
        <w:t>3.4</w:t>
      </w:r>
      <w:r>
        <w:tab/>
      </w:r>
      <w:r w:rsidR="00EC39BF">
        <w:t>I</w:t>
      </w:r>
      <w:r w:rsidR="00655040">
        <w:t>n Out Coordinator</w:t>
      </w:r>
      <w:r w:rsidR="00EC39BF">
        <w:t>:</w:t>
      </w:r>
      <w:bookmarkEnd w:id="147"/>
      <w:bookmarkEnd w:id="148"/>
      <w:bookmarkEnd w:id="149"/>
      <w:bookmarkEnd w:id="150"/>
    </w:p>
    <w:p w:rsidR="00EC39BF" w:rsidRDefault="00EC39BF" w:rsidP="00EC39BF">
      <w:pPr>
        <w:bidi w:val="0"/>
      </w:pPr>
    </w:p>
    <w:p w:rsidR="00041486" w:rsidRDefault="00041486" w:rsidP="00041486">
      <w:pPr>
        <w:bidi w:val="0"/>
        <w:rPr>
          <w:rStyle w:val="Emphasis"/>
        </w:rPr>
      </w:pPr>
      <w:r w:rsidRPr="00F26180">
        <w:rPr>
          <w:rStyle w:val="Emphasis"/>
        </w:rPr>
        <w:t>General Description</w:t>
      </w:r>
    </w:p>
    <w:p w:rsidR="00D04D92" w:rsidRDefault="00D04D92" w:rsidP="00D04D92">
      <w:pPr>
        <w:bidi w:val="0"/>
      </w:pPr>
      <w:r>
        <w:t>In most cases the width of the recorded signals, which is in fact the number of the recorded signals, and the width of the bus in the system (</w:t>
      </w:r>
      <w:proofErr w:type="spellStart"/>
      <w:r w:rsidRPr="00CF1D2C">
        <w:t>data_width_g</w:t>
      </w:r>
      <w:proofErr w:type="spellEnd"/>
      <w:r>
        <w:rPr>
          <w:rFonts w:hint="cs"/>
          <w:rtl/>
        </w:rPr>
        <w:t>(</w:t>
      </w:r>
      <w:r>
        <w:t xml:space="preserve"> are different.</w:t>
      </w:r>
    </w:p>
    <w:p w:rsidR="00EC39BF" w:rsidRDefault="00D04D92" w:rsidP="00D04D92">
      <w:pPr>
        <w:bidi w:val="0"/>
      </w:pPr>
      <w:r>
        <w:t>This entity c</w:t>
      </w:r>
      <w:r w:rsidRPr="00CF1D2C">
        <w:t>oordinates</w:t>
      </w:r>
      <w:r w:rsidR="00EC39BF" w:rsidRPr="00CF1D2C">
        <w:t xml:space="preserve"> between</w:t>
      </w:r>
      <w:r>
        <w:t xml:space="preserve"> the</w:t>
      </w:r>
      <w:r w:rsidR="00EC39BF" w:rsidRPr="00CF1D2C">
        <w:t xml:space="preserve"> input data (</w:t>
      </w:r>
      <w:proofErr w:type="spellStart"/>
      <w:r w:rsidR="00EC39BF" w:rsidRPr="00CF1D2C">
        <w:t>num_of_signals_g</w:t>
      </w:r>
      <w:proofErr w:type="spellEnd"/>
      <w:r w:rsidR="00EC39BF" w:rsidRPr="00CF1D2C">
        <w:t>)</w:t>
      </w:r>
      <w:r>
        <w:t xml:space="preserve"> and the</w:t>
      </w:r>
      <w:r w:rsidR="00EC39BF" w:rsidRPr="00CF1D2C">
        <w:t xml:space="preserve"> output data (</w:t>
      </w:r>
      <w:proofErr w:type="spellStart"/>
      <w:r w:rsidR="00EC39BF" w:rsidRPr="00CF1D2C">
        <w:t>data_width_g</w:t>
      </w:r>
      <w:proofErr w:type="spellEnd"/>
      <w:r w:rsidR="00EC39BF" w:rsidRPr="00CF1D2C">
        <w:t>)</w:t>
      </w:r>
      <w:r w:rsidR="006D3555">
        <w:t>.</w:t>
      </w:r>
    </w:p>
    <w:p w:rsidR="00EC39BF" w:rsidRDefault="00EC39BF" w:rsidP="00EC39BF">
      <w:pPr>
        <w:bidi w:val="0"/>
      </w:pPr>
      <w:r>
        <w:t>I</w:t>
      </w:r>
      <w:r w:rsidRPr="00CF1D2C">
        <w:t xml:space="preserve">f input &lt; output use </w:t>
      </w:r>
      <w:proofErr w:type="spellStart"/>
      <w:r w:rsidRPr="00CF1D2C">
        <w:t>in_small_out_cordinator</w:t>
      </w:r>
      <w:proofErr w:type="spellEnd"/>
      <w:r w:rsidRPr="00CF1D2C">
        <w:t>,</w:t>
      </w:r>
      <w:r w:rsidR="00D04D92">
        <w:t xml:space="preserve"> (adding zeroes in the MSB)</w:t>
      </w:r>
      <w:r w:rsidR="006D3555">
        <w:t>.</w:t>
      </w:r>
    </w:p>
    <w:p w:rsidR="00EC39BF" w:rsidRDefault="00EC39BF" w:rsidP="00EC39BF">
      <w:pPr>
        <w:bidi w:val="0"/>
      </w:pPr>
      <w:r>
        <w:t>i</w:t>
      </w:r>
      <w:r w:rsidRPr="00CF1D2C">
        <w:t xml:space="preserve">f input = output use </w:t>
      </w:r>
      <w:proofErr w:type="spellStart"/>
      <w:r w:rsidRPr="00CF1D2C">
        <w:t>in_equal_out_cordinator</w:t>
      </w:r>
      <w:proofErr w:type="spellEnd"/>
      <w:r w:rsidRPr="00CF1D2C">
        <w:t>,</w:t>
      </w:r>
      <w:r w:rsidR="00D04D92">
        <w:t xml:space="preserve"> (stay as is)</w:t>
      </w:r>
      <w:r w:rsidR="006D3555">
        <w:t>.</w:t>
      </w:r>
    </w:p>
    <w:p w:rsidR="00EC39BF" w:rsidRDefault="00EC39BF" w:rsidP="00EC39BF">
      <w:pPr>
        <w:bidi w:val="0"/>
      </w:pPr>
      <w:r w:rsidRPr="00CF1D2C">
        <w:t xml:space="preserve">else (input &gt; output) use </w:t>
      </w:r>
      <w:proofErr w:type="spellStart"/>
      <w:r w:rsidRPr="00CF1D2C">
        <w:t>in_big_out_cordinator</w:t>
      </w:r>
      <w:proofErr w:type="spellEnd"/>
      <w:r w:rsidRPr="00CF1D2C">
        <w:t>.</w:t>
      </w:r>
      <w:r w:rsidR="00D04D92">
        <w:t xml:space="preserve"> (break every input to a few output cycles)</w:t>
      </w:r>
      <w:r w:rsidR="006D3555">
        <w:t>.</w:t>
      </w:r>
    </w:p>
    <w:p w:rsidR="00EC39BF" w:rsidRDefault="00EC39BF" w:rsidP="00EC39BF">
      <w:pPr>
        <w:bidi w:val="0"/>
      </w:pPr>
    </w:p>
    <w:p w:rsidR="00EC39BF" w:rsidRDefault="00EC39BF" w:rsidP="00EC39BF">
      <w:pPr>
        <w:bidi w:val="0"/>
      </w:pPr>
      <w:r w:rsidRPr="00EC39BF">
        <w:rPr>
          <w:noProof/>
        </w:rPr>
        <w:drawing>
          <wp:inline distT="0" distB="0" distL="0" distR="0" wp14:anchorId="1EB40538" wp14:editId="7B38E66B">
            <wp:extent cx="4704523" cy="3528392"/>
            <wp:effectExtent l="0" t="0" r="1270" b="0"/>
            <wp:docPr id="2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4523" cy="35283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F2286" w:rsidRDefault="006D3555" w:rsidP="006D3555">
      <w:pPr>
        <w:pStyle w:val="Caption"/>
        <w:bidi w:val="0"/>
        <w:jc w:val="center"/>
      </w:pPr>
      <w:bookmarkStart w:id="151" w:name="_Toc378517771"/>
      <w:bookmarkStart w:id="152" w:name="_Toc378518942"/>
      <w:r>
        <w:t xml:space="preserve">Figure </w:t>
      </w:r>
      <w:fldSimple w:instr=" SEQ Figure \* ARABIC ">
        <w:r w:rsidR="0000669E">
          <w:rPr>
            <w:noProof/>
          </w:rPr>
          <w:t>21</w:t>
        </w:r>
      </w:fldSimple>
      <w:r>
        <w:rPr>
          <w:noProof/>
        </w:rPr>
        <w:t>- I</w:t>
      </w:r>
      <w:r w:rsidRPr="00557E17">
        <w:rPr>
          <w:noProof/>
        </w:rPr>
        <w:t>n out coordinator</w:t>
      </w:r>
      <w:bookmarkEnd w:id="151"/>
      <w:bookmarkEnd w:id="152"/>
    </w:p>
    <w:p w:rsidR="000F2286" w:rsidRDefault="000F2286" w:rsidP="000F2286">
      <w:pPr>
        <w:bidi w:val="0"/>
      </w:pPr>
    </w:p>
    <w:p w:rsidR="000F2286" w:rsidRDefault="000F2286" w:rsidP="000F2286">
      <w:pPr>
        <w:bidi w:val="0"/>
      </w:pPr>
    </w:p>
    <w:p w:rsidR="00983732" w:rsidRDefault="00983732" w:rsidP="000F2286">
      <w:pPr>
        <w:bidi w:val="0"/>
      </w:pPr>
    </w:p>
    <w:p w:rsidR="0081328B" w:rsidRDefault="0081328B" w:rsidP="00983732">
      <w:pPr>
        <w:bidi w:val="0"/>
      </w:pPr>
    </w:p>
    <w:p w:rsidR="00EC39BF" w:rsidRDefault="00EC39BF" w:rsidP="0081328B">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104535" w:rsidRDefault="006D3555" w:rsidP="006D3555">
      <w:pPr>
        <w:pStyle w:val="Caption"/>
        <w:bidi w:val="0"/>
        <w:jc w:val="center"/>
      </w:pPr>
      <w:bookmarkStart w:id="153" w:name="_Toc378517817"/>
      <w:bookmarkStart w:id="154" w:name="_Toc378518993"/>
      <w:r>
        <w:t xml:space="preserve">Table </w:t>
      </w:r>
      <w:fldSimple w:instr=" SEQ Table \* ARABIC ">
        <w:r w:rsidR="00D1530F">
          <w:rPr>
            <w:noProof/>
          </w:rPr>
          <w:t>9</w:t>
        </w:r>
      </w:fldSimple>
      <w:r>
        <w:rPr>
          <w:noProof/>
        </w:rPr>
        <w:t>- I</w:t>
      </w:r>
      <w:r w:rsidRPr="004F0310">
        <w:rPr>
          <w:noProof/>
        </w:rPr>
        <w:t>n out coordinator generics</w:t>
      </w:r>
      <w:bookmarkEnd w:id="153"/>
      <w:bookmarkEnd w:id="154"/>
    </w:p>
    <w:p w:rsidR="00104535" w:rsidRDefault="00104535" w:rsidP="00104535">
      <w:pPr>
        <w:bidi w:val="0"/>
      </w:pPr>
    </w:p>
    <w:p w:rsidR="00EC39BF" w:rsidRDefault="00EC39BF" w:rsidP="00104535">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D3555" w:rsidP="006D3555">
      <w:pPr>
        <w:pStyle w:val="Caption"/>
        <w:bidi w:val="0"/>
        <w:jc w:val="center"/>
      </w:pPr>
      <w:bookmarkStart w:id="155" w:name="_Toc378517818"/>
      <w:bookmarkStart w:id="156" w:name="_Toc378518994"/>
      <w:r>
        <w:t xml:space="preserve">Table </w:t>
      </w:r>
      <w:fldSimple w:instr=" SEQ Table \* ARABIC ">
        <w:r w:rsidR="00D1530F">
          <w:rPr>
            <w:noProof/>
          </w:rPr>
          <w:t>10</w:t>
        </w:r>
      </w:fldSimple>
      <w:r>
        <w:rPr>
          <w:noProof/>
        </w:rPr>
        <w:t>- I</w:t>
      </w:r>
      <w:r w:rsidRPr="007368C8">
        <w:rPr>
          <w:noProof/>
        </w:rPr>
        <w:t>n out coordinator signals</w:t>
      </w:r>
      <w:bookmarkEnd w:id="155"/>
      <w:bookmarkEnd w:id="156"/>
    </w:p>
    <w:p w:rsidR="00EC39BF" w:rsidRDefault="00EC39BF" w:rsidP="00EC39BF">
      <w:pPr>
        <w:bidi w:val="0"/>
      </w:pPr>
    </w:p>
    <w:p w:rsidR="00EC39BF" w:rsidRDefault="00EC39BF" w:rsidP="00EC39BF">
      <w:pPr>
        <w:bidi w:val="0"/>
      </w:pPr>
      <w:r>
        <w:br/>
      </w:r>
    </w:p>
    <w:p w:rsidR="000F2286" w:rsidRDefault="000F2286" w:rsidP="00EC39BF">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0F2286" w:rsidRDefault="000F2286" w:rsidP="000F2286">
      <w:pPr>
        <w:bidi w:val="0"/>
      </w:pPr>
    </w:p>
    <w:p w:rsidR="00EC39BF" w:rsidRDefault="00041486" w:rsidP="00A1610B">
      <w:pPr>
        <w:pStyle w:val="Heading3"/>
        <w:bidi w:val="0"/>
      </w:pPr>
      <w:bookmarkStart w:id="157" w:name="_Toc370059085"/>
      <w:bookmarkStart w:id="158" w:name="_Toc370059238"/>
      <w:bookmarkStart w:id="159" w:name="_Toc370066523"/>
      <w:bookmarkStart w:id="160" w:name="_Toc378518879"/>
      <w:r>
        <w:lastRenderedPageBreak/>
        <w:t>3.4.1</w:t>
      </w:r>
      <w:r w:rsidR="00A67E2E">
        <w:tab/>
      </w:r>
      <w:r w:rsidR="00EC39BF">
        <w:t>Simulation</w:t>
      </w:r>
      <w:bookmarkEnd w:id="157"/>
      <w:bookmarkEnd w:id="158"/>
      <w:bookmarkEnd w:id="159"/>
      <w:bookmarkEnd w:id="160"/>
    </w:p>
    <w:p w:rsidR="00A67E2E" w:rsidRPr="00A67E2E" w:rsidRDefault="00A67E2E" w:rsidP="00A67E2E">
      <w:pPr>
        <w:bidi w:val="0"/>
      </w:pPr>
    </w:p>
    <w:p w:rsidR="00EC39BF" w:rsidRDefault="00EC39BF" w:rsidP="00EC39BF">
      <w:pPr>
        <w:bidi w:val="0"/>
      </w:pPr>
      <w:r>
        <w:rPr>
          <w:noProof/>
        </w:rPr>
        <w:drawing>
          <wp:inline distT="0" distB="0" distL="0" distR="0" wp14:anchorId="50EC9619" wp14:editId="1F472768">
            <wp:extent cx="5274310" cy="4197350"/>
            <wp:effectExtent l="0" t="0" r="2540" b="0"/>
            <wp:docPr id="2051" name="תמונה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out cordin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197350"/>
                    </a:xfrm>
                    <a:prstGeom prst="rect">
                      <a:avLst/>
                    </a:prstGeom>
                  </pic:spPr>
                </pic:pic>
              </a:graphicData>
            </a:graphic>
          </wp:inline>
        </w:drawing>
      </w:r>
    </w:p>
    <w:p w:rsidR="000F2286" w:rsidRPr="000F2286" w:rsidRDefault="006D3555" w:rsidP="006D3555">
      <w:pPr>
        <w:pStyle w:val="Caption"/>
        <w:bidi w:val="0"/>
        <w:jc w:val="center"/>
      </w:pPr>
      <w:bookmarkStart w:id="161" w:name="_Toc378517772"/>
      <w:bookmarkStart w:id="162" w:name="_Toc378518943"/>
      <w:r>
        <w:t xml:space="preserve">Figure </w:t>
      </w:r>
      <w:fldSimple w:instr=" SEQ Figure \* ARABIC ">
        <w:r w:rsidR="0000669E">
          <w:rPr>
            <w:noProof/>
          </w:rPr>
          <w:t>22</w:t>
        </w:r>
      </w:fldSimple>
      <w:r>
        <w:rPr>
          <w:noProof/>
        </w:rPr>
        <w:t>- I</w:t>
      </w:r>
      <w:r w:rsidRPr="00565A1E">
        <w:rPr>
          <w:noProof/>
        </w:rPr>
        <w:t>n out coordinator simulation</w:t>
      </w:r>
      <w:bookmarkEnd w:id="161"/>
      <w:bookmarkEnd w:id="162"/>
    </w:p>
    <w:p w:rsidR="00EC39BF" w:rsidRDefault="00EC39BF" w:rsidP="00EC39BF">
      <w:pPr>
        <w:bidi w:val="0"/>
      </w:pPr>
      <w:r>
        <w:t>In that example, the input width is 8 and the output width is 3.</w:t>
      </w:r>
    </w:p>
    <w:p w:rsidR="00EC39BF" w:rsidRDefault="00EC39BF" w:rsidP="00EC39BF">
      <w:pPr>
        <w:bidi w:val="0"/>
      </w:pPr>
      <w:r>
        <w:t xml:space="preserve">Each time that </w:t>
      </w:r>
      <w:proofErr w:type="spellStart"/>
      <w:r>
        <w:t>data_in_valid</w:t>
      </w:r>
      <w:proofErr w:type="spellEnd"/>
      <w:r>
        <w:t xml:space="preserve"> signal rise, the entity sample the input and start to "break" it to output signals in the width of 3. Of course that one "output cycle" take us 3 clock cycle and for that reason we can see that </w:t>
      </w:r>
      <w:proofErr w:type="spellStart"/>
      <w:r>
        <w:t>data_out_valid</w:t>
      </w:r>
      <w:proofErr w:type="spellEnd"/>
      <w:r>
        <w:t xml:space="preserve"> signal is high 3 clock cycles each time. The sampled input data is </w:t>
      </w:r>
      <w:r w:rsidRPr="004A157D">
        <w:rPr>
          <w:rFonts w:cs="Arial"/>
          <w:color w:val="000000"/>
          <w:shd w:val="clear" w:color="auto" w:fill="FFFFFF"/>
        </w:rPr>
        <w:t>divided</w:t>
      </w:r>
      <w:r>
        <w:t xml:space="preserve"> in order to keep the value of the original input, meaning that we start outputting the number from the less significant bit (LSB) to the most significant bit (MSB), and if needed (like in that case) we add 0 to the MSB of the last output data.</w:t>
      </w:r>
    </w:p>
    <w:p w:rsidR="00EC39BF" w:rsidRDefault="00EC39BF" w:rsidP="00EC39BF">
      <w:pPr>
        <w:bidi w:val="0"/>
      </w:pPr>
      <w:r>
        <w:t xml:space="preserve">In our example we </w:t>
      </w:r>
      <w:r w:rsidRPr="004A157D">
        <w:rPr>
          <w:rFonts w:cs="Arial"/>
          <w:color w:val="000000"/>
          <w:shd w:val="clear" w:color="auto" w:fill="FFFFFF"/>
        </w:rPr>
        <w:t>divide</w:t>
      </w:r>
      <w:r>
        <w:t xml:space="preserve"> the input </w:t>
      </w:r>
      <w:r w:rsidRPr="00B80F15">
        <w:rPr>
          <w:color w:val="7030A0"/>
        </w:rPr>
        <w:t>11</w:t>
      </w:r>
      <w:r w:rsidRPr="00B80F15">
        <w:rPr>
          <w:color w:val="C0504D" w:themeColor="accent2"/>
        </w:rPr>
        <w:t>000</w:t>
      </w:r>
      <w:r w:rsidRPr="00B80F15">
        <w:rPr>
          <w:color w:val="1F497D" w:themeColor="text2"/>
        </w:rPr>
        <w:t>111</w:t>
      </w:r>
      <w:r>
        <w:t xml:space="preserve"> to the outputs of: first- </w:t>
      </w:r>
      <w:r w:rsidRPr="00B80F15">
        <w:rPr>
          <w:color w:val="1F497D" w:themeColor="text2"/>
        </w:rPr>
        <w:t>111</w:t>
      </w:r>
      <w:r>
        <w:t xml:space="preserve">, second- </w:t>
      </w:r>
      <w:r w:rsidRPr="00B80F15">
        <w:rPr>
          <w:color w:val="C0504D" w:themeColor="accent2"/>
        </w:rPr>
        <w:t>000</w:t>
      </w:r>
      <w:r>
        <w:t xml:space="preserve"> third- 0</w:t>
      </w:r>
      <w:r w:rsidRPr="00B80F15">
        <w:rPr>
          <w:color w:val="7030A0"/>
        </w:rPr>
        <w:t>11</w:t>
      </w:r>
      <w:r>
        <w:t>. We can see that one 0 was added to the last output in order to fit him to the output width.</w:t>
      </w:r>
    </w:p>
    <w:p w:rsidR="00EC39BF" w:rsidDel="00474B8E" w:rsidRDefault="00EC39BF" w:rsidP="00EC39BF">
      <w:pPr>
        <w:bidi w:val="0"/>
        <w:rPr>
          <w:del w:id="163" w:author="MOSHE PORIAN" w:date="2013-10-20T22:57:00Z"/>
        </w:rPr>
      </w:pPr>
    </w:p>
    <w:p w:rsidR="008F61DF" w:rsidDel="00474B8E" w:rsidRDefault="008F61DF" w:rsidP="008F61DF">
      <w:pPr>
        <w:pStyle w:val="ListParagraph"/>
        <w:bidi w:val="0"/>
        <w:ind w:left="2520"/>
        <w:rPr>
          <w:del w:id="164" w:author="MOSHE PORIAN" w:date="2013-10-20T22:57:00Z"/>
        </w:rPr>
      </w:pPr>
    </w:p>
    <w:p w:rsidR="008F61DF" w:rsidDel="00474B8E" w:rsidRDefault="008F61DF" w:rsidP="008F61DF">
      <w:pPr>
        <w:pStyle w:val="ListParagraph"/>
        <w:bidi w:val="0"/>
        <w:ind w:left="2160"/>
        <w:rPr>
          <w:del w:id="165" w:author="MOSHE PORIAN" w:date="2013-10-20T22:57:00Z"/>
        </w:rPr>
      </w:pPr>
    </w:p>
    <w:p w:rsidR="0003247D" w:rsidDel="00474B8E" w:rsidRDefault="0003247D" w:rsidP="0003247D">
      <w:pPr>
        <w:bidi w:val="0"/>
        <w:rPr>
          <w:del w:id="166" w:author="MOSHE PORIAN" w:date="2013-10-20T22:57:00Z"/>
        </w:rPr>
      </w:pPr>
    </w:p>
    <w:p w:rsidR="0003247D" w:rsidRDefault="0003247D" w:rsidP="004E6B64">
      <w:pPr>
        <w:pStyle w:val="Heading3"/>
        <w:bidi w:val="0"/>
      </w:pPr>
    </w:p>
    <w:p w:rsidR="00B847EF" w:rsidRPr="0068390D" w:rsidRDefault="0068390D" w:rsidP="00655040">
      <w:pPr>
        <w:pStyle w:val="Heading3"/>
        <w:bidi w:val="0"/>
      </w:pPr>
      <w:bookmarkStart w:id="167" w:name="_Toc370059086"/>
      <w:bookmarkStart w:id="168" w:name="_Toc370059239"/>
      <w:bookmarkStart w:id="169" w:name="_Toc370066524"/>
      <w:bookmarkStart w:id="170" w:name="_Toc378518880"/>
      <w:r w:rsidRPr="0068390D">
        <w:t>3.4.3</w:t>
      </w:r>
      <w:r w:rsidR="004E6B64" w:rsidRPr="0068390D">
        <w:tab/>
      </w:r>
      <w:r w:rsidR="00EC39BF" w:rsidRPr="0068390D">
        <w:t>I</w:t>
      </w:r>
      <w:r w:rsidR="00655040">
        <w:t>nput&gt;Output</w:t>
      </w:r>
      <w:r w:rsidR="00EC39BF" w:rsidRPr="0068390D">
        <w:t xml:space="preserve"> C</w:t>
      </w:r>
      <w:bookmarkEnd w:id="167"/>
      <w:bookmarkEnd w:id="168"/>
      <w:bookmarkEnd w:id="169"/>
      <w:r w:rsidR="00655040">
        <w:t>oordinator</w:t>
      </w:r>
      <w:bookmarkEnd w:id="170"/>
    </w:p>
    <w:p w:rsidR="00041486" w:rsidRDefault="00041486" w:rsidP="00041486">
      <w:pPr>
        <w:bidi w:val="0"/>
        <w:rPr>
          <w:rStyle w:val="Emphasis"/>
        </w:rPr>
      </w:pPr>
    </w:p>
    <w:p w:rsidR="00041486" w:rsidRDefault="00041486" w:rsidP="00041486">
      <w:pPr>
        <w:bidi w:val="0"/>
        <w:rPr>
          <w:rStyle w:val="Emphasis"/>
        </w:rPr>
      </w:pPr>
      <w:r w:rsidRPr="00F26180">
        <w:rPr>
          <w:rStyle w:val="Emphasis"/>
        </w:rPr>
        <w:t>General Description</w:t>
      </w:r>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ins w:id="171" w:author="MOSHE PORIAN" w:date="2013-10-20T22:57:00Z">
        <w:r w:rsidR="00B07D53">
          <w:rPr>
            <w:rFonts w:hint="cs"/>
            <w:rtl/>
          </w:rPr>
          <w:t xml:space="preserve"> </w:t>
        </w:r>
      </w:ins>
      <w:r>
        <w:t xml:space="preserve">We save at first the incoming data (when it is valid) and start to output it in the width of </w:t>
      </w:r>
      <w:proofErr w:type="spellStart"/>
      <w:r w:rsidRPr="00CF1D2C">
        <w:t>out_width_g</w:t>
      </w:r>
      <w:proofErr w:type="spellEnd"/>
      <w:r>
        <w:t xml:space="preserve"> every clock cycle. In the case that the last output is smaller than that width, we add 0 to the MSB until it's fit, in order to not change the number value.</w:t>
      </w:r>
    </w:p>
    <w:p w:rsidR="00EC39BF" w:rsidRDefault="00EC39BF" w:rsidP="00EC39BF">
      <w:pPr>
        <w:bidi w:val="0"/>
      </w:pPr>
    </w:p>
    <w:p w:rsidR="00EC39BF" w:rsidRDefault="00EC39BF" w:rsidP="00EC39BF">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0F2286" w:rsidRPr="00E607E4" w:rsidRDefault="006D3555" w:rsidP="006D3555">
      <w:pPr>
        <w:pStyle w:val="Caption"/>
        <w:bidi w:val="0"/>
        <w:jc w:val="center"/>
        <w:rPr>
          <w:b w:val="0"/>
          <w:bCs w:val="0"/>
        </w:rPr>
      </w:pPr>
      <w:bookmarkStart w:id="172" w:name="_Toc378517819"/>
      <w:bookmarkStart w:id="173" w:name="_Toc378518995"/>
      <w:r>
        <w:t xml:space="preserve">Table </w:t>
      </w:r>
      <w:fldSimple w:instr=" SEQ Table \* ARABIC ">
        <w:r w:rsidR="00D1530F">
          <w:rPr>
            <w:noProof/>
          </w:rPr>
          <w:t>11</w:t>
        </w:r>
      </w:fldSimple>
      <w:r>
        <w:rPr>
          <w:noProof/>
        </w:rPr>
        <w:t>- I</w:t>
      </w:r>
      <w:r w:rsidRPr="00E11A70">
        <w:rPr>
          <w:noProof/>
        </w:rPr>
        <w:t>n&gt; out coordinator generics</w:t>
      </w:r>
      <w:bookmarkEnd w:id="172"/>
      <w:bookmarkEnd w:id="173"/>
    </w:p>
    <w:p w:rsidR="00EC39BF" w:rsidRDefault="00EC39BF" w:rsidP="00EC39BF">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607E4" w:rsidRDefault="006D3555" w:rsidP="006D3555">
      <w:pPr>
        <w:pStyle w:val="Caption"/>
        <w:bidi w:val="0"/>
        <w:jc w:val="center"/>
      </w:pPr>
      <w:bookmarkStart w:id="174" w:name="_Toc378517820"/>
      <w:bookmarkStart w:id="175" w:name="_Toc378518996"/>
      <w:r>
        <w:t xml:space="preserve">Table </w:t>
      </w:r>
      <w:fldSimple w:instr=" SEQ Table \* ARABIC ">
        <w:r w:rsidR="00D1530F">
          <w:rPr>
            <w:noProof/>
          </w:rPr>
          <w:t>12</w:t>
        </w:r>
      </w:fldSimple>
      <w:r>
        <w:t>- I</w:t>
      </w:r>
      <w:r w:rsidRPr="005B12D9">
        <w:t>n&gt; out coordinator signals</w:t>
      </w:r>
      <w:bookmarkEnd w:id="174"/>
      <w:bookmarkEnd w:id="175"/>
    </w:p>
    <w:p w:rsidR="00EC39BF" w:rsidRPr="00F56F54" w:rsidRDefault="00604B7B" w:rsidP="002F5BE7">
      <w:pPr>
        <w:pStyle w:val="Heading2"/>
        <w:bidi w:val="0"/>
        <w:rPr>
          <w:rFonts w:asciiTheme="minorHAnsi" w:eastAsiaTheme="minorHAnsi" w:hAnsiTheme="minorHAnsi" w:cstheme="minorBidi"/>
          <w:b w:val="0"/>
          <w:bCs w:val="0"/>
          <w:color w:val="auto"/>
          <w:sz w:val="22"/>
          <w:szCs w:val="22"/>
        </w:rPr>
      </w:pPr>
      <w:bookmarkStart w:id="176" w:name="_Toc370059088"/>
      <w:bookmarkStart w:id="177" w:name="_Toc370059241"/>
      <w:bookmarkStart w:id="178" w:name="_Toc370066526"/>
      <w:bookmarkStart w:id="179" w:name="_Toc378518881"/>
      <w:r w:rsidRPr="00F56F54">
        <w:rPr>
          <w:rFonts w:asciiTheme="minorHAnsi" w:eastAsiaTheme="minorHAnsi" w:hAnsiTheme="minorHAnsi" w:cstheme="minorBidi"/>
          <w:b w:val="0"/>
          <w:bCs w:val="0"/>
          <w:color w:val="auto"/>
          <w:sz w:val="22"/>
          <w:szCs w:val="22"/>
        </w:rPr>
        <w:lastRenderedPageBreak/>
        <w:t>I</w:t>
      </w:r>
      <w:r w:rsidR="002F5BE7">
        <w:rPr>
          <w:rFonts w:asciiTheme="minorHAnsi" w:eastAsiaTheme="minorHAnsi" w:hAnsiTheme="minorHAnsi" w:cstheme="minorBidi"/>
          <w:b w:val="0"/>
          <w:bCs w:val="0"/>
          <w:color w:val="auto"/>
          <w:sz w:val="22"/>
          <w:szCs w:val="22"/>
        </w:rPr>
        <w:t>nput</w:t>
      </w:r>
      <w:r w:rsidRPr="00F56F54">
        <w:rPr>
          <w:rFonts w:asciiTheme="minorHAnsi" w:eastAsiaTheme="minorHAnsi" w:hAnsiTheme="minorHAnsi" w:cstheme="minorBidi"/>
          <w:b w:val="0"/>
          <w:bCs w:val="0"/>
          <w:color w:val="auto"/>
          <w:sz w:val="22"/>
          <w:szCs w:val="22"/>
        </w:rPr>
        <w:t>&gt;</w:t>
      </w:r>
      <w:r w:rsidR="002F5BE7">
        <w:rPr>
          <w:rFonts w:asciiTheme="minorHAnsi" w:eastAsiaTheme="minorHAnsi" w:hAnsiTheme="minorHAnsi" w:cstheme="minorBidi"/>
          <w:b w:val="0"/>
          <w:bCs w:val="0"/>
          <w:color w:val="auto"/>
          <w:sz w:val="22"/>
          <w:szCs w:val="22"/>
        </w:rPr>
        <w:t xml:space="preserve"> Output</w:t>
      </w:r>
      <w:r w:rsidRPr="00F56F54">
        <w:rPr>
          <w:rFonts w:asciiTheme="minorHAnsi" w:eastAsiaTheme="minorHAnsi" w:hAnsiTheme="minorHAnsi" w:cstheme="minorBidi"/>
          <w:b w:val="0"/>
          <w:bCs w:val="0"/>
          <w:color w:val="auto"/>
          <w:sz w:val="22"/>
          <w:szCs w:val="22"/>
        </w:rPr>
        <w:t xml:space="preserve"> </w:t>
      </w:r>
      <w:r w:rsidR="00EC39BF" w:rsidRPr="00F56F54">
        <w:rPr>
          <w:rFonts w:asciiTheme="minorHAnsi" w:eastAsiaTheme="minorHAnsi" w:hAnsiTheme="minorHAnsi" w:cstheme="minorBidi"/>
          <w:b w:val="0"/>
          <w:bCs w:val="0"/>
          <w:color w:val="auto"/>
          <w:sz w:val="22"/>
          <w:szCs w:val="22"/>
        </w:rPr>
        <w:t xml:space="preserve"> C</w:t>
      </w:r>
      <w:r w:rsidR="002F5BE7">
        <w:rPr>
          <w:rFonts w:asciiTheme="minorHAnsi" w:eastAsiaTheme="minorHAnsi" w:hAnsiTheme="minorHAnsi" w:cstheme="minorBidi"/>
          <w:b w:val="0"/>
          <w:bCs w:val="0"/>
          <w:color w:val="auto"/>
          <w:sz w:val="22"/>
          <w:szCs w:val="22"/>
        </w:rPr>
        <w:t>oordinator</w:t>
      </w:r>
      <w:r w:rsidR="00EC39BF" w:rsidRPr="00F56F54">
        <w:rPr>
          <w:rFonts w:asciiTheme="minorHAnsi" w:eastAsiaTheme="minorHAnsi" w:hAnsiTheme="minorHAnsi" w:cstheme="minorBidi"/>
          <w:b w:val="0"/>
          <w:bCs w:val="0"/>
          <w:color w:val="auto"/>
          <w:sz w:val="22"/>
          <w:szCs w:val="22"/>
        </w:rPr>
        <w:t xml:space="preserve"> FSM</w:t>
      </w:r>
      <w:bookmarkEnd w:id="176"/>
      <w:bookmarkEnd w:id="177"/>
      <w:bookmarkEnd w:id="178"/>
      <w:bookmarkEnd w:id="179"/>
    </w:p>
    <w:p w:rsidR="00EC39BF" w:rsidRDefault="00B22FB8" w:rsidP="00EC39BF">
      <w:pPr>
        <w:bidi w:val="0"/>
      </w:pPr>
      <w:r>
        <w:rPr>
          <w:noProof/>
        </w:rPr>
        <mc:AlternateContent>
          <mc:Choice Requires="wpc">
            <w:drawing>
              <wp:inline distT="0" distB="0" distL="0" distR="0" wp14:anchorId="07BF90F5" wp14:editId="5B28C81E">
                <wp:extent cx="2693035" cy="3796030"/>
                <wp:effectExtent l="0" t="0" r="0" b="0"/>
                <wp:docPr id="49" name="בד ציור 2056"/>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5" name="תמונה 2055"/>
                          <pic:cNvPicPr>
                            <a:picLocks noChangeAspect="1"/>
                          </pic:cNvPicPr>
                        </pic:nvPicPr>
                        <pic:blipFill>
                          <a:blip r:embed="rId47"/>
                          <a:stretch>
                            <a:fillRect/>
                          </a:stretch>
                        </pic:blipFill>
                        <pic:spPr>
                          <a:xfrm>
                            <a:off x="20" y="36001"/>
                            <a:ext cx="2657387" cy="3759812"/>
                          </a:xfrm>
                          <a:prstGeom prst="rect">
                            <a:avLst/>
                          </a:prstGeom>
                        </pic:spPr>
                      </pic:pic>
                    </wpc:wpc>
                  </a:graphicData>
                </a:graphic>
              </wp:inline>
            </w:drawing>
          </mc:Choice>
          <mc:Fallback>
            <w:pict>
              <v:group id="בד ציור 2056" o:spid="_x0000_s1026" editas="canvas" style="width:212.05pt;height:298.9pt;mso-position-horizontal-relative:char;mso-position-vertical-relative:line" coordsize="26930,37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">
                <v:shape id="_x0000_s1027" type="#_x0000_t75" style="position:absolute;width:26930;height:37960;visibility:visible;mso-wrap-style:square">
                  <v:fill o:detectmouseclick="t"/>
                  <v:path o:connecttype="none"/>
                </v:shape>
                <v:shape id="תמונה 2055" o:spid="_x0000_s1028" type="#_x0000_t75" style="position:absolute;top:360;width:26574;height:37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ItLHAAAA3QAAAA8AAABkcnMvZG93bnJldi54bWxEj0FrwkAUhO8F/8PyhN7qroq2RDfBFgrF&#10;g7Sph3p7ZJ9JNPs2ZLca/fWuUOhxmJlvmGXW20acqPO1Yw3jkQJBXDhTc6lh+/3+9ALCB2SDjWPS&#10;cCEPWTp4WGJi3Jm/6JSHUkQI+wQ1VCG0iZS+qMiiH7mWOHp711kMUXalNB2eI9w2cqLUXFqsOS5U&#10;2NJbRcUx/7Ua3FTKw3SuNmH/+nndPefrrf9BrR+H/WoBIlAf/sN/7Q+jYaJmM7i/iU9Apj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JItLHAAAA3QAAAA8AAAAAAAAAAAAA&#10;AAAAnwIAAGRycy9kb3ducmV2LnhtbFBLBQYAAAAABAAEAPcAAACTAwAAAAA=&#10;">
                  <v:imagedata r:id="rId48" o:title=""/>
                  <v:path arrowok="t"/>
                </v:shape>
                <w10:wrap anchorx="page"/>
                <w10:anchorlock/>
              </v:group>
            </w:pict>
          </mc:Fallback>
        </mc:AlternateContent>
      </w:r>
    </w:p>
    <w:p w:rsidR="00E3698C" w:rsidRDefault="00E3698C" w:rsidP="00E3698C">
      <w:pPr>
        <w:pStyle w:val="Caption"/>
        <w:bidi w:val="0"/>
        <w:jc w:val="center"/>
        <w:rPr>
          <w:sz w:val="32"/>
          <w:szCs w:val="32"/>
        </w:rPr>
      </w:pPr>
      <w:bookmarkStart w:id="180" w:name="_Toc378517773"/>
      <w:bookmarkStart w:id="181" w:name="_Toc378518944"/>
      <w:r>
        <w:t xml:space="preserve">Figure </w:t>
      </w:r>
      <w:fldSimple w:instr=" SEQ Figure \* ARABIC ">
        <w:r w:rsidR="0000669E">
          <w:rPr>
            <w:noProof/>
          </w:rPr>
          <w:t>23</w:t>
        </w:r>
      </w:fldSimple>
      <w:r>
        <w:rPr>
          <w:noProof/>
        </w:rPr>
        <w:t>- I</w:t>
      </w:r>
      <w:r w:rsidRPr="002C27A2">
        <w:rPr>
          <w:noProof/>
        </w:rPr>
        <w:t>n &gt;out coordinator FSM</w:t>
      </w:r>
      <w:bookmarkEnd w:id="180"/>
      <w:bookmarkEnd w:id="181"/>
    </w:p>
    <w:p w:rsidR="00EC39BF" w:rsidRPr="00CB50C0" w:rsidRDefault="00EC39BF" w:rsidP="00E3698C">
      <w:pPr>
        <w:bidi w:val="0"/>
      </w:pPr>
      <w:r w:rsidRPr="00CB50C0">
        <w:t>Output table</w:t>
      </w:r>
    </w:p>
    <w:p w:rsidR="00EC39BF" w:rsidRDefault="00B22FB8" w:rsidP="00EC39BF">
      <w:pPr>
        <w:bidi w:val="0"/>
      </w:pPr>
      <w:r>
        <w:rPr>
          <w:noProof/>
        </w:rPr>
        <mc:AlternateContent>
          <mc:Choice Requires="wpc">
            <w:drawing>
              <wp:inline distT="0" distB="0" distL="0" distR="0" wp14:anchorId="4691FAD1" wp14:editId="69500E8C">
                <wp:extent cx="3080385" cy="2015490"/>
                <wp:effectExtent l="0" t="0" r="539115" b="346710"/>
                <wp:docPr id="46" name="בד ציור 1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3149" name="תמונה 20"/>
                          <pic:cNvPicPr>
                            <a:picLocks noChangeAspect="1"/>
                          </pic:cNvPicPr>
                        </pic:nvPicPr>
                        <pic:blipFill>
                          <a:blip r:embed="rId49"/>
                          <a:stretch>
                            <a:fillRect/>
                          </a:stretch>
                        </pic:blipFill>
                        <pic:spPr>
                          <a:xfrm>
                            <a:off x="95" y="0"/>
                            <a:ext cx="3620949" cy="2368486"/>
                          </a:xfrm>
                          <a:prstGeom prst="rect">
                            <a:avLst/>
                          </a:prstGeom>
                        </pic:spPr>
                      </pic:pic>
                    </wpc:wpc>
                  </a:graphicData>
                </a:graphic>
              </wp:inline>
            </w:drawing>
          </mc:Choice>
          <mc:Fallback>
            <w:pict>
              <v:group id="בד ציור 18" o:spid="_x0000_s1026" editas="canvas" style="width:242.55pt;height:158.7pt;mso-position-horizontal-relative:char;mso-position-vertical-relative:line" coordsize="30803,2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iucEkp/6yE9ffeCDHwbYlONEyk9++CPTxwGan/6Zn7k+Xnzw3/zU9HGA&#10;yDEi5TqQKIqiKIqiKIqi3Ee5DiTpWn3///shgE1tCMYHP/RT08cBmtZD8uMf+Mnp4wDx4z/xk9fH&#10;iutA8qGf/MjVv/zXPwGwKceJlBw8Zo8DNP/2pz8aSH70/R+cPg4QOUakCCRA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">
                <v:shape id="_x0000_s1027" type="#_x0000_t75" style="position:absolute;width:30803;height:20154;visibility:visible;mso-wrap-style:square">
                  <v:fill o:detectmouseclick="t"/>
                  <v:path o:connecttype="none"/>
                </v:shape>
                <v:shape id="תמונה 20" o:spid="_x0000_s1028" type="#_x0000_t75" style="position:absolute;width:36210;height:23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Pau7GAAAA3QAAAA8AAABkcnMvZG93bnJldi54bWxEj0tvwjAQhO+V+A/WVuqtOKEVj4BBFRVS&#10;aE88xHmJt0kgXke2C+Hf40pIPY5m5hvNbNGZRlzI+dqygrSfgCAurK65VLDfrV7HIHxA1thYJgU3&#10;8rCY955mmGl75Q1dtqEUEcI+QwVVCG0mpS8qMuj7tiWO3o91BkOUrpTa4TXCTSMHSTKUBmuOCxW2&#10;tKyoOG9/jYJlsJv8eFp/r/OvkTsl7SD9XB2UennuPqYgAnXhP/xo51rBW/o+gb838QnI+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M9q7sYAAADdAAAADwAAAAAAAAAAAAAA&#10;AACfAgAAZHJzL2Rvd25yZXYueG1sUEsFBgAAAAAEAAQA9wAAAJIDAAAAAA==&#10;">
                  <v:imagedata r:id="rId50" o:title=""/>
                  <v:path arrowok="t"/>
                </v:shape>
                <w10:wrap anchorx="page"/>
                <w10:anchorlock/>
              </v:group>
            </w:pict>
          </mc:Fallback>
        </mc:AlternateContent>
      </w:r>
    </w:p>
    <w:p w:rsidR="00604B7B" w:rsidRDefault="007164AA" w:rsidP="007164AA">
      <w:pPr>
        <w:pStyle w:val="Caption"/>
        <w:bidi w:val="0"/>
        <w:jc w:val="center"/>
      </w:pPr>
      <w:bookmarkStart w:id="182" w:name="_Toc378517821"/>
      <w:bookmarkStart w:id="183" w:name="_Toc378518997"/>
      <w:r>
        <w:t xml:space="preserve">Table </w:t>
      </w:r>
      <w:fldSimple w:instr=" SEQ Table \* ARABIC ">
        <w:r w:rsidR="00D1530F">
          <w:rPr>
            <w:noProof/>
          </w:rPr>
          <w:t>13</w:t>
        </w:r>
      </w:fldSimple>
      <w:r>
        <w:rPr>
          <w:noProof/>
        </w:rPr>
        <w:t>- I</w:t>
      </w:r>
      <w:r w:rsidRPr="00135D75">
        <w:rPr>
          <w:noProof/>
        </w:rPr>
        <w:t>n&gt; out coordinator output</w:t>
      </w:r>
      <w:bookmarkEnd w:id="182"/>
      <w:bookmarkEnd w:id="183"/>
    </w:p>
    <w:p w:rsidR="00F56F54" w:rsidRPr="00F56F54" w:rsidRDefault="00F56F54" w:rsidP="00F56F54">
      <w:pPr>
        <w:bidi w:val="0"/>
      </w:pPr>
    </w:p>
    <w:p w:rsidR="000B5C7D" w:rsidRDefault="000B5C7D" w:rsidP="000B5C7D">
      <w:pPr>
        <w:pStyle w:val="Heading3"/>
        <w:bidi w:val="0"/>
      </w:pPr>
    </w:p>
    <w:p w:rsidR="00041486" w:rsidRDefault="00041486" w:rsidP="0068390D">
      <w:pPr>
        <w:pStyle w:val="Heading3"/>
        <w:bidi w:val="0"/>
      </w:pPr>
      <w:bookmarkStart w:id="184" w:name="_Toc370059089"/>
      <w:bookmarkStart w:id="185" w:name="_Toc370059242"/>
      <w:bookmarkStart w:id="186" w:name="_Toc370066527"/>
    </w:p>
    <w:p w:rsidR="00655040" w:rsidRPr="00655040" w:rsidRDefault="00655040" w:rsidP="00655040">
      <w:pPr>
        <w:bidi w:val="0"/>
      </w:pPr>
    </w:p>
    <w:p w:rsidR="00EC39BF" w:rsidRDefault="004E6B64" w:rsidP="00655040">
      <w:pPr>
        <w:pStyle w:val="Heading3"/>
        <w:bidi w:val="0"/>
      </w:pPr>
      <w:bookmarkStart w:id="187" w:name="_Toc378518882"/>
      <w:r>
        <w:lastRenderedPageBreak/>
        <w:t>3.</w:t>
      </w:r>
      <w:r w:rsidR="0068390D">
        <w:t>4.4</w:t>
      </w:r>
      <w:r>
        <w:tab/>
      </w:r>
      <w:r w:rsidR="00EC39BF">
        <w:t>I</w:t>
      </w:r>
      <w:r w:rsidR="00655040">
        <w:t>nput</w:t>
      </w:r>
      <w:r w:rsidR="00EC39BF">
        <w:t>&lt;O</w:t>
      </w:r>
      <w:r w:rsidR="00655040">
        <w:t>utput</w:t>
      </w:r>
      <w:r w:rsidR="00EC39BF">
        <w:t xml:space="preserve"> C</w:t>
      </w:r>
      <w:bookmarkEnd w:id="184"/>
      <w:bookmarkEnd w:id="185"/>
      <w:bookmarkEnd w:id="186"/>
      <w:r w:rsidR="00655040">
        <w:t>oordinator</w:t>
      </w:r>
      <w:bookmarkEnd w:id="187"/>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EC39BF" w:rsidRDefault="00EC39BF" w:rsidP="00EC39BF">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&lt;</w:t>
      </w:r>
      <w:r w:rsidRPr="00CF1D2C">
        <w:t xml:space="preserve"> output</w:t>
      </w:r>
      <w:r>
        <w:t>.</w:t>
      </w:r>
      <w:ins w:id="188" w:author="MOSHE PORIAN" w:date="2013-10-20T22:57:00Z">
        <w:r w:rsidR="00B07D53">
          <w:rPr>
            <w:rFonts w:hint="cs"/>
            <w:rtl/>
          </w:rPr>
          <w:t xml:space="preserve"> </w:t>
        </w:r>
      </w:ins>
      <w:r>
        <w:t xml:space="preserve">We save at first the incoming data (when it is valid) and in the next clock cycle we output it. We add 0 to the MSB until it's fit to </w:t>
      </w:r>
      <w:proofErr w:type="spellStart"/>
      <w:r w:rsidRPr="00CF1D2C">
        <w:t>out_width_g</w:t>
      </w:r>
      <w:proofErr w:type="spellEnd"/>
      <w:r>
        <w:t xml:space="preserve"> , in order to not change the number's value.</w:t>
      </w:r>
    </w:p>
    <w:p w:rsidR="00EC39BF" w:rsidRDefault="00EC39BF" w:rsidP="00EC39BF">
      <w:pPr>
        <w:bidi w:val="0"/>
      </w:pPr>
    </w:p>
    <w:p w:rsidR="00EC39BF" w:rsidRDefault="00EC39BF" w:rsidP="00EC39BF">
      <w:pPr>
        <w:bidi w:val="0"/>
      </w:pPr>
      <w:r>
        <w:t>Generic table</w:t>
      </w:r>
    </w:p>
    <w:tbl>
      <w:tblPr>
        <w:tblStyle w:val="TableGrid"/>
        <w:tblW w:w="0" w:type="auto"/>
        <w:tblLook w:val="04A0" w:firstRow="1" w:lastRow="0" w:firstColumn="1" w:lastColumn="0" w:noHBand="0" w:noVBand="1"/>
      </w:tblPr>
      <w:tblGrid>
        <w:gridCol w:w="3282"/>
        <w:gridCol w:w="2592"/>
        <w:gridCol w:w="2648"/>
      </w:tblGrid>
      <w:tr w:rsidR="00EC39BF" w:rsidTr="00272D6A">
        <w:tc>
          <w:tcPr>
            <w:tcW w:w="3282" w:type="dxa"/>
          </w:tcPr>
          <w:p w:rsidR="00EC39BF" w:rsidRDefault="00EC39BF" w:rsidP="00272D6A">
            <w:pPr>
              <w:bidi w:val="0"/>
            </w:pPr>
            <w:r>
              <w:t>Name</w:t>
            </w:r>
          </w:p>
        </w:tc>
        <w:tc>
          <w:tcPr>
            <w:tcW w:w="2592" w:type="dxa"/>
          </w:tcPr>
          <w:p w:rsidR="00EC39BF" w:rsidRDefault="00EC39BF" w:rsidP="00272D6A">
            <w:pPr>
              <w:bidi w:val="0"/>
            </w:pPr>
            <w:r>
              <w:t xml:space="preserve">Width </w:t>
            </w:r>
          </w:p>
        </w:tc>
        <w:tc>
          <w:tcPr>
            <w:tcW w:w="2648" w:type="dxa"/>
          </w:tcPr>
          <w:p w:rsidR="00EC39BF" w:rsidRDefault="00EC39BF" w:rsidP="00272D6A">
            <w:pPr>
              <w:bidi w:val="0"/>
            </w:pPr>
            <w:r>
              <w:t>Description</w:t>
            </w:r>
          </w:p>
        </w:tc>
      </w:tr>
      <w:tr w:rsidR="00EC39BF" w:rsidTr="00272D6A">
        <w:tc>
          <w:tcPr>
            <w:tcW w:w="3282" w:type="dxa"/>
          </w:tcPr>
          <w:p w:rsidR="00EC39BF" w:rsidRDefault="00EC39BF" w:rsidP="00272D6A">
            <w:pPr>
              <w:bidi w:val="0"/>
            </w:pPr>
            <w:proofErr w:type="spellStart"/>
            <w:r w:rsidRPr="00BE7FEE">
              <w:t>reset_polarity_g</w:t>
            </w:r>
            <w:proofErr w:type="spellEnd"/>
          </w:p>
        </w:tc>
        <w:tc>
          <w:tcPr>
            <w:tcW w:w="2592" w:type="dxa"/>
          </w:tcPr>
          <w:p w:rsidR="00EC39BF" w:rsidRDefault="00EC39BF" w:rsidP="00272D6A">
            <w:pPr>
              <w:bidi w:val="0"/>
            </w:pPr>
            <w:r>
              <w:t>1</w:t>
            </w:r>
          </w:p>
        </w:tc>
        <w:tc>
          <w:tcPr>
            <w:tcW w:w="2648" w:type="dxa"/>
          </w:tcPr>
          <w:p w:rsidR="00EC39BF" w:rsidRDefault="00EC39BF" w:rsidP="00272D6A">
            <w:pPr>
              <w:bidi w:val="0"/>
            </w:pPr>
            <w:r w:rsidRPr="00BE7FEE">
              <w:t>'1' reset active high, '0' active low</w:t>
            </w:r>
          </w:p>
        </w:tc>
      </w:tr>
      <w:tr w:rsidR="00EC39BF" w:rsidTr="00272D6A">
        <w:tc>
          <w:tcPr>
            <w:tcW w:w="3282" w:type="dxa"/>
          </w:tcPr>
          <w:p w:rsidR="00EC39BF" w:rsidRPr="00BE7FEE" w:rsidRDefault="00EC39BF" w:rsidP="00272D6A">
            <w:pPr>
              <w:bidi w:val="0"/>
            </w:pPr>
            <w:proofErr w:type="spellStart"/>
            <w:r w:rsidRPr="00CF1D2C">
              <w:t>out_width_g</w:t>
            </w:r>
            <w:proofErr w:type="spellEnd"/>
          </w:p>
        </w:tc>
        <w:tc>
          <w:tcPr>
            <w:tcW w:w="2592" w:type="dxa"/>
          </w:tcPr>
          <w:p w:rsidR="00EC39BF" w:rsidRDefault="00EC39BF" w:rsidP="00272D6A">
            <w:pPr>
              <w:bidi w:val="0"/>
            </w:pPr>
            <w:r>
              <w:t>3</w:t>
            </w:r>
          </w:p>
        </w:tc>
        <w:tc>
          <w:tcPr>
            <w:tcW w:w="2648" w:type="dxa"/>
          </w:tcPr>
          <w:p w:rsidR="00EC39BF" w:rsidRDefault="00EC39BF" w:rsidP="00272D6A">
            <w:pPr>
              <w:bidi w:val="0"/>
            </w:pPr>
            <w:r>
              <w:t>Width of outputting data</w:t>
            </w:r>
          </w:p>
        </w:tc>
      </w:tr>
      <w:tr w:rsidR="00EC39BF" w:rsidTr="00272D6A">
        <w:tc>
          <w:tcPr>
            <w:tcW w:w="3282" w:type="dxa"/>
          </w:tcPr>
          <w:p w:rsidR="00EC39BF" w:rsidRPr="00BE7FEE" w:rsidRDefault="00EC39BF" w:rsidP="00272D6A">
            <w:pPr>
              <w:bidi w:val="0"/>
            </w:pPr>
            <w:proofErr w:type="spellStart"/>
            <w:r w:rsidRPr="00CF1D2C">
              <w:t>in_width_g</w:t>
            </w:r>
            <w:proofErr w:type="spellEnd"/>
          </w:p>
        </w:tc>
        <w:tc>
          <w:tcPr>
            <w:tcW w:w="2592" w:type="dxa"/>
          </w:tcPr>
          <w:p w:rsidR="00EC39BF" w:rsidRDefault="00EC39BF" w:rsidP="00272D6A">
            <w:pPr>
              <w:bidi w:val="0"/>
            </w:pPr>
            <w:r>
              <w:t>8</w:t>
            </w:r>
          </w:p>
        </w:tc>
        <w:tc>
          <w:tcPr>
            <w:tcW w:w="2648" w:type="dxa"/>
          </w:tcPr>
          <w:p w:rsidR="00EC39BF" w:rsidRPr="00BE7FEE" w:rsidRDefault="00EC39BF" w:rsidP="00272D6A">
            <w:pPr>
              <w:bidi w:val="0"/>
            </w:pPr>
            <w:r>
              <w:t>Width of incoming data</w:t>
            </w:r>
          </w:p>
        </w:tc>
      </w:tr>
    </w:tbl>
    <w:p w:rsidR="0081328B" w:rsidRDefault="006F0EE4" w:rsidP="006F0EE4">
      <w:pPr>
        <w:pStyle w:val="Caption"/>
        <w:bidi w:val="0"/>
        <w:jc w:val="center"/>
        <w:rPr>
          <w:rtl/>
        </w:rPr>
      </w:pPr>
      <w:bookmarkStart w:id="189" w:name="_Toc378517822"/>
      <w:bookmarkStart w:id="190" w:name="_Toc378518998"/>
      <w:r>
        <w:t xml:space="preserve">Table </w:t>
      </w:r>
      <w:fldSimple w:instr=" SEQ Table \* ARABIC ">
        <w:r w:rsidR="00D1530F">
          <w:rPr>
            <w:noProof/>
          </w:rPr>
          <w:t>14</w:t>
        </w:r>
      </w:fldSimple>
      <w:r>
        <w:t>- I</w:t>
      </w:r>
      <w:r w:rsidRPr="002062E1">
        <w:t>n&lt; out coordinator generics</w:t>
      </w:r>
      <w:bookmarkEnd w:id="189"/>
      <w:bookmarkEnd w:id="190"/>
      <w:r w:rsidR="00F97EE3">
        <w:fldChar w:fldCharType="begin"/>
      </w:r>
      <w:r w:rsidR="0081328B">
        <w:rPr>
          <w:rtl/>
        </w:rPr>
        <w:instrText xml:space="preserve"> </w:instrText>
      </w:r>
      <w:r w:rsidR="0081328B">
        <w:instrText>SEQ</w:instrText>
      </w:r>
      <w:r w:rsidR="0081328B">
        <w:rPr>
          <w:rtl/>
        </w:rPr>
        <w:instrText xml:space="preserve"> טבלה \* </w:instrText>
      </w:r>
      <w:r w:rsidR="0081328B">
        <w:instrText>ARABIC</w:instrText>
      </w:r>
      <w:r w:rsidR="0081328B">
        <w:rPr>
          <w:rtl/>
        </w:rPr>
        <w:instrText xml:space="preserve"> </w:instrText>
      </w:r>
      <w:r w:rsidR="00F97EE3">
        <w:fldChar w:fldCharType="end"/>
      </w:r>
      <w:bookmarkStart w:id="191" w:name="_Toc370066018"/>
      <w:bookmarkStart w:id="192" w:name="_Toc370066458"/>
      <w:bookmarkEnd w:id="191"/>
      <w:bookmarkEnd w:id="192"/>
    </w:p>
    <w:p w:rsidR="0081328B" w:rsidRDefault="0081328B" w:rsidP="00EC39BF">
      <w:pPr>
        <w:bidi w:val="0"/>
      </w:pPr>
    </w:p>
    <w:p w:rsidR="00EC39BF" w:rsidRDefault="00EC39BF"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EC39BF" w:rsidTr="00272D6A">
        <w:tc>
          <w:tcPr>
            <w:tcW w:w="2267" w:type="dxa"/>
          </w:tcPr>
          <w:p w:rsidR="00EC39BF" w:rsidRDefault="00EC39BF" w:rsidP="00272D6A">
            <w:pPr>
              <w:bidi w:val="0"/>
            </w:pPr>
            <w:r>
              <w:t>Name</w:t>
            </w:r>
          </w:p>
        </w:tc>
        <w:tc>
          <w:tcPr>
            <w:tcW w:w="2038" w:type="dxa"/>
          </w:tcPr>
          <w:p w:rsidR="00EC39BF" w:rsidRDefault="00EC39BF" w:rsidP="00272D6A">
            <w:pPr>
              <w:bidi w:val="0"/>
            </w:pPr>
            <w:r>
              <w:t>Direction</w:t>
            </w:r>
          </w:p>
        </w:tc>
        <w:tc>
          <w:tcPr>
            <w:tcW w:w="2106" w:type="dxa"/>
          </w:tcPr>
          <w:p w:rsidR="00EC39BF" w:rsidRDefault="00EC39BF" w:rsidP="00272D6A">
            <w:pPr>
              <w:bidi w:val="0"/>
            </w:pPr>
            <w:r>
              <w:t>Width</w:t>
            </w:r>
          </w:p>
        </w:tc>
        <w:tc>
          <w:tcPr>
            <w:tcW w:w="2111" w:type="dxa"/>
          </w:tcPr>
          <w:p w:rsidR="00EC39BF" w:rsidRDefault="00EC39BF" w:rsidP="00272D6A">
            <w:pPr>
              <w:bidi w:val="0"/>
            </w:pPr>
            <w:r>
              <w:t>Description</w:t>
            </w:r>
          </w:p>
        </w:tc>
      </w:tr>
      <w:tr w:rsidR="00EC39BF" w:rsidTr="00272D6A">
        <w:tc>
          <w:tcPr>
            <w:tcW w:w="2267" w:type="dxa"/>
          </w:tcPr>
          <w:p w:rsidR="00EC39BF" w:rsidRDefault="00EC39BF" w:rsidP="00272D6A">
            <w:pPr>
              <w:bidi w:val="0"/>
            </w:pPr>
            <w:proofErr w:type="spellStart"/>
            <w:r w:rsidRPr="00BE7FEE">
              <w:t>clk</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clock</w:t>
            </w:r>
          </w:p>
        </w:tc>
      </w:tr>
      <w:tr w:rsidR="00EC39BF" w:rsidTr="00272D6A">
        <w:tc>
          <w:tcPr>
            <w:tcW w:w="2267" w:type="dxa"/>
          </w:tcPr>
          <w:p w:rsidR="00EC39BF" w:rsidRPr="00BE7FEE" w:rsidRDefault="00EC39BF" w:rsidP="00272D6A">
            <w:pPr>
              <w:bidi w:val="0"/>
            </w:pPr>
            <w:r w:rsidRPr="00661D7E">
              <w:t>Reset</w:t>
            </w:r>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System reset</w:t>
            </w:r>
          </w:p>
        </w:tc>
      </w:tr>
      <w:tr w:rsidR="00EC39BF" w:rsidTr="00272D6A">
        <w:tc>
          <w:tcPr>
            <w:tcW w:w="2267" w:type="dxa"/>
          </w:tcPr>
          <w:p w:rsidR="00EC39BF" w:rsidRPr="00661D7E" w:rsidRDefault="00EC39BF" w:rsidP="00272D6A">
            <w:pPr>
              <w:bidi w:val="0"/>
            </w:pPr>
            <w:proofErr w:type="spellStart"/>
            <w:r w:rsidRPr="00B93899">
              <w:t>data_in</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in_width_g</w:t>
            </w:r>
            <w:proofErr w:type="spellEnd"/>
          </w:p>
        </w:tc>
        <w:tc>
          <w:tcPr>
            <w:tcW w:w="2111" w:type="dxa"/>
          </w:tcPr>
          <w:p w:rsidR="00EC39BF" w:rsidRDefault="00EC39BF" w:rsidP="00272D6A">
            <w:pPr>
              <w:bidi w:val="0"/>
            </w:pPr>
            <w:r>
              <w:t>Incoming data</w:t>
            </w:r>
          </w:p>
        </w:tc>
      </w:tr>
      <w:tr w:rsidR="00EC39BF" w:rsidTr="00272D6A">
        <w:tc>
          <w:tcPr>
            <w:tcW w:w="2267" w:type="dxa"/>
          </w:tcPr>
          <w:p w:rsidR="00EC39BF" w:rsidRPr="00661D7E" w:rsidRDefault="00EC39BF" w:rsidP="00272D6A">
            <w:pPr>
              <w:bidi w:val="0"/>
            </w:pPr>
            <w:proofErr w:type="spellStart"/>
            <w:r w:rsidRPr="00B93899">
              <w:t>data_in_valid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Incoming data valid</w:t>
            </w:r>
          </w:p>
        </w:tc>
      </w:tr>
      <w:tr w:rsidR="00EC39BF" w:rsidTr="00272D6A">
        <w:tc>
          <w:tcPr>
            <w:tcW w:w="2267" w:type="dxa"/>
          </w:tcPr>
          <w:p w:rsidR="00EC39BF" w:rsidRPr="00661D7E" w:rsidRDefault="00EC39BF" w:rsidP="00272D6A">
            <w:pPr>
              <w:bidi w:val="0"/>
            </w:pPr>
            <w:proofErr w:type="spellStart"/>
            <w:r w:rsidRPr="00B93899">
              <w:t>data_out</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proofErr w:type="spellStart"/>
            <w:r w:rsidRPr="00B93899">
              <w:t>out_width_g</w:t>
            </w:r>
            <w:proofErr w:type="spellEnd"/>
          </w:p>
        </w:tc>
        <w:tc>
          <w:tcPr>
            <w:tcW w:w="2111" w:type="dxa"/>
          </w:tcPr>
          <w:p w:rsidR="00EC39BF" w:rsidRDefault="00EC39BF" w:rsidP="00272D6A">
            <w:pPr>
              <w:bidi w:val="0"/>
            </w:pPr>
            <w:r>
              <w:t>Outputting data</w:t>
            </w:r>
          </w:p>
        </w:tc>
      </w:tr>
      <w:tr w:rsidR="00EC39BF" w:rsidTr="00272D6A">
        <w:tc>
          <w:tcPr>
            <w:tcW w:w="2267" w:type="dxa"/>
          </w:tcPr>
          <w:p w:rsidR="00EC39BF" w:rsidRPr="00661D7E" w:rsidRDefault="00EC39BF" w:rsidP="00272D6A">
            <w:pPr>
              <w:bidi w:val="0"/>
            </w:pPr>
            <w:proofErr w:type="spellStart"/>
            <w:r w:rsidRPr="00B93899">
              <w:t>data_out_valid</w:t>
            </w:r>
            <w:proofErr w:type="spellEnd"/>
          </w:p>
        </w:tc>
        <w:tc>
          <w:tcPr>
            <w:tcW w:w="2038" w:type="dxa"/>
          </w:tcPr>
          <w:p w:rsidR="00EC39BF" w:rsidRDefault="00EC39BF" w:rsidP="00272D6A">
            <w:pPr>
              <w:bidi w:val="0"/>
            </w:pPr>
            <w:r>
              <w:t>In</w:t>
            </w:r>
          </w:p>
        </w:tc>
        <w:tc>
          <w:tcPr>
            <w:tcW w:w="2106" w:type="dxa"/>
          </w:tcPr>
          <w:p w:rsidR="00EC39BF" w:rsidRDefault="00EC39BF" w:rsidP="00272D6A">
            <w:pPr>
              <w:bidi w:val="0"/>
            </w:pPr>
            <w:r>
              <w:t>1</w:t>
            </w:r>
          </w:p>
        </w:tc>
        <w:tc>
          <w:tcPr>
            <w:tcW w:w="2111" w:type="dxa"/>
          </w:tcPr>
          <w:p w:rsidR="00EC39BF" w:rsidRDefault="00EC39BF" w:rsidP="00272D6A">
            <w:pPr>
              <w:bidi w:val="0"/>
            </w:pPr>
            <w:r>
              <w:t>Outputting data valid</w:t>
            </w:r>
          </w:p>
        </w:tc>
      </w:tr>
    </w:tbl>
    <w:p w:rsidR="00EC39BF" w:rsidRDefault="006F0EE4" w:rsidP="006F0EE4">
      <w:pPr>
        <w:pStyle w:val="Caption"/>
        <w:bidi w:val="0"/>
        <w:jc w:val="center"/>
      </w:pPr>
      <w:bookmarkStart w:id="193" w:name="_Toc378517823"/>
      <w:bookmarkStart w:id="194" w:name="_Toc378518999"/>
      <w:r>
        <w:t xml:space="preserve">Table </w:t>
      </w:r>
      <w:fldSimple w:instr=" SEQ Table \* ARABIC ">
        <w:r w:rsidR="00D1530F">
          <w:rPr>
            <w:noProof/>
          </w:rPr>
          <w:t>15</w:t>
        </w:r>
      </w:fldSimple>
      <w:r>
        <w:rPr>
          <w:noProof/>
        </w:rPr>
        <w:t>- I</w:t>
      </w:r>
      <w:r w:rsidRPr="00CA01D1">
        <w:rPr>
          <w:noProof/>
        </w:rPr>
        <w:t>n&lt; out coordinator signals</w:t>
      </w:r>
      <w:bookmarkEnd w:id="193"/>
      <w:bookmarkEnd w:id="194"/>
    </w:p>
    <w:p w:rsidR="0005665B" w:rsidRDefault="0005665B" w:rsidP="00EC39BF">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05665B" w:rsidRDefault="0005665B" w:rsidP="0005665B">
      <w:pPr>
        <w:bidi w:val="0"/>
      </w:pPr>
    </w:p>
    <w:p w:rsidR="00655040" w:rsidRDefault="00655040" w:rsidP="00F56F54">
      <w:pPr>
        <w:bidi w:val="0"/>
      </w:pPr>
    </w:p>
    <w:p w:rsidR="00655040" w:rsidRDefault="00655040" w:rsidP="00655040">
      <w:pPr>
        <w:bidi w:val="0"/>
      </w:pPr>
    </w:p>
    <w:p w:rsidR="00EC39BF" w:rsidRDefault="007B4982" w:rsidP="007B4982">
      <w:pPr>
        <w:bidi w:val="0"/>
      </w:pPr>
      <w:r>
        <w:lastRenderedPageBreak/>
        <w:t>Input</w:t>
      </w:r>
      <w:r w:rsidR="00604B7B">
        <w:t>&lt;</w:t>
      </w:r>
      <w:r w:rsidR="00EC39BF">
        <w:t xml:space="preserve"> O</w:t>
      </w:r>
      <w:r>
        <w:t>utput</w:t>
      </w:r>
      <w:r w:rsidR="00EC39BF">
        <w:t xml:space="preserve"> C</w:t>
      </w:r>
      <w:r>
        <w:t>oordinator</w:t>
      </w:r>
      <w:r w:rsidR="00EC39BF">
        <w:t xml:space="preserve"> FSM</w:t>
      </w:r>
    </w:p>
    <w:p w:rsidR="00EC39BF" w:rsidRDefault="00B22FB8" w:rsidP="00EC39BF">
      <w:pPr>
        <w:bidi w:val="0"/>
      </w:pPr>
      <w:r>
        <w:rPr>
          <w:noProof/>
        </w:rPr>
        <mc:AlternateContent>
          <mc:Choice Requires="wpc">
            <w:drawing>
              <wp:inline distT="0" distB="0" distL="0" distR="0" wp14:anchorId="3F4AFCE8" wp14:editId="3AD52746">
                <wp:extent cx="2228215" cy="3423285"/>
                <wp:effectExtent l="0" t="0" r="0" b="5715"/>
                <wp:docPr id="43" name="בד ציור 2059"/>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7" name="תמונה 2057"/>
                          <pic:cNvPicPr>
                            <a:picLocks noChangeAspect="1"/>
                          </pic:cNvPicPr>
                        </pic:nvPicPr>
                        <pic:blipFill>
                          <a:blip r:embed="rId51"/>
                          <a:stretch>
                            <a:fillRect/>
                          </a:stretch>
                        </pic:blipFill>
                        <pic:spPr>
                          <a:xfrm>
                            <a:off x="4" y="179982"/>
                            <a:ext cx="1923720" cy="3243702"/>
                          </a:xfrm>
                          <a:prstGeom prst="rect">
                            <a:avLst/>
                          </a:prstGeom>
                        </pic:spPr>
                      </pic:pic>
                    </wpc:wpc>
                  </a:graphicData>
                </a:graphic>
              </wp:inline>
            </w:drawing>
          </mc:Choice>
          <mc:Fallback>
            <w:pict>
              <v:group id="בד ציור 2059" o:spid="_x0000_s1026" editas="canvas" style="width:175.45pt;height:269.55pt;mso-position-horizontal-relative:char;mso-position-vertical-relative:line" coordsize="22282,3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">
                <v:shape id="_x0000_s1027" type="#_x0000_t75" style="position:absolute;width:22282;height:34232;visibility:visible;mso-wrap-style:square">
                  <v:fill o:detectmouseclick="t"/>
                  <v:path o:connecttype="none"/>
                </v:shape>
                <v:shape id="תמונה 2057" o:spid="_x0000_s1028" type="#_x0000_t75" style="position:absolute;top:1799;width:19237;height:32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5w9jEAAAA3QAAAA8AAABkcnMvZG93bnJldi54bWxEj82KwjAUhffCvEO4wmxE0wrqUI3iiCNu&#10;rW5md2mubbG5KU1qO/P0RhBcHs7Px1ltelOJOzWutKwgnkQgiDOrS84VXM4/4y8QziNrrCyTgj9y&#10;sFl/DFaYaNvxie6pz0UYYZeggsL7OpHSZQUZdBNbEwfvahuDPsgml7rBLoybSk6jaC4NlhwIBda0&#10;Kyi7pa0JkP+Dn50P8el3tI2pdbdL137vlfoc9tslCE+9f4df7aNWMI1mC3i+CU9A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5w9jEAAAA3QAAAA8AAAAAAAAAAAAAAAAA&#10;nwIAAGRycy9kb3ducmV2LnhtbFBLBQYAAAAABAAEAPcAAACQAwAAAAA=&#10;">
                  <v:imagedata r:id="rId52" o:title=""/>
                  <v:path arrowok="t"/>
                </v:shape>
                <w10:wrap anchorx="page"/>
                <w10:anchorlock/>
              </v:group>
            </w:pict>
          </mc:Fallback>
        </mc:AlternateContent>
      </w:r>
    </w:p>
    <w:p w:rsidR="00EC39BF" w:rsidRDefault="0078166D" w:rsidP="0078166D">
      <w:pPr>
        <w:pStyle w:val="Caption"/>
        <w:bidi w:val="0"/>
        <w:jc w:val="center"/>
      </w:pPr>
      <w:bookmarkStart w:id="195" w:name="_Toc378517774"/>
      <w:bookmarkStart w:id="196" w:name="_Toc378518945"/>
      <w:r>
        <w:t xml:space="preserve">Figure </w:t>
      </w:r>
      <w:fldSimple w:instr=" SEQ Figure \* ARABIC ">
        <w:r w:rsidR="0000669E">
          <w:rPr>
            <w:noProof/>
          </w:rPr>
          <w:t>24</w:t>
        </w:r>
      </w:fldSimple>
      <w:r>
        <w:rPr>
          <w:noProof/>
        </w:rPr>
        <w:t>- I</w:t>
      </w:r>
      <w:r w:rsidRPr="005B6071">
        <w:rPr>
          <w:noProof/>
        </w:rPr>
        <w:t>n &lt;out coordinator FSM</w:t>
      </w:r>
      <w:bookmarkEnd w:id="195"/>
      <w:bookmarkEnd w:id="196"/>
    </w:p>
    <w:p w:rsidR="00EC39BF" w:rsidRDefault="00EC39BF" w:rsidP="00EC39BF">
      <w:pPr>
        <w:bidi w:val="0"/>
      </w:pPr>
    </w:p>
    <w:p w:rsidR="00EC39BF" w:rsidRDefault="00EC39BF" w:rsidP="00EC39BF">
      <w:pPr>
        <w:bidi w:val="0"/>
      </w:pPr>
    </w:p>
    <w:p w:rsidR="00EC39BF" w:rsidRDefault="00EC39BF" w:rsidP="00EC39BF">
      <w:pPr>
        <w:bidi w:val="0"/>
      </w:pPr>
    </w:p>
    <w:p w:rsidR="00EC39BF" w:rsidRPr="00CB50C0" w:rsidRDefault="00EC39BF" w:rsidP="00EC39BF">
      <w:pPr>
        <w:bidi w:val="0"/>
      </w:pPr>
      <w:r w:rsidRPr="00CB50C0">
        <w:t>Output table</w:t>
      </w:r>
    </w:p>
    <w:p w:rsidR="00EC39BF" w:rsidRDefault="00B22FB8" w:rsidP="00471E50">
      <w:pPr>
        <w:bidi w:val="0"/>
      </w:pPr>
      <w:r>
        <w:rPr>
          <w:noProof/>
        </w:rPr>
        <mc:AlternateContent>
          <mc:Choice Requires="wpc">
            <w:drawing>
              <wp:inline distT="0" distB="0" distL="0" distR="0" wp14:anchorId="1E507DDA" wp14:editId="10F8CA5F">
                <wp:extent cx="3302000" cy="2026920"/>
                <wp:effectExtent l="0" t="0" r="298450" b="335280"/>
                <wp:docPr id="40" name="בד ציור 2060"/>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58" name="תמונה 2058"/>
                          <pic:cNvPicPr>
                            <a:picLocks noChangeAspect="1"/>
                          </pic:cNvPicPr>
                        </pic:nvPicPr>
                        <pic:blipFill>
                          <a:blip r:embed="rId49"/>
                          <a:stretch>
                            <a:fillRect/>
                          </a:stretch>
                        </pic:blipFill>
                        <pic:spPr>
                          <a:xfrm>
                            <a:off x="33" y="0"/>
                            <a:ext cx="3608290" cy="2360427"/>
                          </a:xfrm>
                          <a:prstGeom prst="rect">
                            <a:avLst/>
                          </a:prstGeom>
                        </pic:spPr>
                      </pic:pic>
                    </wpc:wpc>
                  </a:graphicData>
                </a:graphic>
              </wp:inline>
            </w:drawing>
          </mc:Choice>
          <mc:Fallback>
            <w:pict>
              <v:group id="בד ציור 2060" o:spid="_x0000_s1026" editas="canvas" style="width:260pt;height:159.6pt;mso-position-horizontal-relative:char;mso-position-vertical-relative:line" coordsize="33020,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">
                <v:shape id="_x0000_s1027" type="#_x0000_t75" style="position:absolute;width:33020;height:20269;visibility:visible;mso-wrap-style:square">
                  <v:fill o:detectmouseclick="t"/>
                  <v:path o:connecttype="none"/>
                </v:shape>
                <v:shape id="תמונה 2058" o:spid="_x0000_s1028" type="#_x0000_t75" style="position:absolute;width:36083;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grYzCAAAA3QAAAA8AAABkcnMvZG93bnJldi54bWxET8tqAjEU3Qv9h3AL3WniQFsZjVIUYawr&#10;H7i+Tq4zYyc3QxJ1+vfNQujycN6zRW9bcScfGscaxiMFgrh0puFKw/GwHk5AhIhssHVMGn4pwGL+&#10;MphhbtyDd3Tfx0qkEA45aqhj7HIpQ1mTxTByHXHiLs5bjAn6ShqPjxRuW5kp9SEtNpwaauxoWVP5&#10;s79ZDcvodsX5utluiu9Pf1VdNl6tT1q/vfZfUxCR+vgvfroLoyFT72luepOe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K2MwgAAAN0AAAAPAAAAAAAAAAAAAAAAAJ8C&#10;AABkcnMvZG93bnJldi54bWxQSwUGAAAAAAQABAD3AAAAjgMAAAAA&#10;">
                  <v:imagedata r:id="rId50" o:title=""/>
                  <v:path arrowok="t"/>
                </v:shape>
                <w10:wrap anchorx="page"/>
                <w10:anchorlock/>
              </v:group>
            </w:pict>
          </mc:Fallback>
        </mc:AlternateContent>
      </w:r>
    </w:p>
    <w:p w:rsidR="00EC39BF" w:rsidRDefault="00960503" w:rsidP="00960503">
      <w:pPr>
        <w:pStyle w:val="Caption"/>
        <w:bidi w:val="0"/>
        <w:jc w:val="center"/>
      </w:pPr>
      <w:bookmarkStart w:id="197" w:name="_Toc378517824"/>
      <w:bookmarkStart w:id="198" w:name="_Toc378519000"/>
      <w:r>
        <w:t xml:space="preserve">Table </w:t>
      </w:r>
      <w:fldSimple w:instr=" SEQ Table \* ARABIC ">
        <w:r w:rsidR="00D1530F">
          <w:rPr>
            <w:noProof/>
          </w:rPr>
          <w:t>16</w:t>
        </w:r>
      </w:fldSimple>
      <w:r>
        <w:rPr>
          <w:noProof/>
        </w:rPr>
        <w:t>- I</w:t>
      </w:r>
      <w:r w:rsidRPr="004538CD">
        <w:rPr>
          <w:noProof/>
        </w:rPr>
        <w:t>n&lt; out coordinator output</w:t>
      </w:r>
      <w:bookmarkEnd w:id="197"/>
      <w:bookmarkEnd w:id="198"/>
    </w:p>
    <w:p w:rsidR="00604B7B" w:rsidRDefault="00604B7B" w:rsidP="004E6B64">
      <w:pPr>
        <w:pStyle w:val="Heading3"/>
        <w:bidi w:val="0"/>
      </w:pPr>
    </w:p>
    <w:p w:rsidR="00EC39BF" w:rsidRDefault="004E6B64" w:rsidP="007B4982">
      <w:pPr>
        <w:pStyle w:val="Heading3"/>
        <w:bidi w:val="0"/>
      </w:pPr>
      <w:bookmarkStart w:id="199" w:name="_Toc370059091"/>
      <w:bookmarkStart w:id="200" w:name="_Toc370059244"/>
      <w:bookmarkStart w:id="201" w:name="_Toc370066529"/>
      <w:bookmarkStart w:id="202" w:name="_Toc378518883"/>
      <w:r>
        <w:t>3</w:t>
      </w:r>
      <w:r w:rsidR="000B5C7D">
        <w:t>.</w:t>
      </w:r>
      <w:r w:rsidR="00FC2664">
        <w:t>4.5</w:t>
      </w:r>
      <w:r>
        <w:tab/>
      </w:r>
      <w:r w:rsidR="000449D5">
        <w:t>I</w:t>
      </w:r>
      <w:r w:rsidR="007B4982">
        <w:t>nput</w:t>
      </w:r>
      <w:r w:rsidR="000449D5">
        <w:t>=O</w:t>
      </w:r>
      <w:bookmarkEnd w:id="199"/>
      <w:bookmarkEnd w:id="200"/>
      <w:bookmarkEnd w:id="201"/>
      <w:r w:rsidR="007B4982">
        <w:t>utput</w:t>
      </w:r>
      <w:bookmarkEnd w:id="202"/>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0449D5" w:rsidRDefault="000449D5" w:rsidP="000449D5">
      <w:pPr>
        <w:bidi w:val="0"/>
      </w:pPr>
      <w:r>
        <w:t>C</w:t>
      </w:r>
      <w:r w:rsidRPr="00CF1D2C">
        <w:t>oordinate between input data (</w:t>
      </w:r>
      <w:proofErr w:type="spellStart"/>
      <w:r w:rsidRPr="00CF1D2C">
        <w:t>num_of_signals_g</w:t>
      </w:r>
      <w:proofErr w:type="spellEnd"/>
      <w:r w:rsidRPr="00CF1D2C">
        <w:t>) to output data (</w:t>
      </w:r>
      <w:proofErr w:type="spellStart"/>
      <w:r w:rsidRPr="00CF1D2C">
        <w:t>data_width_g</w:t>
      </w:r>
      <w:proofErr w:type="spellEnd"/>
      <w:r w:rsidRPr="00CF1D2C">
        <w:t>)</w:t>
      </w:r>
      <w:r>
        <w:t xml:space="preserve"> when input &gt;</w:t>
      </w:r>
      <w:r w:rsidRPr="00CF1D2C">
        <w:t xml:space="preserve"> output</w:t>
      </w:r>
      <w:r>
        <w:t>.</w:t>
      </w:r>
      <w:ins w:id="203" w:author="MOSHE PORIAN" w:date="2013-10-20T22:59:00Z">
        <w:r w:rsidR="0018107E">
          <w:rPr>
            <w:rFonts w:hint="cs"/>
            <w:rtl/>
          </w:rPr>
          <w:t xml:space="preserve"> </w:t>
        </w:r>
      </w:ins>
      <w:r>
        <w:t xml:space="preserve">We save at first the incoming data (when it is valid) and start to output it in the width of </w:t>
      </w:r>
      <w:proofErr w:type="spellStart"/>
      <w:r w:rsidRPr="00CF1D2C">
        <w:t>out_width_g</w:t>
      </w:r>
      <w:proofErr w:type="spellEnd"/>
      <w:r>
        <w:t xml:space="preserve"> every clock cycle. In the case that the last output is smaller than that width, we add 0 to the MSB until it's fit, in order to not change the number value.</w:t>
      </w:r>
    </w:p>
    <w:p w:rsidR="000449D5" w:rsidRDefault="000449D5" w:rsidP="000449D5">
      <w:pPr>
        <w:bidi w:val="0"/>
      </w:pPr>
    </w:p>
    <w:p w:rsidR="000449D5" w:rsidRDefault="000449D5" w:rsidP="000449D5">
      <w:pPr>
        <w:bidi w:val="0"/>
      </w:pPr>
      <w:r>
        <w:t>Generic table</w:t>
      </w:r>
    </w:p>
    <w:tbl>
      <w:tblPr>
        <w:tblStyle w:val="TableGrid"/>
        <w:tblW w:w="0" w:type="auto"/>
        <w:tblLook w:val="04A0" w:firstRow="1" w:lastRow="0" w:firstColumn="1" w:lastColumn="0" w:noHBand="0" w:noVBand="1"/>
      </w:tblPr>
      <w:tblGrid>
        <w:gridCol w:w="3282"/>
        <w:gridCol w:w="2592"/>
        <w:gridCol w:w="2648"/>
      </w:tblGrid>
      <w:tr w:rsidR="000449D5" w:rsidTr="00272D6A">
        <w:tc>
          <w:tcPr>
            <w:tcW w:w="3282" w:type="dxa"/>
          </w:tcPr>
          <w:p w:rsidR="000449D5" w:rsidRDefault="000449D5" w:rsidP="00272D6A">
            <w:pPr>
              <w:bidi w:val="0"/>
            </w:pPr>
            <w:r>
              <w:t>Name</w:t>
            </w:r>
          </w:p>
        </w:tc>
        <w:tc>
          <w:tcPr>
            <w:tcW w:w="2592" w:type="dxa"/>
          </w:tcPr>
          <w:p w:rsidR="000449D5" w:rsidRDefault="000449D5" w:rsidP="00272D6A">
            <w:pPr>
              <w:bidi w:val="0"/>
            </w:pPr>
            <w:r>
              <w:t xml:space="preserve">Width </w:t>
            </w:r>
          </w:p>
        </w:tc>
        <w:tc>
          <w:tcPr>
            <w:tcW w:w="2648" w:type="dxa"/>
          </w:tcPr>
          <w:p w:rsidR="000449D5" w:rsidRDefault="000449D5" w:rsidP="00272D6A">
            <w:pPr>
              <w:bidi w:val="0"/>
            </w:pPr>
            <w:r>
              <w:t>Description</w:t>
            </w:r>
          </w:p>
        </w:tc>
      </w:tr>
      <w:tr w:rsidR="000449D5" w:rsidTr="00272D6A">
        <w:tc>
          <w:tcPr>
            <w:tcW w:w="3282" w:type="dxa"/>
          </w:tcPr>
          <w:p w:rsidR="000449D5" w:rsidRDefault="000449D5" w:rsidP="00272D6A">
            <w:pPr>
              <w:bidi w:val="0"/>
            </w:pPr>
            <w:proofErr w:type="spellStart"/>
            <w:r w:rsidRPr="00BE7FEE">
              <w:t>reset_polarity_g</w:t>
            </w:r>
            <w:proofErr w:type="spellEnd"/>
          </w:p>
        </w:tc>
        <w:tc>
          <w:tcPr>
            <w:tcW w:w="2592" w:type="dxa"/>
          </w:tcPr>
          <w:p w:rsidR="000449D5" w:rsidRDefault="000449D5" w:rsidP="00272D6A">
            <w:pPr>
              <w:bidi w:val="0"/>
            </w:pPr>
            <w:r>
              <w:t>1</w:t>
            </w:r>
          </w:p>
        </w:tc>
        <w:tc>
          <w:tcPr>
            <w:tcW w:w="2648" w:type="dxa"/>
          </w:tcPr>
          <w:p w:rsidR="000449D5" w:rsidRDefault="000449D5" w:rsidP="00272D6A">
            <w:pPr>
              <w:bidi w:val="0"/>
            </w:pPr>
            <w:r w:rsidRPr="00BE7FEE">
              <w:t>'1' reset active high, '0' active low</w:t>
            </w:r>
          </w:p>
        </w:tc>
      </w:tr>
      <w:tr w:rsidR="000449D5" w:rsidTr="00272D6A">
        <w:tc>
          <w:tcPr>
            <w:tcW w:w="3282" w:type="dxa"/>
          </w:tcPr>
          <w:p w:rsidR="000449D5" w:rsidRPr="00BE7FEE" w:rsidRDefault="000449D5" w:rsidP="00272D6A">
            <w:pPr>
              <w:bidi w:val="0"/>
            </w:pPr>
            <w:proofErr w:type="spellStart"/>
            <w:r w:rsidRPr="00CF1D2C">
              <w:t>out_width_g</w:t>
            </w:r>
            <w:proofErr w:type="spellEnd"/>
          </w:p>
        </w:tc>
        <w:tc>
          <w:tcPr>
            <w:tcW w:w="2592" w:type="dxa"/>
          </w:tcPr>
          <w:p w:rsidR="000449D5" w:rsidRDefault="000449D5" w:rsidP="00272D6A">
            <w:pPr>
              <w:bidi w:val="0"/>
            </w:pPr>
            <w:r>
              <w:t>3</w:t>
            </w:r>
          </w:p>
        </w:tc>
        <w:tc>
          <w:tcPr>
            <w:tcW w:w="2648" w:type="dxa"/>
          </w:tcPr>
          <w:p w:rsidR="000449D5" w:rsidRDefault="000449D5" w:rsidP="00272D6A">
            <w:pPr>
              <w:bidi w:val="0"/>
            </w:pPr>
            <w:r>
              <w:t>Width of outputting data</w:t>
            </w:r>
          </w:p>
        </w:tc>
      </w:tr>
      <w:tr w:rsidR="000449D5" w:rsidTr="00272D6A">
        <w:tc>
          <w:tcPr>
            <w:tcW w:w="3282" w:type="dxa"/>
          </w:tcPr>
          <w:p w:rsidR="000449D5" w:rsidRPr="00BE7FEE" w:rsidRDefault="000449D5" w:rsidP="00272D6A">
            <w:pPr>
              <w:bidi w:val="0"/>
            </w:pPr>
            <w:proofErr w:type="spellStart"/>
            <w:r w:rsidRPr="00CF1D2C">
              <w:t>in_width_g</w:t>
            </w:r>
            <w:proofErr w:type="spellEnd"/>
          </w:p>
        </w:tc>
        <w:tc>
          <w:tcPr>
            <w:tcW w:w="2592" w:type="dxa"/>
          </w:tcPr>
          <w:p w:rsidR="000449D5" w:rsidRDefault="000449D5" w:rsidP="00272D6A">
            <w:pPr>
              <w:bidi w:val="0"/>
            </w:pPr>
            <w:r>
              <w:t>8</w:t>
            </w:r>
          </w:p>
        </w:tc>
        <w:tc>
          <w:tcPr>
            <w:tcW w:w="2648" w:type="dxa"/>
          </w:tcPr>
          <w:p w:rsidR="000449D5" w:rsidRPr="00BE7FEE" w:rsidRDefault="000449D5" w:rsidP="00272D6A">
            <w:pPr>
              <w:bidi w:val="0"/>
            </w:pPr>
            <w:r>
              <w:t>Width of incoming data</w:t>
            </w:r>
          </w:p>
        </w:tc>
      </w:tr>
    </w:tbl>
    <w:p w:rsidR="0081328B" w:rsidRDefault="00DC7A0D" w:rsidP="00CB50C0">
      <w:pPr>
        <w:pStyle w:val="Caption"/>
        <w:bidi w:val="0"/>
        <w:jc w:val="center"/>
      </w:pPr>
      <w:bookmarkStart w:id="204" w:name="_Toc378517825"/>
      <w:bookmarkStart w:id="205" w:name="_Toc378519001"/>
      <w:r>
        <w:t xml:space="preserve">Table </w:t>
      </w:r>
      <w:fldSimple w:instr=" SEQ Table \* ARABIC ">
        <w:r w:rsidR="00D1530F">
          <w:rPr>
            <w:noProof/>
          </w:rPr>
          <w:t>17</w:t>
        </w:r>
      </w:fldSimple>
      <w:r>
        <w:rPr>
          <w:noProof/>
        </w:rPr>
        <w:t>- I</w:t>
      </w:r>
      <w:r w:rsidRPr="00B764B6">
        <w:rPr>
          <w:noProof/>
        </w:rPr>
        <w:t>n= out coordinator generics</w:t>
      </w:r>
      <w:bookmarkEnd w:id="204"/>
      <w:bookmarkEnd w:id="205"/>
    </w:p>
    <w:p w:rsidR="000449D5" w:rsidRDefault="000449D5"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proofErr w:type="spellStart"/>
            <w:r w:rsidRPr="00B93899">
              <w:t>data_in</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in_width_g</w:t>
            </w:r>
            <w:proofErr w:type="spellEnd"/>
          </w:p>
        </w:tc>
        <w:tc>
          <w:tcPr>
            <w:tcW w:w="2111" w:type="dxa"/>
          </w:tcPr>
          <w:p w:rsidR="000449D5" w:rsidRDefault="000449D5" w:rsidP="00272D6A">
            <w:pPr>
              <w:bidi w:val="0"/>
            </w:pPr>
            <w:r>
              <w:t>Incoming data</w:t>
            </w:r>
          </w:p>
        </w:tc>
      </w:tr>
      <w:tr w:rsidR="000449D5" w:rsidTr="00272D6A">
        <w:tc>
          <w:tcPr>
            <w:tcW w:w="2267" w:type="dxa"/>
          </w:tcPr>
          <w:p w:rsidR="000449D5" w:rsidRPr="00661D7E" w:rsidRDefault="000449D5" w:rsidP="00272D6A">
            <w:pPr>
              <w:bidi w:val="0"/>
            </w:pPr>
            <w:proofErr w:type="spellStart"/>
            <w:r w:rsidRPr="00B93899">
              <w:t>data_in_valid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Incoming data valid</w:t>
            </w:r>
          </w:p>
        </w:tc>
      </w:tr>
      <w:tr w:rsidR="000449D5" w:rsidTr="00272D6A">
        <w:tc>
          <w:tcPr>
            <w:tcW w:w="2267" w:type="dxa"/>
          </w:tcPr>
          <w:p w:rsidR="000449D5" w:rsidRPr="00661D7E" w:rsidRDefault="000449D5" w:rsidP="00272D6A">
            <w:pPr>
              <w:bidi w:val="0"/>
            </w:pPr>
            <w:proofErr w:type="spellStart"/>
            <w:r w:rsidRPr="00B93899">
              <w:t>data_out</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proofErr w:type="spellStart"/>
            <w:r w:rsidRPr="00B93899">
              <w:t>out_width_g</w:t>
            </w:r>
            <w:proofErr w:type="spellEnd"/>
          </w:p>
        </w:tc>
        <w:tc>
          <w:tcPr>
            <w:tcW w:w="2111" w:type="dxa"/>
          </w:tcPr>
          <w:p w:rsidR="000449D5" w:rsidRDefault="000449D5" w:rsidP="00272D6A">
            <w:pPr>
              <w:bidi w:val="0"/>
            </w:pPr>
            <w:r>
              <w:t>Outputting data</w:t>
            </w:r>
          </w:p>
        </w:tc>
      </w:tr>
      <w:tr w:rsidR="000449D5" w:rsidTr="00272D6A">
        <w:tc>
          <w:tcPr>
            <w:tcW w:w="2267" w:type="dxa"/>
          </w:tcPr>
          <w:p w:rsidR="000449D5" w:rsidRPr="00661D7E" w:rsidRDefault="000449D5" w:rsidP="00272D6A">
            <w:pPr>
              <w:bidi w:val="0"/>
            </w:pPr>
            <w:proofErr w:type="spellStart"/>
            <w:r w:rsidRPr="00B93899">
              <w:t>data_out_valid</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Outputting data valid</w:t>
            </w:r>
          </w:p>
        </w:tc>
      </w:tr>
    </w:tbl>
    <w:p w:rsidR="000449D5" w:rsidRDefault="00DC7A0D" w:rsidP="00CB50C0">
      <w:pPr>
        <w:pStyle w:val="Caption"/>
        <w:bidi w:val="0"/>
        <w:jc w:val="center"/>
      </w:pPr>
      <w:bookmarkStart w:id="206" w:name="_Toc378517826"/>
      <w:bookmarkStart w:id="207" w:name="_Toc378519002"/>
      <w:r>
        <w:t xml:space="preserve">Table </w:t>
      </w:r>
      <w:fldSimple w:instr=" SEQ Table \* ARABIC ">
        <w:r w:rsidR="00D1530F">
          <w:rPr>
            <w:noProof/>
          </w:rPr>
          <w:t>18</w:t>
        </w:r>
      </w:fldSimple>
      <w:r>
        <w:rPr>
          <w:noProof/>
        </w:rPr>
        <w:t>- I</w:t>
      </w:r>
      <w:r w:rsidRPr="00FB3CD5">
        <w:rPr>
          <w:noProof/>
        </w:rPr>
        <w:t>n= out coordinator signals</w:t>
      </w:r>
      <w:bookmarkEnd w:id="206"/>
      <w:bookmarkEnd w:id="207"/>
    </w:p>
    <w:p w:rsidR="000449D5" w:rsidRDefault="000449D5" w:rsidP="000449D5">
      <w:pPr>
        <w:bidi w:val="0"/>
      </w:pPr>
    </w:p>
    <w:p w:rsidR="00DC7A0D" w:rsidRDefault="00DC7A0D" w:rsidP="00604B7B">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DC7A0D" w:rsidRDefault="00DC7A0D" w:rsidP="00DC7A0D">
      <w:pPr>
        <w:bidi w:val="0"/>
      </w:pPr>
    </w:p>
    <w:p w:rsidR="000449D5" w:rsidRDefault="007B4982" w:rsidP="007B4982">
      <w:pPr>
        <w:bidi w:val="0"/>
      </w:pPr>
      <w:r>
        <w:lastRenderedPageBreak/>
        <w:t>Input</w:t>
      </w:r>
      <w:r w:rsidR="00604B7B">
        <w:t>=</w:t>
      </w:r>
      <w:r>
        <w:t>Output</w:t>
      </w:r>
      <w:r w:rsidR="000449D5">
        <w:t xml:space="preserve"> C</w:t>
      </w:r>
      <w:r>
        <w:t>oordinator</w:t>
      </w:r>
      <w:r w:rsidR="000449D5">
        <w:t xml:space="preserve"> FSM</w:t>
      </w:r>
    </w:p>
    <w:p w:rsidR="000449D5" w:rsidRDefault="00B22FB8" w:rsidP="007B51A2">
      <w:pPr>
        <w:bidi w:val="0"/>
      </w:pPr>
      <w:r>
        <w:rPr>
          <w:noProof/>
        </w:rPr>
        <mc:AlternateContent>
          <mc:Choice Requires="wpc">
            <w:drawing>
              <wp:inline distT="0" distB="0" distL="0" distR="0" wp14:anchorId="33785E80" wp14:editId="2BCE32FC">
                <wp:extent cx="2890520" cy="3882390"/>
                <wp:effectExtent l="0" t="0" r="0" b="80010"/>
                <wp:docPr id="37" name="בד ציור 2063"/>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1" name="תמונה 2061"/>
                          <pic:cNvPicPr>
                            <a:picLocks noChangeAspect="1"/>
                          </pic:cNvPicPr>
                        </pic:nvPicPr>
                        <pic:blipFill>
                          <a:blip r:embed="rId47"/>
                          <a:stretch>
                            <a:fillRect/>
                          </a:stretch>
                        </pic:blipFill>
                        <pic:spPr>
                          <a:xfrm>
                            <a:off x="82068" y="179978"/>
                            <a:ext cx="2744091" cy="3881660"/>
                          </a:xfrm>
                          <a:prstGeom prst="rect">
                            <a:avLst/>
                          </a:prstGeom>
                        </pic:spPr>
                      </pic:pic>
                    </wpc:wpc>
                  </a:graphicData>
                </a:graphic>
              </wp:inline>
            </w:drawing>
          </mc:Choice>
          <mc:Fallback>
            <w:pict>
              <v:group id="בד ציור 2063" o:spid="_x0000_s1026" editas="canvas" style="width:227.6pt;height:305.7pt;mso-position-horizontal-relative:char;mso-position-vertical-relative:line" coordsize="28905,38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">
                <v:shape id="_x0000_s1027" type="#_x0000_t75" style="position:absolute;width:28905;height:38823;visibility:visible;mso-wrap-style:square">
                  <v:fill o:detectmouseclick="t"/>
                  <v:path o:connecttype="none"/>
                </v:shape>
                <v:shape id="תמונה 2061" o:spid="_x0000_s1028" type="#_x0000_t75" style="position:absolute;left:820;top:1799;width:27441;height:38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e7mzGAAAA3QAAAA8AAABkcnMvZG93bnJldi54bWxEj0FrwkAUhO8F/8PyBG91V4VUUjdBhYJ4&#10;KG300N4e2WeSmn0bsluN/fXdQsHjMDPfMKt8sK24UO8bxxpmUwWCuHSm4UrD8fDyuAThA7LB1jFp&#10;uJGHPBs9rDA17srvdClCJSKEfYoa6hC6VEpf1mTRT11HHL2T6y2GKPtKmh6vEW5bOVcqkRYbjgs1&#10;drStqTwX31aDW0j5tUjUazht3n4+n4r90X+g1pPxsH4GEWgI9/B/e2c0zFUyg7838QnI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7ubMYAAADdAAAADwAAAAAAAAAAAAAA&#10;AACfAgAAZHJzL2Rvd25yZXYueG1sUEsFBgAAAAAEAAQA9wAAAJIDAAAAAA==&#10;">
                  <v:imagedata r:id="rId48" o:title=""/>
                  <v:path arrowok="t"/>
                </v:shape>
                <w10:wrap anchorx="page"/>
                <w10:anchorlock/>
              </v:group>
            </w:pict>
          </mc:Fallback>
        </mc:AlternateContent>
      </w:r>
    </w:p>
    <w:p w:rsidR="00983732" w:rsidRDefault="00DC7A0D" w:rsidP="00CB50C0">
      <w:pPr>
        <w:pStyle w:val="Caption"/>
        <w:bidi w:val="0"/>
        <w:jc w:val="center"/>
        <w:rPr>
          <w:sz w:val="32"/>
          <w:szCs w:val="32"/>
        </w:rPr>
      </w:pPr>
      <w:bookmarkStart w:id="208" w:name="_Toc378517775"/>
      <w:bookmarkStart w:id="209" w:name="_Toc378518946"/>
      <w:r>
        <w:t xml:space="preserve">Figure </w:t>
      </w:r>
      <w:fldSimple w:instr=" SEQ Figure \* ARABIC ">
        <w:r w:rsidR="0000669E">
          <w:rPr>
            <w:noProof/>
          </w:rPr>
          <w:t>25</w:t>
        </w:r>
      </w:fldSimple>
      <w:r>
        <w:rPr>
          <w:noProof/>
        </w:rPr>
        <w:t>- I</w:t>
      </w:r>
      <w:r w:rsidRPr="008D0FF0">
        <w:rPr>
          <w:noProof/>
        </w:rPr>
        <w:t>n =out coordinator FSM</w:t>
      </w:r>
      <w:bookmarkEnd w:id="208"/>
      <w:bookmarkEnd w:id="209"/>
    </w:p>
    <w:p w:rsidR="000449D5" w:rsidRPr="007B4982" w:rsidRDefault="000449D5" w:rsidP="00983732">
      <w:pPr>
        <w:pStyle w:val="Caption"/>
        <w:bidi w:val="0"/>
        <w:rPr>
          <w:color w:val="000000" w:themeColor="text1"/>
          <w:sz w:val="22"/>
          <w:szCs w:val="22"/>
        </w:rPr>
      </w:pPr>
      <w:r w:rsidRPr="007B4982">
        <w:rPr>
          <w:color w:val="000000" w:themeColor="text1"/>
          <w:sz w:val="22"/>
          <w:szCs w:val="22"/>
        </w:rPr>
        <w:t>Output table</w:t>
      </w:r>
    </w:p>
    <w:p w:rsidR="000449D5" w:rsidRDefault="00B22FB8" w:rsidP="000449D5">
      <w:pPr>
        <w:bidi w:val="0"/>
      </w:pPr>
      <w:r>
        <w:rPr>
          <w:noProof/>
        </w:rPr>
        <mc:AlternateContent>
          <mc:Choice Requires="wpc">
            <w:drawing>
              <wp:inline distT="0" distB="0" distL="0" distR="0" wp14:anchorId="2086C943" wp14:editId="6DE3CF67">
                <wp:extent cx="2982595" cy="1983105"/>
                <wp:effectExtent l="0" t="0" r="255905" b="131445"/>
                <wp:docPr id="34" name="בד ציור 2064"/>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2" name="תמונה 2062"/>
                          <pic:cNvPicPr>
                            <a:picLocks noChangeAspect="1"/>
                          </pic:cNvPicPr>
                        </pic:nvPicPr>
                        <pic:blipFill>
                          <a:blip r:embed="rId49"/>
                          <a:stretch>
                            <a:fillRect/>
                          </a:stretch>
                        </pic:blipFill>
                        <pic:spPr>
                          <a:xfrm>
                            <a:off x="178" y="0"/>
                            <a:ext cx="3233775" cy="2115879"/>
                          </a:xfrm>
                          <a:prstGeom prst="rect">
                            <a:avLst/>
                          </a:prstGeom>
                        </pic:spPr>
                      </pic:pic>
                    </wpc:wpc>
                  </a:graphicData>
                </a:graphic>
              </wp:inline>
            </w:drawing>
          </mc:Choice>
          <mc:Fallback>
            <w:pict>
              <v:group id="בד ציור 2064" o:spid="_x0000_s1026" editas="canvas" style="width:234.85pt;height:156.15pt;mso-position-horizontal-relative:char;mso-position-vertical-relative:line" coordsize="29825,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">
                <v:shape id="_x0000_s1027" type="#_x0000_t75" style="position:absolute;width:29825;height:19831;visibility:visible;mso-wrap-style:square">
                  <v:fill o:detectmouseclick="t"/>
                  <v:path o:connecttype="none"/>
                </v:shape>
                <v:shape id="תמונה 2062" o:spid="_x0000_s1028" type="#_x0000_t75" style="position:absolute;left:1;width:32338;height:21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NvEAAAA3QAAAA8AAABkcnMvZG93bnJldi54bWxEj0FrAjEUhO8F/0N4greauActW6MUi7Dq&#10;SVt6fm6eu2s3L0uS6vrvjSD0OMzMN8x82dtWXMiHxrGGyViBIC6dabjS8P21fn0DESKywdYxabhR&#10;gOVi8DLH3Lgr7+lyiJVIEA45aqhj7HIpQ1mTxTB2HXHyTs5bjEn6ShqP1wS3rcyUmkqLDaeFGjta&#10;1VT+Hv6shlV0++J43uw2xXbmz6rLJp/rH61Hw/7jHUSkPv6Hn+3CaMjUNIPHm/Q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UNvEAAAA3QAAAA8AAAAAAAAAAAAAAAAA&#10;nwIAAGRycy9kb3ducmV2LnhtbFBLBQYAAAAABAAEAPcAAACQAwAAAAA=&#10;">
                  <v:imagedata r:id="rId50" o:title=""/>
                  <v:path arrowok="t"/>
                </v:shape>
                <w10:wrap anchorx="page"/>
                <w10:anchorlock/>
              </v:group>
            </w:pict>
          </mc:Fallback>
        </mc:AlternateContent>
      </w:r>
    </w:p>
    <w:p w:rsidR="000449D5" w:rsidRDefault="00DC7A0D" w:rsidP="00CB50C0">
      <w:pPr>
        <w:pStyle w:val="Caption"/>
        <w:bidi w:val="0"/>
        <w:jc w:val="center"/>
      </w:pPr>
      <w:bookmarkStart w:id="210" w:name="_Toc378517827"/>
      <w:bookmarkStart w:id="211" w:name="_Toc378519003"/>
      <w:r>
        <w:t xml:space="preserve">Table </w:t>
      </w:r>
      <w:fldSimple w:instr=" SEQ Table \* ARABIC ">
        <w:r w:rsidR="00D1530F">
          <w:rPr>
            <w:noProof/>
          </w:rPr>
          <w:t>19</w:t>
        </w:r>
      </w:fldSimple>
      <w:r>
        <w:rPr>
          <w:noProof/>
        </w:rPr>
        <w:t>- I</w:t>
      </w:r>
      <w:r w:rsidRPr="00EF1F4E">
        <w:rPr>
          <w:noProof/>
        </w:rPr>
        <w:t>n= out coordinator output</w:t>
      </w:r>
      <w:bookmarkEnd w:id="210"/>
      <w:bookmarkEnd w:id="211"/>
    </w:p>
    <w:p w:rsidR="00DC7A0D" w:rsidRDefault="00DC7A0D" w:rsidP="00DC7A0D">
      <w:pPr>
        <w:pStyle w:val="Heading2"/>
        <w:bidi w:val="0"/>
      </w:pPr>
      <w:bookmarkStart w:id="212" w:name="_Toc370059093"/>
      <w:bookmarkStart w:id="213" w:name="_Toc370059246"/>
      <w:bookmarkStart w:id="214" w:name="_Toc370066531"/>
    </w:p>
    <w:p w:rsidR="00DC7A0D" w:rsidRDefault="00DC7A0D" w:rsidP="00DC7A0D">
      <w:pPr>
        <w:bidi w:val="0"/>
      </w:pPr>
    </w:p>
    <w:p w:rsidR="00DC7A0D" w:rsidRPr="00DC7A0D" w:rsidRDefault="00DC7A0D" w:rsidP="00DC7A0D">
      <w:pPr>
        <w:bidi w:val="0"/>
      </w:pPr>
    </w:p>
    <w:p w:rsidR="007B4982" w:rsidRDefault="007B4982" w:rsidP="007B4982">
      <w:pPr>
        <w:pStyle w:val="Heading2"/>
        <w:bidi w:val="0"/>
      </w:pPr>
    </w:p>
    <w:p w:rsidR="000449D5" w:rsidRDefault="004E6B64" w:rsidP="007B4982">
      <w:pPr>
        <w:pStyle w:val="Heading2"/>
        <w:bidi w:val="0"/>
      </w:pPr>
      <w:bookmarkStart w:id="215" w:name="_Toc378518884"/>
      <w:r>
        <w:t>3.</w:t>
      </w:r>
      <w:r w:rsidR="00FC2664">
        <w:t>5</w:t>
      </w:r>
      <w:r>
        <w:tab/>
      </w:r>
      <w:r w:rsidR="000449D5">
        <w:t>E</w:t>
      </w:r>
      <w:r w:rsidR="007B4982">
        <w:t>nable</w:t>
      </w:r>
      <w:r w:rsidR="000449D5">
        <w:t xml:space="preserve"> FSM</w:t>
      </w:r>
      <w:bookmarkEnd w:id="212"/>
      <w:bookmarkEnd w:id="213"/>
      <w:bookmarkEnd w:id="214"/>
      <w:bookmarkEnd w:id="215"/>
    </w:p>
    <w:p w:rsidR="000449D5" w:rsidRDefault="000449D5" w:rsidP="000449D5">
      <w:pPr>
        <w:pStyle w:val="ListParagraph"/>
        <w:bidi w:val="0"/>
      </w:pPr>
    </w:p>
    <w:p w:rsidR="00041486" w:rsidRDefault="00041486" w:rsidP="00041486">
      <w:pPr>
        <w:bidi w:val="0"/>
        <w:rPr>
          <w:rStyle w:val="Emphasis"/>
        </w:rPr>
      </w:pPr>
      <w:r w:rsidRPr="00F26180">
        <w:rPr>
          <w:rStyle w:val="Emphasis"/>
        </w:rPr>
        <w:t>General Description</w:t>
      </w:r>
    </w:p>
    <w:p w:rsidR="000449D5" w:rsidRDefault="000449D5" w:rsidP="000449D5">
      <w:pPr>
        <w:bidi w:val="0"/>
      </w:pPr>
      <w:r w:rsidRPr="009E5123">
        <w:t>State Machine for enabling write controller</w:t>
      </w:r>
      <w:r>
        <w:t xml:space="preserve">, </w:t>
      </w:r>
      <w:r w:rsidRPr="009E5123">
        <w:t>determine when to enable the WC.</w:t>
      </w:r>
    </w:p>
    <w:p w:rsidR="000449D5" w:rsidRDefault="000449D5" w:rsidP="000449D5">
      <w:pPr>
        <w:bidi w:val="0"/>
      </w:pPr>
      <w:r w:rsidRPr="009E5123">
        <w:t xml:space="preserve">RC enable is through </w:t>
      </w:r>
      <w:proofErr w:type="spellStart"/>
      <w:r w:rsidRPr="009E5123">
        <w:t>WC_finish</w:t>
      </w:r>
      <w:proofErr w:type="spellEnd"/>
      <w:r w:rsidRPr="009E5123">
        <w:t xml:space="preserve"> signal</w:t>
      </w:r>
    </w:p>
    <w:p w:rsidR="000449D5" w:rsidRDefault="000449D5" w:rsidP="000449D5">
      <w:pPr>
        <w:bidi w:val="0"/>
      </w:pPr>
      <w:r>
        <w:t>Generic table</w:t>
      </w:r>
    </w:p>
    <w:tbl>
      <w:tblPr>
        <w:tblStyle w:val="TableGrid"/>
        <w:tblW w:w="0" w:type="auto"/>
        <w:tblLook w:val="04A0" w:firstRow="1" w:lastRow="0" w:firstColumn="1" w:lastColumn="0" w:noHBand="0" w:noVBand="1"/>
      </w:tblPr>
      <w:tblGrid>
        <w:gridCol w:w="2840"/>
        <w:gridCol w:w="2841"/>
        <w:gridCol w:w="2841"/>
      </w:tblGrid>
      <w:tr w:rsidR="000449D5" w:rsidTr="00272D6A">
        <w:tc>
          <w:tcPr>
            <w:tcW w:w="2840" w:type="dxa"/>
          </w:tcPr>
          <w:p w:rsidR="000449D5" w:rsidRDefault="000449D5" w:rsidP="00272D6A">
            <w:pPr>
              <w:bidi w:val="0"/>
            </w:pPr>
            <w:r>
              <w:t>Name</w:t>
            </w:r>
          </w:p>
        </w:tc>
        <w:tc>
          <w:tcPr>
            <w:tcW w:w="2841" w:type="dxa"/>
          </w:tcPr>
          <w:p w:rsidR="000449D5" w:rsidRDefault="000449D5" w:rsidP="00272D6A">
            <w:pPr>
              <w:bidi w:val="0"/>
            </w:pPr>
            <w:r>
              <w:t xml:space="preserve">Width </w:t>
            </w:r>
          </w:p>
        </w:tc>
        <w:tc>
          <w:tcPr>
            <w:tcW w:w="2841" w:type="dxa"/>
          </w:tcPr>
          <w:p w:rsidR="000449D5" w:rsidRDefault="000449D5" w:rsidP="00272D6A">
            <w:pPr>
              <w:bidi w:val="0"/>
            </w:pPr>
            <w:r>
              <w:t>Description</w:t>
            </w:r>
          </w:p>
        </w:tc>
      </w:tr>
      <w:tr w:rsidR="000449D5" w:rsidTr="00272D6A">
        <w:tc>
          <w:tcPr>
            <w:tcW w:w="2840" w:type="dxa"/>
          </w:tcPr>
          <w:p w:rsidR="000449D5" w:rsidRDefault="000449D5" w:rsidP="00272D6A">
            <w:pPr>
              <w:bidi w:val="0"/>
            </w:pPr>
            <w:proofErr w:type="spellStart"/>
            <w:r w:rsidRPr="00BE7FEE">
              <w:t>reset_polarity_g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reset active high, '0' active low</w:t>
            </w:r>
          </w:p>
        </w:tc>
      </w:tr>
      <w:tr w:rsidR="000449D5" w:rsidTr="00272D6A">
        <w:tc>
          <w:tcPr>
            <w:tcW w:w="2840" w:type="dxa"/>
          </w:tcPr>
          <w:p w:rsidR="000449D5" w:rsidRPr="00BE7FEE" w:rsidRDefault="000449D5" w:rsidP="00272D6A">
            <w:pPr>
              <w:bidi w:val="0"/>
            </w:pPr>
            <w:proofErr w:type="spellStart"/>
            <w:r w:rsidRPr="00BE7FEE">
              <w:t>enable_polarity_g</w:t>
            </w:r>
            <w:proofErr w:type="spellEnd"/>
          </w:p>
        </w:tc>
        <w:tc>
          <w:tcPr>
            <w:tcW w:w="2841" w:type="dxa"/>
          </w:tcPr>
          <w:p w:rsidR="000449D5" w:rsidRDefault="000449D5" w:rsidP="00272D6A">
            <w:pPr>
              <w:bidi w:val="0"/>
            </w:pPr>
            <w:r>
              <w:t>1</w:t>
            </w:r>
          </w:p>
        </w:tc>
        <w:tc>
          <w:tcPr>
            <w:tcW w:w="2841" w:type="dxa"/>
          </w:tcPr>
          <w:p w:rsidR="000449D5" w:rsidRDefault="000449D5" w:rsidP="00272D6A">
            <w:pPr>
              <w:bidi w:val="0"/>
            </w:pPr>
            <w:r w:rsidRPr="00BE7FEE">
              <w:t>'1' the entity is active</w:t>
            </w:r>
            <w:r>
              <w:t xml:space="preserve"> high</w:t>
            </w:r>
            <w:r w:rsidRPr="00BE7FEE">
              <w:t>, '0' entity</w:t>
            </w:r>
            <w:r>
              <w:t xml:space="preserve"> </w:t>
            </w:r>
            <w:proofErr w:type="spellStart"/>
            <w:r>
              <w:t>isactive</w:t>
            </w:r>
            <w:proofErr w:type="spellEnd"/>
            <w:r>
              <w:t xml:space="preserve"> low</w:t>
            </w:r>
          </w:p>
        </w:tc>
      </w:tr>
    </w:tbl>
    <w:p w:rsidR="0081328B" w:rsidRDefault="00DC7A0D" w:rsidP="00DC7A0D">
      <w:pPr>
        <w:pStyle w:val="Caption"/>
        <w:bidi w:val="0"/>
      </w:pPr>
      <w:bookmarkStart w:id="216" w:name="_Toc378517828"/>
      <w:bookmarkStart w:id="217" w:name="_Toc378519004"/>
      <w:r>
        <w:t xml:space="preserve">Table </w:t>
      </w:r>
      <w:fldSimple w:instr=" SEQ Table \* ARABIC ">
        <w:r w:rsidR="00D1530F">
          <w:rPr>
            <w:noProof/>
          </w:rPr>
          <w:t>20</w:t>
        </w:r>
      </w:fldSimple>
      <w:r>
        <w:t>- E</w:t>
      </w:r>
      <w:r w:rsidRPr="00083B53">
        <w:t>nable generics</w:t>
      </w:r>
      <w:bookmarkEnd w:id="216"/>
      <w:bookmarkEnd w:id="217"/>
    </w:p>
    <w:p w:rsidR="0081328B" w:rsidRDefault="0081328B" w:rsidP="000449D5">
      <w:pPr>
        <w:bidi w:val="0"/>
      </w:pPr>
    </w:p>
    <w:p w:rsidR="000449D5" w:rsidRDefault="000449D5"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0449D5" w:rsidTr="00272D6A">
        <w:tc>
          <w:tcPr>
            <w:tcW w:w="2267" w:type="dxa"/>
          </w:tcPr>
          <w:p w:rsidR="000449D5" w:rsidRDefault="000449D5" w:rsidP="00272D6A">
            <w:pPr>
              <w:bidi w:val="0"/>
            </w:pPr>
            <w:r>
              <w:t>Name</w:t>
            </w:r>
          </w:p>
        </w:tc>
        <w:tc>
          <w:tcPr>
            <w:tcW w:w="2038" w:type="dxa"/>
          </w:tcPr>
          <w:p w:rsidR="000449D5" w:rsidRDefault="000449D5" w:rsidP="00272D6A">
            <w:pPr>
              <w:bidi w:val="0"/>
            </w:pPr>
            <w:r>
              <w:t>Direction</w:t>
            </w:r>
          </w:p>
        </w:tc>
        <w:tc>
          <w:tcPr>
            <w:tcW w:w="2106" w:type="dxa"/>
          </w:tcPr>
          <w:p w:rsidR="000449D5" w:rsidRDefault="000449D5" w:rsidP="00272D6A">
            <w:pPr>
              <w:bidi w:val="0"/>
            </w:pPr>
            <w:r>
              <w:t>Width</w:t>
            </w:r>
          </w:p>
        </w:tc>
        <w:tc>
          <w:tcPr>
            <w:tcW w:w="2111" w:type="dxa"/>
          </w:tcPr>
          <w:p w:rsidR="000449D5" w:rsidRDefault="000449D5" w:rsidP="00272D6A">
            <w:pPr>
              <w:bidi w:val="0"/>
            </w:pPr>
            <w:r>
              <w:t>Description</w:t>
            </w:r>
          </w:p>
        </w:tc>
      </w:tr>
      <w:tr w:rsidR="000449D5" w:rsidTr="00272D6A">
        <w:tc>
          <w:tcPr>
            <w:tcW w:w="2267" w:type="dxa"/>
          </w:tcPr>
          <w:p w:rsidR="000449D5" w:rsidRDefault="000449D5" w:rsidP="00272D6A">
            <w:pPr>
              <w:bidi w:val="0"/>
            </w:pPr>
            <w:proofErr w:type="spellStart"/>
            <w:r w:rsidRPr="00BE7FEE">
              <w:t>clk</w:t>
            </w:r>
            <w:proofErr w:type="spellEnd"/>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clock</w:t>
            </w:r>
          </w:p>
        </w:tc>
      </w:tr>
      <w:tr w:rsidR="000449D5" w:rsidTr="00272D6A">
        <w:tc>
          <w:tcPr>
            <w:tcW w:w="2267" w:type="dxa"/>
          </w:tcPr>
          <w:p w:rsidR="000449D5" w:rsidRPr="00BE7FEE" w:rsidRDefault="000449D5" w:rsidP="00272D6A">
            <w:pPr>
              <w:bidi w:val="0"/>
            </w:pPr>
            <w:r w:rsidRPr="00661D7E">
              <w:t>Reset</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System reset</w:t>
            </w:r>
          </w:p>
        </w:tc>
      </w:tr>
      <w:tr w:rsidR="000449D5" w:rsidTr="00272D6A">
        <w:tc>
          <w:tcPr>
            <w:tcW w:w="2267" w:type="dxa"/>
          </w:tcPr>
          <w:p w:rsidR="000449D5" w:rsidRPr="00661D7E" w:rsidRDefault="000449D5" w:rsidP="00272D6A">
            <w:pPr>
              <w:bidi w:val="0"/>
            </w:pPr>
            <w:r w:rsidRPr="00661D7E">
              <w:t>Enable</w:t>
            </w:r>
          </w:p>
        </w:tc>
        <w:tc>
          <w:tcPr>
            <w:tcW w:w="2038" w:type="dxa"/>
          </w:tcPr>
          <w:p w:rsidR="000449D5" w:rsidRDefault="000449D5" w:rsidP="00272D6A">
            <w:pPr>
              <w:bidi w:val="0"/>
            </w:pPr>
            <w:r>
              <w:t>In</w:t>
            </w:r>
          </w:p>
        </w:tc>
        <w:tc>
          <w:tcPr>
            <w:tcW w:w="2106" w:type="dxa"/>
          </w:tcPr>
          <w:p w:rsidR="000449D5" w:rsidRDefault="000449D5" w:rsidP="00272D6A">
            <w:pPr>
              <w:bidi w:val="0"/>
            </w:pPr>
            <w:r>
              <w:t>1</w:t>
            </w:r>
          </w:p>
        </w:tc>
        <w:tc>
          <w:tcPr>
            <w:tcW w:w="2111" w:type="dxa"/>
          </w:tcPr>
          <w:p w:rsidR="000449D5" w:rsidRDefault="000449D5" w:rsidP="00272D6A">
            <w:pPr>
              <w:bidi w:val="0"/>
            </w:pPr>
            <w:r>
              <w:t>E</w:t>
            </w:r>
            <w:r w:rsidRPr="00661D7E">
              <w:t xml:space="preserve">nabling the entity. if (enable = </w:t>
            </w:r>
            <w:proofErr w:type="spellStart"/>
            <w:r w:rsidRPr="00661D7E">
              <w:t>enable_polarity_g</w:t>
            </w:r>
            <w:proofErr w:type="spellEnd"/>
            <w:r w:rsidRPr="00661D7E">
              <w:t>) -&gt; start working, else-&gt; do nothing</w:t>
            </w:r>
            <w:r>
              <w:t>. Come from registers</w:t>
            </w:r>
          </w:p>
        </w:tc>
      </w:tr>
      <w:tr w:rsidR="000449D5" w:rsidTr="00272D6A">
        <w:tc>
          <w:tcPr>
            <w:tcW w:w="2267" w:type="dxa"/>
          </w:tcPr>
          <w:p w:rsidR="000449D5" w:rsidRPr="00661D7E" w:rsidRDefault="000449D5" w:rsidP="00272D6A">
            <w:pPr>
              <w:bidi w:val="0"/>
            </w:pPr>
            <w:proofErr w:type="spellStart"/>
            <w:r w:rsidRPr="009E5123">
              <w:t>wc_finish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661D7E">
              <w:t>'1' -&gt;WC has finish working and saving all the relevant data (RC will start work), '0' -&gt;WC is still working</w:t>
            </w:r>
          </w:p>
        </w:tc>
      </w:tr>
      <w:tr w:rsidR="000449D5" w:rsidTr="00272D6A">
        <w:tc>
          <w:tcPr>
            <w:tcW w:w="2267" w:type="dxa"/>
          </w:tcPr>
          <w:p w:rsidR="000449D5" w:rsidRPr="00661D7E" w:rsidRDefault="000449D5" w:rsidP="00272D6A">
            <w:pPr>
              <w:bidi w:val="0"/>
            </w:pPr>
            <w:proofErr w:type="spellStart"/>
            <w:r w:rsidRPr="009E5123">
              <w:t>rc_finish</w:t>
            </w:r>
            <w:proofErr w:type="spellEnd"/>
          </w:p>
        </w:tc>
        <w:tc>
          <w:tcPr>
            <w:tcW w:w="2038" w:type="dxa"/>
          </w:tcPr>
          <w:p w:rsidR="000449D5" w:rsidRDefault="000449D5" w:rsidP="00272D6A">
            <w:pPr>
              <w:bidi w:val="0"/>
            </w:pPr>
            <w:r>
              <w:t>in</w:t>
            </w:r>
          </w:p>
        </w:tc>
        <w:tc>
          <w:tcPr>
            <w:tcW w:w="2106" w:type="dxa"/>
          </w:tcPr>
          <w:p w:rsidR="000449D5" w:rsidRPr="00661D7E" w:rsidRDefault="000449D5" w:rsidP="00272D6A">
            <w:pPr>
              <w:bidi w:val="0"/>
            </w:pPr>
            <w:r>
              <w:t>1</w:t>
            </w:r>
          </w:p>
        </w:tc>
        <w:tc>
          <w:tcPr>
            <w:tcW w:w="2111" w:type="dxa"/>
          </w:tcPr>
          <w:p w:rsidR="000449D5" w:rsidRPr="00661D7E" w:rsidRDefault="000449D5" w:rsidP="00272D6A">
            <w:pPr>
              <w:bidi w:val="0"/>
            </w:pPr>
            <w:r w:rsidRPr="009E5123">
              <w:t>'1' -&gt; read controller finish working, '0' -&gt; system still working</w:t>
            </w:r>
          </w:p>
        </w:tc>
      </w:tr>
      <w:tr w:rsidR="000449D5" w:rsidTr="00272D6A">
        <w:tc>
          <w:tcPr>
            <w:tcW w:w="2267" w:type="dxa"/>
          </w:tcPr>
          <w:p w:rsidR="000449D5" w:rsidRPr="00661D7E" w:rsidRDefault="000449D5" w:rsidP="00272D6A">
            <w:pPr>
              <w:bidi w:val="0"/>
            </w:pPr>
            <w:proofErr w:type="spellStart"/>
            <w:r w:rsidRPr="006E3D35">
              <w:t>enable_out</w:t>
            </w:r>
            <w:proofErr w:type="spellEnd"/>
          </w:p>
        </w:tc>
        <w:tc>
          <w:tcPr>
            <w:tcW w:w="2038" w:type="dxa"/>
          </w:tcPr>
          <w:p w:rsidR="000449D5" w:rsidRDefault="000449D5" w:rsidP="00272D6A">
            <w:pPr>
              <w:bidi w:val="0"/>
            </w:pPr>
            <w:r>
              <w:t>Out</w:t>
            </w:r>
          </w:p>
        </w:tc>
        <w:tc>
          <w:tcPr>
            <w:tcW w:w="2106" w:type="dxa"/>
          </w:tcPr>
          <w:p w:rsidR="000449D5" w:rsidRPr="00661D7E" w:rsidRDefault="000449D5" w:rsidP="00272D6A">
            <w:pPr>
              <w:bidi w:val="0"/>
            </w:pPr>
            <w:r>
              <w:t>1</w:t>
            </w:r>
          </w:p>
        </w:tc>
        <w:tc>
          <w:tcPr>
            <w:tcW w:w="2111" w:type="dxa"/>
          </w:tcPr>
          <w:p w:rsidR="000449D5" w:rsidRDefault="000449D5" w:rsidP="00272D6A">
            <w:pPr>
              <w:bidi w:val="0"/>
            </w:pPr>
            <w:r>
              <w:t>Enable send to the write controller to start saving the data and searching trigger rise</w:t>
            </w:r>
          </w:p>
        </w:tc>
      </w:tr>
    </w:tbl>
    <w:p w:rsidR="000449D5" w:rsidRDefault="00DC7A0D" w:rsidP="00DC7A0D">
      <w:pPr>
        <w:pStyle w:val="Caption"/>
        <w:bidi w:val="0"/>
      </w:pPr>
      <w:bookmarkStart w:id="218" w:name="_Toc378517829"/>
      <w:bookmarkStart w:id="219" w:name="_Toc378519005"/>
      <w:r>
        <w:t xml:space="preserve">Table </w:t>
      </w:r>
      <w:fldSimple w:instr=" SEQ Table \* ARABIC ">
        <w:r w:rsidR="00D1530F">
          <w:rPr>
            <w:noProof/>
          </w:rPr>
          <w:t>21</w:t>
        </w:r>
      </w:fldSimple>
      <w:r>
        <w:rPr>
          <w:noProof/>
        </w:rPr>
        <w:t>- E</w:t>
      </w:r>
      <w:r w:rsidRPr="00772207">
        <w:rPr>
          <w:noProof/>
        </w:rPr>
        <w:t>nable signals</w:t>
      </w:r>
      <w:bookmarkEnd w:id="218"/>
      <w:bookmarkEnd w:id="219"/>
    </w:p>
    <w:p w:rsidR="00104535" w:rsidRDefault="00104535" w:rsidP="000449D5">
      <w:pPr>
        <w:bidi w:val="0"/>
      </w:pPr>
    </w:p>
    <w:p w:rsidR="00104535" w:rsidRDefault="00104535" w:rsidP="00104535">
      <w:pPr>
        <w:bidi w:val="0"/>
      </w:pPr>
    </w:p>
    <w:p w:rsidR="00DC7A0D" w:rsidRDefault="00DC7A0D" w:rsidP="000B5C7D">
      <w:pPr>
        <w:bidi w:val="0"/>
      </w:pPr>
    </w:p>
    <w:p w:rsidR="000449D5" w:rsidRDefault="000449D5" w:rsidP="00DC7A0D">
      <w:pPr>
        <w:bidi w:val="0"/>
      </w:pPr>
      <w:r>
        <w:t xml:space="preserve">Enable </w:t>
      </w:r>
      <w:r w:rsidR="000B5C7D">
        <w:t>FSM</w:t>
      </w:r>
    </w:p>
    <w:p w:rsidR="000449D5" w:rsidRDefault="000449D5" w:rsidP="000449D5">
      <w:pPr>
        <w:bidi w:val="0"/>
      </w:pPr>
    </w:p>
    <w:p w:rsidR="00482493" w:rsidRDefault="00B22FB8" w:rsidP="003866F3">
      <w:pPr>
        <w:bidi w:val="0"/>
      </w:pPr>
      <w:r>
        <w:rPr>
          <w:noProof/>
        </w:rPr>
        <mc:AlternateContent>
          <mc:Choice Requires="wpc">
            <w:drawing>
              <wp:inline distT="0" distB="0" distL="0" distR="0" wp14:anchorId="579887DF" wp14:editId="11A14DC2">
                <wp:extent cx="5433060" cy="4444365"/>
                <wp:effectExtent l="0" t="0" r="0" b="0"/>
                <wp:docPr id="3144" name="בד ציור 2067"/>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5" name="תמונה 2065"/>
                          <pic:cNvPicPr>
                            <a:picLocks noChangeAspect="1"/>
                          </pic:cNvPicPr>
                        </pic:nvPicPr>
                        <pic:blipFill>
                          <a:blip r:embed="rId53"/>
                          <a:stretch>
                            <a:fillRect/>
                          </a:stretch>
                        </pic:blipFill>
                        <pic:spPr>
                          <a:xfrm>
                            <a:off x="820990" y="29338"/>
                            <a:ext cx="4572638" cy="3429479"/>
                          </a:xfrm>
                          <a:prstGeom prst="rect">
                            <a:avLst/>
                          </a:prstGeom>
                        </pic:spPr>
                      </pic:pic>
                    </wpc:wpc>
                  </a:graphicData>
                </a:graphic>
              </wp:inline>
            </w:drawing>
          </mc:Choice>
          <mc:Fallback>
            <w:pict>
              <v:group id="בד ציור 2067" o:spid="_x0000_s1026" editas="canvas" style="width:427.8pt;height:349.95pt;mso-position-horizontal-relative:char;mso-position-vertical-relative:line" coordsize="54330,44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">
                <v:shape id="_x0000_s1027" type="#_x0000_t75" style="position:absolute;width:54330;height:44443;visibility:visible;mso-wrap-style:square">
                  <v:fill o:detectmouseclick="t"/>
                  <v:path o:connecttype="none"/>
                </v:shape>
                <v:shape id="תמונה 2065" o:spid="_x0000_s1028" type="#_x0000_t75" style="position:absolute;left:8209;top:293;width:45727;height:3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M9rfDAAAA3QAAAA8AAABkcnMvZG93bnJldi54bWxEj0+LwjAUxO/CfofwFrzZdEXLUo3iCoLg&#10;yT97fzTPprV5KU3Uup9+Iwgeh5n5DTNf9rYRN+p85VjBV5KCIC6crrhUcDpuRt8gfEDW2DgmBQ/y&#10;sFx8DOaYa3fnPd0OoRQRwj5HBSaENpfSF4Ys+sS1xNE7u85iiLIrpe7wHuG2keM0zaTFiuOCwZbW&#10;horL4WoVOI/THT/+zBGz4vqzndS7+rdWavjZr2YgAvXhHX61t1rBOM2m8HwTn4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z2t8MAAADdAAAADwAAAAAAAAAAAAAAAACf&#10;AgAAZHJzL2Rvd25yZXYueG1sUEsFBgAAAAAEAAQA9wAAAI8DAAAAAA==&#10;">
                  <v:imagedata r:id="rId54" o:title=""/>
                  <v:path arrowok="t"/>
                </v:shape>
                <w10:wrap anchorx="page"/>
                <w10:anchorlock/>
              </v:group>
            </w:pict>
          </mc:Fallback>
        </mc:AlternateContent>
      </w:r>
    </w:p>
    <w:p w:rsidR="00983732" w:rsidRDefault="00DC7A0D" w:rsidP="00CB50C0">
      <w:pPr>
        <w:pStyle w:val="Caption"/>
        <w:bidi w:val="0"/>
        <w:jc w:val="center"/>
      </w:pPr>
      <w:bookmarkStart w:id="220" w:name="_Toc378517776"/>
      <w:bookmarkStart w:id="221" w:name="_Toc378518947"/>
      <w:r>
        <w:t xml:space="preserve">Figure </w:t>
      </w:r>
      <w:fldSimple w:instr=" SEQ Figure \* ARABIC ">
        <w:r w:rsidR="0000669E">
          <w:rPr>
            <w:noProof/>
          </w:rPr>
          <w:t>26</w:t>
        </w:r>
      </w:fldSimple>
      <w:r>
        <w:rPr>
          <w:noProof/>
        </w:rPr>
        <w:t>- E</w:t>
      </w:r>
      <w:r w:rsidRPr="00D4080D">
        <w:rPr>
          <w:noProof/>
        </w:rPr>
        <w:t>nable FSM</w:t>
      </w:r>
      <w:bookmarkEnd w:id="220"/>
      <w:bookmarkEnd w:id="221"/>
    </w:p>
    <w:p w:rsidR="000449D5" w:rsidRPr="00CB50C0" w:rsidRDefault="000449D5" w:rsidP="00983732">
      <w:pPr>
        <w:pStyle w:val="Caption"/>
        <w:bidi w:val="0"/>
        <w:rPr>
          <w:b w:val="0"/>
          <w:bCs w:val="0"/>
          <w:color w:val="000000" w:themeColor="text1"/>
          <w:sz w:val="22"/>
          <w:szCs w:val="22"/>
        </w:rPr>
      </w:pPr>
      <w:r w:rsidRPr="00CB50C0">
        <w:rPr>
          <w:b w:val="0"/>
          <w:bCs w:val="0"/>
          <w:color w:val="000000" w:themeColor="text1"/>
          <w:sz w:val="22"/>
          <w:szCs w:val="22"/>
        </w:rPr>
        <w:t>Output table</w:t>
      </w:r>
    </w:p>
    <w:p w:rsidR="000449D5" w:rsidRDefault="00B22FB8" w:rsidP="000449D5">
      <w:pPr>
        <w:bidi w:val="0"/>
      </w:pPr>
      <w:r>
        <w:rPr>
          <w:noProof/>
        </w:rPr>
        <mc:AlternateContent>
          <mc:Choice Requires="wpc">
            <w:drawing>
              <wp:inline distT="0" distB="0" distL="0" distR="0" wp14:anchorId="7430B37C" wp14:editId="0B629C1A">
                <wp:extent cx="2909570" cy="2533650"/>
                <wp:effectExtent l="0" t="0" r="195580" b="152400"/>
                <wp:docPr id="3142" name="בד ציור 206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2066" name="תמונה 2066"/>
                          <pic:cNvPicPr>
                            <a:picLocks noChangeAspect="1"/>
                          </pic:cNvPicPr>
                        </pic:nvPicPr>
                        <pic:blipFill>
                          <a:blip r:embed="rId55"/>
                          <a:stretch>
                            <a:fillRect/>
                          </a:stretch>
                        </pic:blipFill>
                        <pic:spPr>
                          <a:xfrm>
                            <a:off x="8595" y="2"/>
                            <a:ext cx="3089036" cy="2690035"/>
                          </a:xfrm>
                          <a:prstGeom prst="rect">
                            <a:avLst/>
                          </a:prstGeom>
                        </pic:spPr>
                      </pic:pic>
                    </wpc:wpc>
                  </a:graphicData>
                </a:graphic>
              </wp:inline>
            </w:drawing>
          </mc:Choice>
          <mc:Fallback>
            <w:pict>
              <v:group id="בד ציור 2068" o:spid="_x0000_s1026" editas="canvas" style="width:229.1pt;height:199.5pt;mso-position-horizontal-relative:char;mso-position-vertical-relative:line" coordsize="29095,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">
                <v:shape id="_x0000_s1027" type="#_x0000_t75" style="position:absolute;width:29095;height:25336;visibility:visible;mso-wrap-style:square">
                  <v:fill o:detectmouseclick="t"/>
                  <v:path o:connecttype="none"/>
                </v:shape>
                <v:shape id="תמונה 2066" o:spid="_x0000_s1028" type="#_x0000_t75" style="position:absolute;left:85;width:30891;height:2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EqJjCAAAA3QAAAA8AAABkcnMvZG93bnJldi54bWxEj0+LwjAUxO+C3yG8BW+arEKRahQRBa/+&#10;O3h7NM+m2LyUJtbqp98sLOxxmJnfMMt172rRURsqzxq+JwoEceFNxaWGy3k/noMIEdlg7Zk0vCnA&#10;ejUcLDE3/sVH6k6xFAnCIUcNNsYmlzIUlhyGiW+Ik3f3rcOYZFtK0+IrwV0tp0pl0mHFacFiQ1tL&#10;xeP0dBo+u5u/9hsVHrPzx+4udUf7913r0Ve/WYCI1Mf/8F/7YDRMVZbB75v0BO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xKiYwgAAAN0AAAAPAAAAAAAAAAAAAAAAAJ8C&#10;AABkcnMvZG93bnJldi54bWxQSwUGAAAAAAQABAD3AAAAjgMAAAAA&#10;">
                  <v:imagedata r:id="rId56" o:title=""/>
                  <v:path arrowok="t"/>
                </v:shape>
                <w10:wrap anchorx="page"/>
                <w10:anchorlock/>
              </v:group>
            </w:pict>
          </mc:Fallback>
        </mc:AlternateContent>
      </w:r>
    </w:p>
    <w:p w:rsidR="00604B7B" w:rsidRDefault="00DC7A0D" w:rsidP="00CB50C0">
      <w:pPr>
        <w:pStyle w:val="Caption"/>
        <w:bidi w:val="0"/>
        <w:jc w:val="center"/>
      </w:pPr>
      <w:bookmarkStart w:id="222" w:name="_Toc378517830"/>
      <w:bookmarkStart w:id="223" w:name="_Toc378519006"/>
      <w:r>
        <w:lastRenderedPageBreak/>
        <w:t xml:space="preserve">Table </w:t>
      </w:r>
      <w:fldSimple w:instr=" SEQ Table \* ARABIC ">
        <w:r w:rsidR="00D1530F">
          <w:rPr>
            <w:noProof/>
          </w:rPr>
          <w:t>22</w:t>
        </w:r>
      </w:fldSimple>
      <w:r>
        <w:rPr>
          <w:noProof/>
        </w:rPr>
        <w:t>- E</w:t>
      </w:r>
      <w:r w:rsidRPr="009E21F9">
        <w:rPr>
          <w:noProof/>
        </w:rPr>
        <w:t>nable output</w:t>
      </w:r>
      <w:bookmarkEnd w:id="222"/>
      <w:bookmarkEnd w:id="223"/>
    </w:p>
    <w:p w:rsidR="000449D5" w:rsidRDefault="00911BE3" w:rsidP="007B4982">
      <w:pPr>
        <w:pStyle w:val="Heading2"/>
        <w:bidi w:val="0"/>
      </w:pPr>
      <w:bookmarkStart w:id="224" w:name="_Toc370059095"/>
      <w:bookmarkStart w:id="225" w:name="_Toc370059248"/>
      <w:bookmarkStart w:id="226" w:name="_Toc370066533"/>
      <w:bookmarkStart w:id="227" w:name="_Toc378518885"/>
      <w:r>
        <w:t>3.</w:t>
      </w:r>
      <w:r w:rsidR="00FC2664">
        <w:t>6</w:t>
      </w:r>
      <w:r>
        <w:tab/>
      </w:r>
      <w:r w:rsidR="00F27C7A">
        <w:t>M</w:t>
      </w:r>
      <w:r w:rsidR="007B4982">
        <w:t>emory</w:t>
      </w:r>
      <w:r w:rsidR="00F27C7A">
        <w:t xml:space="preserve"> U</w:t>
      </w:r>
      <w:bookmarkEnd w:id="224"/>
      <w:bookmarkEnd w:id="225"/>
      <w:bookmarkEnd w:id="226"/>
      <w:r w:rsidR="007B4982">
        <w:t>nit</w:t>
      </w:r>
      <w:bookmarkEnd w:id="227"/>
    </w:p>
    <w:p w:rsidR="00041486" w:rsidRPr="00041486" w:rsidRDefault="00041486" w:rsidP="00041486">
      <w:pPr>
        <w:bidi w:val="0"/>
      </w:pPr>
    </w:p>
    <w:p w:rsidR="00041486" w:rsidRDefault="00041486" w:rsidP="00041486">
      <w:pPr>
        <w:bidi w:val="0"/>
        <w:rPr>
          <w:rStyle w:val="Emphasis"/>
        </w:rPr>
      </w:pPr>
      <w:r w:rsidRPr="00F26180">
        <w:rPr>
          <w:rStyle w:val="Emphasis"/>
        </w:rPr>
        <w:t>General Description</w:t>
      </w:r>
    </w:p>
    <w:p w:rsidR="00B54AED" w:rsidRDefault="00B54AED" w:rsidP="00B54AED">
      <w:pPr>
        <w:pStyle w:val="ListParagraph"/>
        <w:bidi w:val="0"/>
      </w:pPr>
      <w:r>
        <w:t xml:space="preserve">The memory unit is </w:t>
      </w:r>
      <w:r w:rsidR="00F27C7A">
        <w:t>implemented as an array of RAMs, when the depth and width of each one of them is known. We used them to implement the memory unit by the width and depth we need</w:t>
      </w:r>
      <w:r w:rsidR="001A5BE1">
        <w:t>.</w:t>
      </w:r>
    </w:p>
    <w:p w:rsidR="001A5BE1" w:rsidRPr="001A5BE1" w:rsidRDefault="001A5BE1" w:rsidP="001A5BE1">
      <w:pPr>
        <w:pStyle w:val="ListParagraph"/>
        <w:bidi w:val="0"/>
      </w:pPr>
      <w:r>
        <w:t xml:space="preserve">In this project, we took a simple RAM with fix width and length, and </w:t>
      </w:r>
      <w:r w:rsidRPr="001A5BE1">
        <w:rPr>
          <w:rFonts w:cs="Arial"/>
          <w:color w:val="000000"/>
          <w:shd w:val="clear" w:color="auto" w:fill="FFFFFF"/>
        </w:rPr>
        <w:t>replicate</w:t>
      </w:r>
      <w:r w:rsidRPr="001A5BE1">
        <w:t xml:space="preserve"> it in the form of an array, to  create a generic RAM, which holds the generics width and length that is </w:t>
      </w:r>
      <w:r w:rsidRPr="001A5BE1">
        <w:rPr>
          <w:rFonts w:cs="Arial"/>
          <w:color w:val="000000"/>
          <w:shd w:val="clear" w:color="auto" w:fill="FFFFFF"/>
        </w:rPr>
        <w:t>defined</w:t>
      </w:r>
      <w:r w:rsidRPr="001A5BE1">
        <w:rPr>
          <w:rStyle w:val="apple-converted-space"/>
          <w:rFonts w:cs="Arial"/>
          <w:color w:val="000000"/>
          <w:shd w:val="clear" w:color="auto" w:fill="FFFFFF"/>
        </w:rPr>
        <w:t xml:space="preserve"> in the system.</w:t>
      </w:r>
    </w:p>
    <w:p w:rsidR="00A44729" w:rsidRDefault="00A44729" w:rsidP="00A44729">
      <w:pPr>
        <w:pStyle w:val="ListParagraph"/>
        <w:bidi w:val="0"/>
      </w:pPr>
    </w:p>
    <w:p w:rsidR="00A44729" w:rsidRDefault="00B22FB8" w:rsidP="006131C3">
      <w:pPr>
        <w:bidi w:val="0"/>
      </w:pPr>
      <w:r>
        <w:rPr>
          <w:noProof/>
        </w:rPr>
        <mc:AlternateContent>
          <mc:Choice Requires="wps">
            <w:drawing>
              <wp:anchor distT="0" distB="0" distL="114300" distR="114300" simplePos="0" relativeHeight="251665408" behindDoc="0" locked="0" layoutInCell="1" allowOverlap="1" wp14:anchorId="610B5541" wp14:editId="0AD28737">
                <wp:simplePos x="0" y="0"/>
                <wp:positionH relativeFrom="column">
                  <wp:posOffset>588010</wp:posOffset>
                </wp:positionH>
                <wp:positionV relativeFrom="paragraph">
                  <wp:posOffset>48260</wp:posOffset>
                </wp:positionV>
                <wp:extent cx="3983990" cy="2863215"/>
                <wp:effectExtent l="0" t="0" r="16510" b="13335"/>
                <wp:wrapNone/>
                <wp:docPr id="313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3990" cy="28632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6" style="position:absolute;left:0;text-align:left;margin-left:46.3pt;margin-top:3.8pt;width:313.7pt;height:2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">
                <v:fill opacity="0"/>
              </v:rect>
            </w:pict>
          </mc:Fallback>
        </mc:AlternateContent>
      </w:r>
      <w:r>
        <w:rPr>
          <w:noProof/>
        </w:rPr>
        <mc:AlternateContent>
          <mc:Choice Requires="wps">
            <w:drawing>
              <wp:anchor distT="4294967295" distB="4294967295" distL="114300" distR="114300" simplePos="0" relativeHeight="251675648" behindDoc="0" locked="0" layoutInCell="1" allowOverlap="1" wp14:anchorId="499A1256" wp14:editId="36BE406A">
                <wp:simplePos x="0" y="0"/>
                <wp:positionH relativeFrom="column">
                  <wp:posOffset>43815</wp:posOffset>
                </wp:positionH>
                <wp:positionV relativeFrom="paragraph">
                  <wp:posOffset>238124</wp:posOffset>
                </wp:positionV>
                <wp:extent cx="544195" cy="0"/>
                <wp:effectExtent l="0" t="76200" r="27305" b="95250"/>
                <wp:wrapNone/>
                <wp:docPr id="313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3" o:spid="_x0000_s1026" type="#_x0000_t32" style="position:absolute;left:0;text-align:left;margin-left:3.45pt;margin-top:18.75pt;width:42.8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PnNw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">
                <v:stroke endarrow="block"/>
              </v:shape>
            </w:pict>
          </mc:Fallback>
        </mc:AlternateContent>
      </w:r>
      <w:proofErr w:type="spellStart"/>
      <w:r w:rsidR="006131C3" w:rsidRPr="006131C3">
        <w:t>clk</w:t>
      </w:r>
      <w:proofErr w:type="spellEnd"/>
    </w:p>
    <w:p w:rsidR="002A214D" w:rsidRDefault="00ED203C" w:rsidP="002A214D">
      <w:pPr>
        <w:bidi w:val="0"/>
      </w:pPr>
      <w:r>
        <w:rPr>
          <w:noProof/>
        </w:rPr>
        <mc:AlternateContent>
          <mc:Choice Requires="wps">
            <w:drawing>
              <wp:anchor distT="0" distB="0" distL="114300" distR="114300" simplePos="0" relativeHeight="251668480" behindDoc="0" locked="0" layoutInCell="1" allowOverlap="1" wp14:anchorId="3BB9EDD0" wp14:editId="66E50D17">
                <wp:simplePos x="0" y="0"/>
                <wp:positionH relativeFrom="column">
                  <wp:posOffset>3154045</wp:posOffset>
                </wp:positionH>
                <wp:positionV relativeFrom="paragraph">
                  <wp:posOffset>27940</wp:posOffset>
                </wp:positionV>
                <wp:extent cx="1153795" cy="794385"/>
                <wp:effectExtent l="19050" t="19050" r="46355" b="62865"/>
                <wp:wrapNone/>
                <wp:docPr id="29"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rPr>
                                <w:rtl/>
                              </w:rP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6" o:spid="_x0000_s1027" style="position:absolute;margin-left:248.35pt;margin-top:2.2pt;width:90.85pt;height:6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l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F5xZ&#10;aDBHl5voyDWbT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rPr>
                          <w:rtl/>
                        </w:rPr>
                      </w:pPr>
                      <w:r>
                        <w:t>RAM</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C3424F6" wp14:editId="777AEA00">
                <wp:simplePos x="0" y="0"/>
                <wp:positionH relativeFrom="column">
                  <wp:posOffset>848995</wp:posOffset>
                </wp:positionH>
                <wp:positionV relativeFrom="paragraph">
                  <wp:posOffset>29210</wp:posOffset>
                </wp:positionV>
                <wp:extent cx="1153795" cy="794385"/>
                <wp:effectExtent l="19050" t="19050" r="46355" b="62865"/>
                <wp:wrapNone/>
                <wp:docPr id="24"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 o:spid="_x0000_s1028" style="position:absolute;margin-left:66.85pt;margin-top:2.3pt;width:90.85pt;height:6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Xo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r w:rsidR="00B22FB8">
        <w:rPr>
          <w:noProof/>
        </w:rPr>
        <mc:AlternateContent>
          <mc:Choice Requires="wps">
            <w:drawing>
              <wp:anchor distT="4294967295" distB="4294967295" distL="114300" distR="114300" simplePos="0" relativeHeight="251679744" behindDoc="0" locked="0" layoutInCell="1" allowOverlap="1" wp14:anchorId="416FECEC" wp14:editId="7DE0FB5D">
                <wp:simplePos x="0" y="0"/>
                <wp:positionH relativeFrom="column">
                  <wp:posOffset>43815</wp:posOffset>
                </wp:positionH>
                <wp:positionV relativeFrom="paragraph">
                  <wp:posOffset>266699</wp:posOffset>
                </wp:positionV>
                <wp:extent cx="544195" cy="0"/>
                <wp:effectExtent l="0" t="76200" r="27305" b="95250"/>
                <wp:wrapNone/>
                <wp:docPr id="31"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left:0;text-align:left;margin-left:3.45pt;margin-top:21pt;width:42.85pt;height:0;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o+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oXhqPjUCAABeBAAADgAAAAAAAAAAAAAAAAAu&#10;AgAAZHJzL2Uyb0RvYy54bWxQSwECLQAUAAYACAAAACEArUbeTtsAAAAGAQAADwAAAAAAAAAAAAAA&#10;AACPBAAAZHJzL2Rvd25yZXYueG1sUEsFBgAAAAAEAAQA8wAAAJcFAAAAAA==&#10;">
                <v:stroke endarrow="block"/>
              </v:shape>
            </w:pict>
          </mc:Fallback>
        </mc:AlternateContent>
      </w:r>
      <w:r w:rsidR="002A214D" w:rsidRPr="006131C3">
        <w:t>Reset</w:t>
      </w:r>
    </w:p>
    <w:p w:rsidR="00A44729" w:rsidRDefault="00ED203C" w:rsidP="00A44729">
      <w:pPr>
        <w:bidi w:val="0"/>
      </w:pPr>
      <w:r>
        <w:rPr>
          <w:noProof/>
        </w:rPr>
        <mc:AlternateContent>
          <mc:Choice Requires="wps">
            <w:drawing>
              <wp:anchor distT="0" distB="0" distL="114300" distR="114300" simplePos="0" relativeHeight="251686912" behindDoc="0" locked="0" layoutInCell="1" allowOverlap="1" wp14:anchorId="3B1812A0" wp14:editId="258F5713">
                <wp:simplePos x="0" y="0"/>
                <wp:positionH relativeFrom="column">
                  <wp:posOffset>2499995</wp:posOffset>
                </wp:positionH>
                <wp:positionV relativeFrom="paragraph">
                  <wp:posOffset>22860</wp:posOffset>
                </wp:positionV>
                <wp:extent cx="184785" cy="141605"/>
                <wp:effectExtent l="19050" t="19050" r="43815" b="48895"/>
                <wp:wrapNone/>
                <wp:docPr id="28"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26" style="position:absolute;left:0;text-align:left;margin-left:196.85pt;margin-top:1.8pt;width:14.55pt;height:1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T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7936" behindDoc="0" locked="0" layoutInCell="1" allowOverlap="1" wp14:anchorId="070C2A4E" wp14:editId="78BFA0DD">
                <wp:simplePos x="0" y="0"/>
                <wp:positionH relativeFrom="column">
                  <wp:posOffset>2770505</wp:posOffset>
                </wp:positionH>
                <wp:positionV relativeFrom="paragraph">
                  <wp:posOffset>22860</wp:posOffset>
                </wp:positionV>
                <wp:extent cx="184785" cy="141605"/>
                <wp:effectExtent l="19050" t="19050" r="43815" b="48895"/>
                <wp:wrapNone/>
                <wp:docPr id="27"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26" style="position:absolute;left:0;text-align:left;margin-left:218.15pt;margin-top:1.8pt;width:14.55pt;height:1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3f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85888" behindDoc="0" locked="0" layoutInCell="1" allowOverlap="1" wp14:anchorId="6A8B36C4" wp14:editId="79C10066">
                <wp:simplePos x="0" y="0"/>
                <wp:positionH relativeFrom="column">
                  <wp:posOffset>2209800</wp:posOffset>
                </wp:positionH>
                <wp:positionV relativeFrom="paragraph">
                  <wp:posOffset>22860</wp:posOffset>
                </wp:positionV>
                <wp:extent cx="184785" cy="141605"/>
                <wp:effectExtent l="19050" t="19050" r="43815" b="48895"/>
                <wp:wrapNone/>
                <wp:docPr id="26"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26" style="position:absolute;left:0;text-align:left;margin-left:174pt;margin-top:1.8pt;width:14.5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83840" behindDoc="0" locked="0" layoutInCell="1" allowOverlap="1" wp14:anchorId="7C394B47" wp14:editId="3D09D74F">
                <wp:simplePos x="0" y="0"/>
                <wp:positionH relativeFrom="column">
                  <wp:posOffset>4572000</wp:posOffset>
                </wp:positionH>
                <wp:positionV relativeFrom="paragraph">
                  <wp:posOffset>299084</wp:posOffset>
                </wp:positionV>
                <wp:extent cx="544195" cy="0"/>
                <wp:effectExtent l="0" t="76200" r="27305" b="95250"/>
                <wp:wrapNone/>
                <wp:docPr id="30"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81" o:spid="_x0000_s1026" type="#_x0000_t32" style="position:absolute;left:0;text-align:left;margin-left:5in;margin-top:23.55pt;width:42.85pt;height:0;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1viNAIAAF4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">
                <v:stroke endarrow="block"/>
              </v:shape>
            </w:pict>
          </mc:Fallback>
        </mc:AlternateContent>
      </w:r>
      <w:r w:rsidR="00B22FB8">
        <w:rPr>
          <w:noProof/>
        </w:rPr>
        <mc:AlternateContent>
          <mc:Choice Requires="wps">
            <w:drawing>
              <wp:anchor distT="4294967295" distB="4294967295" distL="114300" distR="114300" simplePos="0" relativeHeight="251680768" behindDoc="0" locked="0" layoutInCell="1" allowOverlap="1" wp14:anchorId="3D95B68F" wp14:editId="33896304">
                <wp:simplePos x="0" y="0"/>
                <wp:positionH relativeFrom="column">
                  <wp:posOffset>43815</wp:posOffset>
                </wp:positionH>
                <wp:positionV relativeFrom="paragraph">
                  <wp:posOffset>299084</wp:posOffset>
                </wp:positionV>
                <wp:extent cx="544195" cy="0"/>
                <wp:effectExtent l="0" t="76200" r="27305" b="95250"/>
                <wp:wrapNone/>
                <wp:docPr id="25"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left:0;text-align:left;margin-left:3.45pt;margin-top:23.55pt;width:42.85pt;height:0;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">
                <v:stroke endarrow="block"/>
              </v:shape>
            </w:pict>
          </mc:Fallback>
        </mc:AlternateContent>
      </w:r>
      <w:proofErr w:type="spellStart"/>
      <w:r w:rsidR="002A214D" w:rsidRPr="006131C3">
        <w:t>addr_in</w:t>
      </w:r>
      <w:proofErr w:type="spellEnd"/>
      <w:r w:rsidR="00B22EB7" w:rsidRPr="00B22EB7">
        <w:t xml:space="preserve"> </w:t>
      </w:r>
      <w:r w:rsidR="00B22EB7">
        <w:t xml:space="preserve">                                                                                                                                     </w:t>
      </w:r>
      <w:proofErr w:type="spellStart"/>
      <w:r w:rsidR="00B22EB7" w:rsidRPr="00B22EB7">
        <w:t>data_out</w:t>
      </w:r>
      <w:proofErr w:type="spellEnd"/>
    </w:p>
    <w:p w:rsidR="00A44729" w:rsidRPr="006743FD" w:rsidRDefault="00B22FB8" w:rsidP="006131C3">
      <w:pPr>
        <w:bidi w:val="0"/>
      </w:pPr>
      <w:r>
        <w:rPr>
          <w:noProof/>
        </w:rPr>
        <mc:AlternateContent>
          <mc:Choice Requires="wps">
            <w:drawing>
              <wp:anchor distT="4294967295" distB="4294967295" distL="114300" distR="114300" simplePos="0" relativeHeight="251676672" behindDoc="0" locked="0" layoutInCell="1" allowOverlap="1" wp14:anchorId="38A86CD7" wp14:editId="30644C86">
                <wp:simplePos x="0" y="0"/>
                <wp:positionH relativeFrom="column">
                  <wp:posOffset>43815</wp:posOffset>
                </wp:positionH>
                <wp:positionV relativeFrom="paragraph">
                  <wp:posOffset>273049</wp:posOffset>
                </wp:positionV>
                <wp:extent cx="544195" cy="0"/>
                <wp:effectExtent l="0" t="76200" r="27305" b="95250"/>
                <wp:wrapNone/>
                <wp:docPr id="23"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left:0;text-align:left;margin-left:3.45pt;margin-top:21.5pt;width:42.85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">
                <v:stroke endarrow="block"/>
              </v:shape>
            </w:pict>
          </mc:Fallback>
        </mc:AlternateContent>
      </w:r>
      <w:proofErr w:type="spellStart"/>
      <w:r w:rsidR="002A214D" w:rsidRPr="006131C3">
        <w:t>addr_out</w:t>
      </w:r>
      <w:proofErr w:type="spellEnd"/>
    </w:p>
    <w:p w:rsidR="00A44729" w:rsidRDefault="00ED203C" w:rsidP="002A214D">
      <w:pPr>
        <w:bidi w:val="0"/>
      </w:pPr>
      <w:r>
        <w:rPr>
          <w:noProof/>
        </w:rPr>
        <mc:AlternateContent>
          <mc:Choice Requires="wps">
            <w:drawing>
              <wp:anchor distT="0" distB="0" distL="114300" distR="114300" simplePos="0" relativeHeight="251672576" behindDoc="0" locked="0" layoutInCell="1" allowOverlap="1" wp14:anchorId="12D8710C" wp14:editId="14758DF6">
                <wp:simplePos x="0" y="0"/>
                <wp:positionH relativeFrom="column">
                  <wp:posOffset>1284605</wp:posOffset>
                </wp:positionH>
                <wp:positionV relativeFrom="paragraph">
                  <wp:posOffset>318135</wp:posOffset>
                </wp:positionV>
                <wp:extent cx="184785" cy="141605"/>
                <wp:effectExtent l="19050" t="19050" r="43815" b="48895"/>
                <wp:wrapNone/>
                <wp:docPr id="19"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26" style="position:absolute;left:0;text-align:left;margin-left:101.15pt;margin-top:25.05pt;width:14.55pt;height:1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" filled="f" fillcolor="#c0504d [3205]" strokecolor="#f2f2f2 [3041]" strokeweight="3pt">
                <v:shadow on="t" color="#622423 [1605]" opacity=".5" offset="1pt"/>
              </v:oval>
            </w:pict>
          </mc:Fallback>
        </mc:AlternateContent>
      </w:r>
      <w:r>
        <w:rPr>
          <w:noProof/>
        </w:rPr>
        <mc:AlternateContent>
          <mc:Choice Requires="wps">
            <w:drawing>
              <wp:anchor distT="0" distB="0" distL="114300" distR="114300" simplePos="0" relativeHeight="251673600" behindDoc="0" locked="0" layoutInCell="1" allowOverlap="1" wp14:anchorId="7CD3DD79" wp14:editId="66E45341">
                <wp:simplePos x="0" y="0"/>
                <wp:positionH relativeFrom="column">
                  <wp:posOffset>1294130</wp:posOffset>
                </wp:positionH>
                <wp:positionV relativeFrom="paragraph">
                  <wp:posOffset>43180</wp:posOffset>
                </wp:positionV>
                <wp:extent cx="184785" cy="141605"/>
                <wp:effectExtent l="19050" t="19050" r="43815" b="48895"/>
                <wp:wrapNone/>
                <wp:docPr id="22"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style="position:absolute;left:0;text-align:left;margin-left:101.9pt;margin-top:3.4pt;width:14.55pt;height:1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7696" behindDoc="0" locked="0" layoutInCell="1" allowOverlap="1" wp14:anchorId="605ADED2" wp14:editId="192301F2">
                <wp:simplePos x="0" y="0"/>
                <wp:positionH relativeFrom="column">
                  <wp:posOffset>43815</wp:posOffset>
                </wp:positionH>
                <wp:positionV relativeFrom="paragraph">
                  <wp:posOffset>266699</wp:posOffset>
                </wp:positionV>
                <wp:extent cx="544195" cy="0"/>
                <wp:effectExtent l="0" t="76200" r="27305" b="95250"/>
                <wp:wrapNone/>
                <wp:docPr id="21"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left:0;text-align:left;margin-left:3.45pt;margin-top:21pt;width:42.8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">
                <v:stroke endarrow="block"/>
              </v:shape>
            </w:pict>
          </mc:Fallback>
        </mc:AlternateContent>
      </w:r>
      <w:proofErr w:type="spellStart"/>
      <w:r w:rsidR="002A214D" w:rsidRPr="006131C3">
        <w:t>aout_valid</w:t>
      </w:r>
      <w:proofErr w:type="spellEnd"/>
    </w:p>
    <w:p w:rsidR="00A44729" w:rsidRDefault="00ED203C" w:rsidP="002A214D">
      <w:pPr>
        <w:bidi w:val="0"/>
      </w:pPr>
      <w:r>
        <w:rPr>
          <w:noProof/>
        </w:rPr>
        <mc:AlternateContent>
          <mc:Choice Requires="wps">
            <w:drawing>
              <wp:anchor distT="0" distB="0" distL="114300" distR="114300" simplePos="0" relativeHeight="251671552" behindDoc="0" locked="0" layoutInCell="1" allowOverlap="1" wp14:anchorId="6F0E6AB7" wp14:editId="1720EB77">
                <wp:simplePos x="0" y="0"/>
                <wp:positionH relativeFrom="column">
                  <wp:posOffset>1284605</wp:posOffset>
                </wp:positionH>
                <wp:positionV relativeFrom="paragraph">
                  <wp:posOffset>223520</wp:posOffset>
                </wp:positionV>
                <wp:extent cx="184785" cy="141605"/>
                <wp:effectExtent l="19050" t="19050" r="43815" b="48895"/>
                <wp:wrapNone/>
                <wp:docPr id="18"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 cy="141605"/>
                        </a:xfrm>
                        <a:prstGeom prst="ellipse">
                          <a:avLst/>
                        </a:prstGeom>
                        <a:no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026" style="position:absolute;left:0;text-align:left;margin-left:101.15pt;margin-top:17.6pt;width:14.55pt;height:1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" filled="f" fillcolor="#c0504d [3205]" strokecolor="#f2f2f2 [3041]" strokeweight="3pt">
                <v:shadow on="t" color="#622423 [1605]" opacity=".5" offset="1pt"/>
              </v:oval>
            </w:pict>
          </mc:Fallback>
        </mc:AlternateContent>
      </w:r>
      <w:r w:rsidR="00B22FB8">
        <w:rPr>
          <w:noProof/>
        </w:rPr>
        <mc:AlternateContent>
          <mc:Choice Requires="wps">
            <w:drawing>
              <wp:anchor distT="4294967295" distB="4294967295" distL="114300" distR="114300" simplePos="0" relativeHeight="251678720" behindDoc="0" locked="0" layoutInCell="1" allowOverlap="1" wp14:anchorId="64F5E6CE" wp14:editId="48A45DFA">
                <wp:simplePos x="0" y="0"/>
                <wp:positionH relativeFrom="column">
                  <wp:posOffset>43815</wp:posOffset>
                </wp:positionH>
                <wp:positionV relativeFrom="paragraph">
                  <wp:posOffset>222249</wp:posOffset>
                </wp:positionV>
                <wp:extent cx="544195" cy="0"/>
                <wp:effectExtent l="0" t="76200" r="27305" b="95250"/>
                <wp:wrapNone/>
                <wp:docPr id="2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 o:spid="_x0000_s1026" type="#_x0000_t32" style="position:absolute;left:0;text-align:left;margin-left:3.45pt;margin-top:17.5pt;width:42.8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">
                <v:stroke endarrow="block"/>
              </v:shape>
            </w:pict>
          </mc:Fallback>
        </mc:AlternateContent>
      </w:r>
      <w:proofErr w:type="spellStart"/>
      <w:r w:rsidR="002A214D" w:rsidRPr="006131C3">
        <w:t>data_in</w:t>
      </w:r>
      <w:proofErr w:type="spellEnd"/>
    </w:p>
    <w:p w:rsidR="00A44729" w:rsidRDefault="002A214D" w:rsidP="00A44729">
      <w:pPr>
        <w:bidi w:val="0"/>
      </w:pPr>
      <w:proofErr w:type="spellStart"/>
      <w:r w:rsidRPr="006131C3">
        <w:t>din_valid</w:t>
      </w:r>
      <w:proofErr w:type="spellEnd"/>
      <w:r w:rsidR="00B22FB8">
        <w:rPr>
          <w:noProof/>
        </w:rPr>
        <mc:AlternateContent>
          <mc:Choice Requires="wps">
            <w:drawing>
              <wp:anchor distT="0" distB="0" distL="114300" distR="114300" simplePos="0" relativeHeight="251664384" behindDoc="0" locked="0" layoutInCell="1" allowOverlap="1" wp14:anchorId="64B6244C" wp14:editId="3A9B67B4">
                <wp:simplePos x="0" y="0"/>
                <wp:positionH relativeFrom="column">
                  <wp:posOffset>848995</wp:posOffset>
                </wp:positionH>
                <wp:positionV relativeFrom="paragraph">
                  <wp:posOffset>113030</wp:posOffset>
                </wp:positionV>
                <wp:extent cx="1153795" cy="794385"/>
                <wp:effectExtent l="19050" t="19050" r="46355" b="62865"/>
                <wp:wrapNone/>
                <wp:docPr id="17"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6743FD">
                            <w:pPr>
                              <w:jc w:val="center"/>
                            </w:pPr>
                            <w:r>
                              <w:t>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 o:spid="_x0000_s1029" style="position:absolute;margin-left:66.85pt;margin-top:8.9pt;width:90.85pt;height:6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" fillcolor="#4f81bd [3204]" strokecolor="#f2f2f2 [3041]" strokeweight="3pt">
                <v:shadow on="t" color="#243f60 [1604]" opacity=".5" offset="1pt"/>
                <v:textbox>
                  <w:txbxContent>
                    <w:p w:rsidR="00040388" w:rsidRDefault="00040388" w:rsidP="006743FD">
                      <w:pPr>
                        <w:jc w:val="center"/>
                      </w:pPr>
                      <w:r>
                        <w:t>RAM</w:t>
                      </w:r>
                    </w:p>
                  </w:txbxContent>
                </v:textbox>
              </v:roundrect>
            </w:pict>
          </mc:Fallback>
        </mc:AlternateContent>
      </w:r>
    </w:p>
    <w:p w:rsidR="00A44729" w:rsidRDefault="00B22EB7" w:rsidP="00A44729">
      <w:pPr>
        <w:pStyle w:val="ListParagraph"/>
        <w:bidi w:val="0"/>
      </w:pPr>
      <w:r>
        <w:t xml:space="preserve">                                                                                                                                   </w:t>
      </w:r>
      <w:proofErr w:type="spellStart"/>
      <w:r w:rsidRPr="00B22EB7">
        <w:t>dout_valid</w:t>
      </w:r>
      <w:proofErr w:type="spellEnd"/>
      <w:r w:rsidR="00B22FB8">
        <w:rPr>
          <w:noProof/>
        </w:rPr>
        <mc:AlternateContent>
          <mc:Choice Requires="wps">
            <w:drawing>
              <wp:anchor distT="4294967295" distB="4294967295" distL="114300" distR="114300" simplePos="0" relativeHeight="251681792" behindDoc="0" locked="0" layoutInCell="1" allowOverlap="1" wp14:anchorId="76E63409" wp14:editId="786740B1">
                <wp:simplePos x="0" y="0"/>
                <wp:positionH relativeFrom="column">
                  <wp:posOffset>43815</wp:posOffset>
                </wp:positionH>
                <wp:positionV relativeFrom="paragraph">
                  <wp:posOffset>55244</wp:posOffset>
                </wp:positionV>
                <wp:extent cx="544195" cy="0"/>
                <wp:effectExtent l="0" t="76200" r="27305" b="95250"/>
                <wp:wrapNone/>
                <wp:docPr id="16"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left:0;text-align:left;margin-left:3.45pt;margin-top:4.35pt;width:42.85pt;height:0;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">
                <v:stroke endarrow="block"/>
              </v:shape>
            </w:pict>
          </mc:Fallback>
        </mc:AlternateContent>
      </w:r>
    </w:p>
    <w:p w:rsidR="006743FD" w:rsidRDefault="00B22FB8" w:rsidP="006743FD">
      <w:pPr>
        <w:pStyle w:val="ListParagraph"/>
        <w:bidi w:val="0"/>
      </w:pPr>
      <w:r>
        <w:rPr>
          <w:noProof/>
        </w:rPr>
        <mc:AlternateContent>
          <mc:Choice Requires="wps">
            <w:drawing>
              <wp:anchor distT="4294967295" distB="4294967295" distL="114300" distR="114300" simplePos="0" relativeHeight="251682816" behindDoc="0" locked="0" layoutInCell="1" allowOverlap="1" wp14:anchorId="2C29B738" wp14:editId="5766AEFE">
                <wp:simplePos x="0" y="0"/>
                <wp:positionH relativeFrom="column">
                  <wp:posOffset>4572000</wp:posOffset>
                </wp:positionH>
                <wp:positionV relativeFrom="paragraph">
                  <wp:posOffset>87629</wp:posOffset>
                </wp:positionV>
                <wp:extent cx="544195" cy="0"/>
                <wp:effectExtent l="0" t="76200" r="27305" b="95250"/>
                <wp:wrapNone/>
                <wp:docPr id="15"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left:0;text-align:left;margin-left:5in;margin-top:6.9pt;width:42.85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">
                <v:stroke endarrow="block"/>
              </v:shape>
            </w:pict>
          </mc:Fallback>
        </mc:AlternateContent>
      </w:r>
    </w:p>
    <w:p w:rsidR="006743FD" w:rsidRDefault="006743FD" w:rsidP="006743FD">
      <w:pPr>
        <w:pStyle w:val="ListParagraph"/>
        <w:bidi w:val="0"/>
      </w:pPr>
    </w:p>
    <w:p w:rsidR="006743FD" w:rsidRDefault="006743FD" w:rsidP="006743FD">
      <w:pPr>
        <w:pStyle w:val="ListParagraph"/>
        <w:bidi w:val="0"/>
      </w:pPr>
    </w:p>
    <w:p w:rsidR="00272D6A" w:rsidRDefault="00DC7A0D" w:rsidP="00CB50C0">
      <w:pPr>
        <w:pStyle w:val="Caption"/>
        <w:bidi w:val="0"/>
        <w:jc w:val="center"/>
      </w:pPr>
      <w:bookmarkStart w:id="228" w:name="_Toc378517777"/>
      <w:bookmarkStart w:id="229" w:name="_Toc378518948"/>
      <w:r>
        <w:t xml:space="preserve">Figure </w:t>
      </w:r>
      <w:fldSimple w:instr=" SEQ Figure \* ARABIC ">
        <w:r w:rsidR="0000669E">
          <w:rPr>
            <w:noProof/>
          </w:rPr>
          <w:t>27</w:t>
        </w:r>
      </w:fldSimple>
      <w:r>
        <w:t xml:space="preserve">- </w:t>
      </w:r>
      <w:r w:rsidRPr="008B1D52">
        <w:t>memory unit</w:t>
      </w:r>
      <w:bookmarkEnd w:id="228"/>
      <w:bookmarkEnd w:id="229"/>
    </w:p>
    <w:p w:rsidR="00272D6A" w:rsidRDefault="00272D6A" w:rsidP="00272D6A">
      <w:pPr>
        <w:bidi w:val="0"/>
      </w:pPr>
      <w:r>
        <w:t>Generic table</w:t>
      </w:r>
    </w:p>
    <w:tbl>
      <w:tblPr>
        <w:tblStyle w:val="TableGrid"/>
        <w:tblW w:w="0" w:type="auto"/>
        <w:tblLook w:val="04A0" w:firstRow="1" w:lastRow="0" w:firstColumn="1" w:lastColumn="0" w:noHBand="0" w:noVBand="1"/>
      </w:tblPr>
      <w:tblGrid>
        <w:gridCol w:w="2840"/>
        <w:gridCol w:w="2841"/>
        <w:gridCol w:w="2841"/>
      </w:tblGrid>
      <w:tr w:rsidR="00272D6A" w:rsidTr="00272D6A">
        <w:tc>
          <w:tcPr>
            <w:tcW w:w="2840" w:type="dxa"/>
          </w:tcPr>
          <w:p w:rsidR="00272D6A" w:rsidRDefault="00272D6A" w:rsidP="00272D6A">
            <w:pPr>
              <w:bidi w:val="0"/>
            </w:pPr>
            <w:r>
              <w:t>Name</w:t>
            </w:r>
          </w:p>
        </w:tc>
        <w:tc>
          <w:tcPr>
            <w:tcW w:w="2841" w:type="dxa"/>
          </w:tcPr>
          <w:p w:rsidR="00272D6A" w:rsidRDefault="00272D6A" w:rsidP="00272D6A">
            <w:pPr>
              <w:bidi w:val="0"/>
            </w:pPr>
            <w:r>
              <w:t xml:space="preserve">Width </w:t>
            </w:r>
          </w:p>
        </w:tc>
        <w:tc>
          <w:tcPr>
            <w:tcW w:w="2841" w:type="dxa"/>
          </w:tcPr>
          <w:p w:rsidR="00272D6A" w:rsidRDefault="00272D6A" w:rsidP="00272D6A">
            <w:pPr>
              <w:bidi w:val="0"/>
            </w:pPr>
            <w:r>
              <w:t>Description</w:t>
            </w:r>
          </w:p>
        </w:tc>
      </w:tr>
      <w:tr w:rsidR="00272D6A" w:rsidTr="00272D6A">
        <w:tc>
          <w:tcPr>
            <w:tcW w:w="2840" w:type="dxa"/>
          </w:tcPr>
          <w:p w:rsidR="00272D6A" w:rsidRDefault="00272D6A" w:rsidP="00272D6A">
            <w:pPr>
              <w:bidi w:val="0"/>
            </w:pPr>
            <w:proofErr w:type="spellStart"/>
            <w:r w:rsidRPr="00BE7FEE">
              <w:t>reset_polarity_g</w:t>
            </w:r>
            <w:proofErr w:type="spellEnd"/>
          </w:p>
        </w:tc>
        <w:tc>
          <w:tcPr>
            <w:tcW w:w="2841" w:type="dxa"/>
          </w:tcPr>
          <w:p w:rsidR="00272D6A" w:rsidRDefault="00272D6A" w:rsidP="00272D6A">
            <w:pPr>
              <w:bidi w:val="0"/>
            </w:pPr>
            <w:r>
              <w:t>1</w:t>
            </w:r>
          </w:p>
        </w:tc>
        <w:tc>
          <w:tcPr>
            <w:tcW w:w="2841" w:type="dxa"/>
          </w:tcPr>
          <w:p w:rsidR="00272D6A" w:rsidRDefault="00272D6A" w:rsidP="00272D6A">
            <w:pPr>
              <w:bidi w:val="0"/>
            </w:pPr>
            <w:r w:rsidRPr="00BE7FEE">
              <w:t>'1' reset active high, '0' active low</w:t>
            </w:r>
          </w:p>
        </w:tc>
      </w:tr>
      <w:tr w:rsidR="00272D6A" w:rsidTr="00272D6A">
        <w:tc>
          <w:tcPr>
            <w:tcW w:w="2840" w:type="dxa"/>
          </w:tcPr>
          <w:p w:rsidR="00272D6A" w:rsidRPr="00BE7FEE" w:rsidRDefault="00272D6A" w:rsidP="00272D6A">
            <w:pPr>
              <w:bidi w:val="0"/>
            </w:pPr>
            <w:proofErr w:type="spellStart"/>
            <w:r w:rsidRPr="00272D6A">
              <w:t>width_in_g</w:t>
            </w:r>
            <w:proofErr w:type="spellEnd"/>
          </w:p>
        </w:tc>
        <w:tc>
          <w:tcPr>
            <w:tcW w:w="2841" w:type="dxa"/>
          </w:tcPr>
          <w:p w:rsidR="00272D6A" w:rsidRDefault="00272D6A" w:rsidP="00272D6A">
            <w:pPr>
              <w:bidi w:val="0"/>
            </w:pPr>
            <w:r>
              <w:t>8</w:t>
            </w:r>
          </w:p>
        </w:tc>
        <w:tc>
          <w:tcPr>
            <w:tcW w:w="2841" w:type="dxa"/>
          </w:tcPr>
          <w:p w:rsidR="00272D6A" w:rsidRDefault="00272D6A" w:rsidP="00272D6A">
            <w:pPr>
              <w:bidi w:val="0"/>
            </w:pPr>
            <w:r w:rsidRPr="00272D6A">
              <w:t>Width of data</w:t>
            </w:r>
          </w:p>
        </w:tc>
      </w:tr>
      <w:tr w:rsidR="00272D6A" w:rsidTr="00272D6A">
        <w:tc>
          <w:tcPr>
            <w:tcW w:w="2840" w:type="dxa"/>
          </w:tcPr>
          <w:p w:rsidR="00272D6A" w:rsidRPr="00272D6A" w:rsidRDefault="00272D6A" w:rsidP="00272D6A">
            <w:pPr>
              <w:bidi w:val="0"/>
            </w:pPr>
            <w:proofErr w:type="spellStart"/>
            <w:r w:rsidRPr="00272D6A">
              <w:t>addr_bits_g</w:t>
            </w:r>
            <w:proofErr w:type="spellEnd"/>
          </w:p>
        </w:tc>
        <w:tc>
          <w:tcPr>
            <w:tcW w:w="2841" w:type="dxa"/>
          </w:tcPr>
          <w:p w:rsidR="00272D6A" w:rsidRDefault="00272D6A" w:rsidP="00272D6A">
            <w:pPr>
              <w:bidi w:val="0"/>
            </w:pPr>
            <w:r>
              <w:t>4</w:t>
            </w:r>
          </w:p>
        </w:tc>
        <w:tc>
          <w:tcPr>
            <w:tcW w:w="2841" w:type="dxa"/>
          </w:tcPr>
          <w:p w:rsidR="00272D6A" w:rsidRPr="00272D6A" w:rsidRDefault="00272D6A" w:rsidP="00272D6A">
            <w:pPr>
              <w:bidi w:val="0"/>
            </w:pPr>
            <w:r w:rsidRPr="00272D6A">
              <w:t>Depth of data</w:t>
            </w:r>
            <w:r w:rsidRPr="00272D6A">
              <w:tab/>
              <w:t>(2^4 = 16 addresses)</w:t>
            </w:r>
          </w:p>
        </w:tc>
      </w:tr>
      <w:tr w:rsidR="00272D6A" w:rsidTr="00272D6A">
        <w:tc>
          <w:tcPr>
            <w:tcW w:w="2840" w:type="dxa"/>
          </w:tcPr>
          <w:p w:rsidR="00272D6A" w:rsidRPr="00272D6A" w:rsidRDefault="00272D6A" w:rsidP="00272D6A">
            <w:pPr>
              <w:bidi w:val="0"/>
            </w:pPr>
            <w:r w:rsidRPr="00272D6A">
              <w:t>power2_out_g</w:t>
            </w:r>
          </w:p>
        </w:tc>
        <w:tc>
          <w:tcPr>
            <w:tcW w:w="2841" w:type="dxa"/>
          </w:tcPr>
          <w:p w:rsidR="00272D6A" w:rsidRDefault="00272D6A" w:rsidP="00272D6A">
            <w:pPr>
              <w:bidi w:val="0"/>
            </w:pPr>
            <w:r>
              <w:t>0</w:t>
            </w:r>
          </w:p>
        </w:tc>
        <w:tc>
          <w:tcPr>
            <w:tcW w:w="2841" w:type="dxa"/>
          </w:tcPr>
          <w:p w:rsidR="00272D6A" w:rsidRPr="00272D6A" w:rsidRDefault="00272D6A" w:rsidP="00272D6A">
            <w:pPr>
              <w:bidi w:val="0"/>
            </w:pPr>
            <w:r w:rsidRPr="00272D6A">
              <w:t>Output width is multiplied by this power factor (2^1). In case of 2: output will be (2^2*8=) 32 bits wide</w:t>
            </w:r>
          </w:p>
        </w:tc>
      </w:tr>
      <w:tr w:rsidR="00272D6A" w:rsidTr="00272D6A">
        <w:tc>
          <w:tcPr>
            <w:tcW w:w="2840" w:type="dxa"/>
          </w:tcPr>
          <w:p w:rsidR="00272D6A" w:rsidRPr="00272D6A" w:rsidRDefault="00272D6A" w:rsidP="00272D6A">
            <w:pPr>
              <w:bidi w:val="0"/>
            </w:pPr>
            <w:proofErr w:type="spellStart"/>
            <w:r w:rsidRPr="00272D6A">
              <w:t>power_sign_g</w:t>
            </w:r>
            <w:proofErr w:type="spellEnd"/>
          </w:p>
        </w:tc>
        <w:tc>
          <w:tcPr>
            <w:tcW w:w="2841" w:type="dxa"/>
          </w:tcPr>
          <w:p w:rsidR="00272D6A" w:rsidRDefault="00272D6A" w:rsidP="00272D6A">
            <w:pPr>
              <w:bidi w:val="0"/>
            </w:pPr>
            <w:r>
              <w:t>1</w:t>
            </w:r>
          </w:p>
        </w:tc>
        <w:tc>
          <w:tcPr>
            <w:tcW w:w="2841" w:type="dxa"/>
          </w:tcPr>
          <w:p w:rsidR="00272D6A" w:rsidRPr="00272D6A" w:rsidRDefault="00272D6A" w:rsidP="00272D6A">
            <w:pPr>
              <w:bidi w:val="0"/>
            </w:pPr>
            <w:r w:rsidRPr="00272D6A">
              <w:t>'-1' =&gt; output width &gt; input width ; '1' =&gt; input width &gt; output width</w:t>
            </w:r>
          </w:p>
        </w:tc>
      </w:tr>
    </w:tbl>
    <w:p w:rsidR="0081328B" w:rsidRDefault="00DC7A0D" w:rsidP="00CB50C0">
      <w:pPr>
        <w:pStyle w:val="Caption"/>
        <w:bidi w:val="0"/>
        <w:jc w:val="center"/>
      </w:pPr>
      <w:bookmarkStart w:id="230" w:name="_Toc378517831"/>
      <w:bookmarkStart w:id="231" w:name="_Toc378519007"/>
      <w:r>
        <w:t xml:space="preserve">Table </w:t>
      </w:r>
      <w:fldSimple w:instr=" SEQ Table \* ARABIC ">
        <w:r w:rsidR="00D1530F">
          <w:rPr>
            <w:noProof/>
          </w:rPr>
          <w:t>23</w:t>
        </w:r>
      </w:fldSimple>
      <w:r>
        <w:rPr>
          <w:noProof/>
        </w:rPr>
        <w:t xml:space="preserve">- </w:t>
      </w:r>
      <w:r w:rsidRPr="00C0019A">
        <w:rPr>
          <w:noProof/>
        </w:rPr>
        <w:t>memory unit generics</w:t>
      </w:r>
      <w:bookmarkEnd w:id="230"/>
      <w:bookmarkEnd w:id="231"/>
    </w:p>
    <w:p w:rsidR="0081328B" w:rsidRDefault="0081328B" w:rsidP="0081328B">
      <w:pPr>
        <w:bidi w:val="0"/>
      </w:pPr>
    </w:p>
    <w:p w:rsidR="00272D6A" w:rsidRDefault="00272D6A" w:rsidP="0081328B">
      <w:pPr>
        <w:bidi w:val="0"/>
      </w:pPr>
      <w:r>
        <w:t>Signals table</w:t>
      </w:r>
    </w:p>
    <w:tbl>
      <w:tblPr>
        <w:tblStyle w:val="TableGrid"/>
        <w:tblW w:w="0" w:type="auto"/>
        <w:tblLook w:val="04A0" w:firstRow="1" w:lastRow="0" w:firstColumn="1" w:lastColumn="0" w:noHBand="0" w:noVBand="1"/>
      </w:tblPr>
      <w:tblGrid>
        <w:gridCol w:w="2267"/>
        <w:gridCol w:w="2038"/>
        <w:gridCol w:w="2106"/>
        <w:gridCol w:w="2111"/>
      </w:tblGrid>
      <w:tr w:rsidR="00272D6A" w:rsidTr="00272D6A">
        <w:tc>
          <w:tcPr>
            <w:tcW w:w="2267" w:type="dxa"/>
          </w:tcPr>
          <w:p w:rsidR="00272D6A" w:rsidRDefault="00272D6A" w:rsidP="00272D6A">
            <w:pPr>
              <w:bidi w:val="0"/>
            </w:pPr>
            <w:r>
              <w:t>Name</w:t>
            </w:r>
          </w:p>
        </w:tc>
        <w:tc>
          <w:tcPr>
            <w:tcW w:w="2038" w:type="dxa"/>
          </w:tcPr>
          <w:p w:rsidR="00272D6A" w:rsidRDefault="00272D6A" w:rsidP="00272D6A">
            <w:pPr>
              <w:bidi w:val="0"/>
            </w:pPr>
            <w:r>
              <w:t>Direction</w:t>
            </w:r>
          </w:p>
        </w:tc>
        <w:tc>
          <w:tcPr>
            <w:tcW w:w="2106" w:type="dxa"/>
          </w:tcPr>
          <w:p w:rsidR="00272D6A" w:rsidRDefault="00272D6A" w:rsidP="00272D6A">
            <w:pPr>
              <w:bidi w:val="0"/>
            </w:pPr>
            <w:r>
              <w:t>Width</w:t>
            </w:r>
          </w:p>
        </w:tc>
        <w:tc>
          <w:tcPr>
            <w:tcW w:w="2111" w:type="dxa"/>
          </w:tcPr>
          <w:p w:rsidR="00272D6A" w:rsidRDefault="00272D6A" w:rsidP="00272D6A">
            <w:pPr>
              <w:bidi w:val="0"/>
            </w:pPr>
            <w:r>
              <w:t>Description</w:t>
            </w:r>
          </w:p>
        </w:tc>
      </w:tr>
      <w:tr w:rsidR="00272D6A" w:rsidTr="00272D6A">
        <w:tc>
          <w:tcPr>
            <w:tcW w:w="2267" w:type="dxa"/>
          </w:tcPr>
          <w:p w:rsidR="00272D6A" w:rsidRDefault="00272D6A" w:rsidP="00272D6A">
            <w:pPr>
              <w:bidi w:val="0"/>
            </w:pPr>
            <w:proofErr w:type="spellStart"/>
            <w:r w:rsidRPr="00BE7FEE">
              <w:t>clk</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clock</w:t>
            </w:r>
          </w:p>
        </w:tc>
      </w:tr>
      <w:tr w:rsidR="00272D6A" w:rsidTr="00272D6A">
        <w:tc>
          <w:tcPr>
            <w:tcW w:w="2267" w:type="dxa"/>
          </w:tcPr>
          <w:p w:rsidR="00272D6A" w:rsidRPr="00BE7FEE" w:rsidRDefault="00272D6A" w:rsidP="00272D6A">
            <w:pPr>
              <w:bidi w:val="0"/>
            </w:pPr>
            <w:r w:rsidRPr="00661D7E">
              <w:t>Reset</w:t>
            </w:r>
          </w:p>
        </w:tc>
        <w:tc>
          <w:tcPr>
            <w:tcW w:w="2038" w:type="dxa"/>
          </w:tcPr>
          <w:p w:rsidR="00272D6A" w:rsidRDefault="00272D6A" w:rsidP="00272D6A">
            <w:pPr>
              <w:bidi w:val="0"/>
            </w:pPr>
            <w:r>
              <w:t>In</w:t>
            </w:r>
          </w:p>
        </w:tc>
        <w:tc>
          <w:tcPr>
            <w:tcW w:w="2106" w:type="dxa"/>
          </w:tcPr>
          <w:p w:rsidR="00272D6A" w:rsidRDefault="00272D6A" w:rsidP="00272D6A">
            <w:pPr>
              <w:bidi w:val="0"/>
            </w:pPr>
            <w:r>
              <w:t>1</w:t>
            </w:r>
          </w:p>
        </w:tc>
        <w:tc>
          <w:tcPr>
            <w:tcW w:w="2111" w:type="dxa"/>
          </w:tcPr>
          <w:p w:rsidR="00272D6A" w:rsidRDefault="00272D6A" w:rsidP="00272D6A">
            <w:pPr>
              <w:bidi w:val="0"/>
            </w:pPr>
            <w:r>
              <w:t>System reset</w:t>
            </w:r>
          </w:p>
        </w:tc>
      </w:tr>
      <w:tr w:rsidR="00272D6A" w:rsidTr="00272D6A">
        <w:tc>
          <w:tcPr>
            <w:tcW w:w="2267" w:type="dxa"/>
          </w:tcPr>
          <w:p w:rsidR="00272D6A" w:rsidRPr="00661D7E" w:rsidRDefault="00272D6A" w:rsidP="00272D6A">
            <w:pPr>
              <w:bidi w:val="0"/>
            </w:pPr>
            <w:proofErr w:type="spellStart"/>
            <w:r w:rsidRPr="00272D6A">
              <w:t>addr_in</w:t>
            </w:r>
            <w:proofErr w:type="spellEnd"/>
          </w:p>
        </w:tc>
        <w:tc>
          <w:tcPr>
            <w:tcW w:w="2038" w:type="dxa"/>
          </w:tcPr>
          <w:p w:rsidR="00272D6A" w:rsidRDefault="00272D6A" w:rsidP="00272D6A">
            <w:pPr>
              <w:bidi w:val="0"/>
            </w:pPr>
            <w:r>
              <w:t>In</w:t>
            </w:r>
          </w:p>
        </w:tc>
        <w:tc>
          <w:tcPr>
            <w:tcW w:w="2106" w:type="dxa"/>
          </w:tcPr>
          <w:p w:rsidR="00272D6A" w:rsidRDefault="00272D6A" w:rsidP="00272D6A">
            <w:pPr>
              <w:bidi w:val="0"/>
            </w:pPr>
            <w:proofErr w:type="spellStart"/>
            <w:r w:rsidRPr="00272D6A">
              <w:t>addr_bits_g</w:t>
            </w:r>
            <w:proofErr w:type="spellEnd"/>
          </w:p>
        </w:tc>
        <w:tc>
          <w:tcPr>
            <w:tcW w:w="2111" w:type="dxa"/>
          </w:tcPr>
          <w:p w:rsidR="00272D6A" w:rsidRDefault="00272D6A" w:rsidP="00272D6A">
            <w:pPr>
              <w:bidi w:val="0"/>
            </w:pPr>
            <w:r w:rsidRPr="00272D6A">
              <w:t>Input address</w:t>
            </w:r>
          </w:p>
        </w:tc>
      </w:tr>
      <w:tr w:rsidR="00272D6A" w:rsidTr="00272D6A">
        <w:tc>
          <w:tcPr>
            <w:tcW w:w="2267" w:type="dxa"/>
          </w:tcPr>
          <w:p w:rsidR="00272D6A" w:rsidRPr="00661D7E" w:rsidRDefault="00272D6A" w:rsidP="00272D6A">
            <w:pPr>
              <w:bidi w:val="0"/>
            </w:pPr>
            <w:proofErr w:type="spellStart"/>
            <w:r w:rsidRPr="00272D6A">
              <w:t>addr_out</w:t>
            </w:r>
            <w:proofErr w:type="spellEnd"/>
          </w:p>
        </w:tc>
        <w:tc>
          <w:tcPr>
            <w:tcW w:w="2038" w:type="dxa"/>
          </w:tcPr>
          <w:p w:rsidR="00272D6A" w:rsidRDefault="0020291D" w:rsidP="00272D6A">
            <w:pPr>
              <w:bidi w:val="0"/>
            </w:pPr>
            <w:r>
              <w:t>In</w:t>
            </w:r>
          </w:p>
        </w:tc>
        <w:tc>
          <w:tcPr>
            <w:tcW w:w="2106" w:type="dxa"/>
          </w:tcPr>
          <w:p w:rsidR="00272D6A" w:rsidRPr="00661D7E" w:rsidRDefault="00272D6A" w:rsidP="0020291D">
            <w:pPr>
              <w:bidi w:val="0"/>
            </w:pPr>
            <w:proofErr w:type="spellStart"/>
            <w:r w:rsidRPr="00272D6A">
              <w:t>addr_bits_g</w:t>
            </w:r>
            <w:proofErr w:type="spellEnd"/>
          </w:p>
        </w:tc>
        <w:tc>
          <w:tcPr>
            <w:tcW w:w="2111" w:type="dxa"/>
          </w:tcPr>
          <w:p w:rsidR="00272D6A" w:rsidRPr="00661D7E" w:rsidRDefault="00272D6A" w:rsidP="00272D6A">
            <w:pPr>
              <w:bidi w:val="0"/>
            </w:pPr>
            <w:r w:rsidRPr="00272D6A">
              <w:t>Output address</w:t>
            </w:r>
          </w:p>
        </w:tc>
      </w:tr>
      <w:tr w:rsidR="00272D6A" w:rsidTr="00272D6A">
        <w:tc>
          <w:tcPr>
            <w:tcW w:w="2267" w:type="dxa"/>
          </w:tcPr>
          <w:p w:rsidR="00272D6A" w:rsidRPr="00661D7E" w:rsidRDefault="00272D6A" w:rsidP="00272D6A">
            <w:pPr>
              <w:bidi w:val="0"/>
            </w:pPr>
            <w:proofErr w:type="spellStart"/>
            <w:r w:rsidRPr="00272D6A">
              <w:t>aout_valid</w:t>
            </w:r>
            <w:proofErr w:type="spellEnd"/>
          </w:p>
        </w:tc>
        <w:tc>
          <w:tcPr>
            <w:tcW w:w="2038" w:type="dxa"/>
          </w:tcPr>
          <w:p w:rsidR="00272D6A" w:rsidRDefault="0020291D" w:rsidP="00272D6A">
            <w:pPr>
              <w:bidi w:val="0"/>
            </w:pPr>
            <w:r>
              <w:t>In</w:t>
            </w:r>
          </w:p>
        </w:tc>
        <w:tc>
          <w:tcPr>
            <w:tcW w:w="2106" w:type="dxa"/>
          </w:tcPr>
          <w:p w:rsidR="00272D6A" w:rsidRPr="00661D7E" w:rsidRDefault="00272D6A" w:rsidP="00272D6A">
            <w:pPr>
              <w:bidi w:val="0"/>
            </w:pPr>
            <w:r>
              <w:t>1</w:t>
            </w:r>
          </w:p>
        </w:tc>
        <w:tc>
          <w:tcPr>
            <w:tcW w:w="2111" w:type="dxa"/>
          </w:tcPr>
          <w:p w:rsidR="00272D6A" w:rsidRPr="00661D7E" w:rsidRDefault="00272D6A" w:rsidP="00272D6A">
            <w:pPr>
              <w:bidi w:val="0"/>
            </w:pPr>
            <w:r w:rsidRPr="00272D6A">
              <w:t>Output address is valid</w:t>
            </w:r>
          </w:p>
        </w:tc>
      </w:tr>
      <w:tr w:rsidR="00272D6A" w:rsidTr="00272D6A">
        <w:tc>
          <w:tcPr>
            <w:tcW w:w="2267" w:type="dxa"/>
          </w:tcPr>
          <w:p w:rsidR="00272D6A" w:rsidRPr="00661D7E" w:rsidRDefault="00272D6A" w:rsidP="00272D6A">
            <w:pPr>
              <w:bidi w:val="0"/>
            </w:pPr>
            <w:proofErr w:type="spellStart"/>
            <w:r w:rsidRPr="00272D6A">
              <w:t>data_in</w:t>
            </w:r>
            <w:proofErr w:type="spellEnd"/>
          </w:p>
        </w:tc>
        <w:tc>
          <w:tcPr>
            <w:tcW w:w="2038" w:type="dxa"/>
          </w:tcPr>
          <w:p w:rsidR="00272D6A" w:rsidRDefault="0020291D" w:rsidP="00272D6A">
            <w:pPr>
              <w:bidi w:val="0"/>
            </w:pPr>
            <w:r>
              <w:t>In</w:t>
            </w:r>
          </w:p>
        </w:tc>
        <w:tc>
          <w:tcPr>
            <w:tcW w:w="2106" w:type="dxa"/>
          </w:tcPr>
          <w:p w:rsidR="00272D6A" w:rsidRPr="00661D7E" w:rsidRDefault="0020291D" w:rsidP="00272D6A">
            <w:pPr>
              <w:bidi w:val="0"/>
            </w:pPr>
            <w:proofErr w:type="spellStart"/>
            <w:r w:rsidRPr="0020291D">
              <w:t>width_in_g</w:t>
            </w:r>
            <w:proofErr w:type="spellEnd"/>
          </w:p>
        </w:tc>
        <w:tc>
          <w:tcPr>
            <w:tcW w:w="2111" w:type="dxa"/>
          </w:tcPr>
          <w:p w:rsidR="00272D6A" w:rsidRDefault="0020291D" w:rsidP="00272D6A">
            <w:pPr>
              <w:bidi w:val="0"/>
            </w:pPr>
            <w:r w:rsidRPr="0020291D">
              <w:t>Input data</w:t>
            </w:r>
          </w:p>
        </w:tc>
      </w:tr>
      <w:tr w:rsidR="0020291D" w:rsidTr="00272D6A">
        <w:tc>
          <w:tcPr>
            <w:tcW w:w="2267" w:type="dxa"/>
          </w:tcPr>
          <w:p w:rsidR="0020291D" w:rsidRPr="00272D6A" w:rsidRDefault="0020291D" w:rsidP="00272D6A">
            <w:pPr>
              <w:bidi w:val="0"/>
            </w:pPr>
            <w:proofErr w:type="spellStart"/>
            <w:r w:rsidRPr="0020291D">
              <w:t>din_valid</w:t>
            </w:r>
            <w:proofErr w:type="spellEnd"/>
          </w:p>
        </w:tc>
        <w:tc>
          <w:tcPr>
            <w:tcW w:w="2038" w:type="dxa"/>
          </w:tcPr>
          <w:p w:rsidR="0020291D" w:rsidRDefault="0020291D" w:rsidP="00272D6A">
            <w:pPr>
              <w:bidi w:val="0"/>
            </w:pPr>
            <w:r>
              <w:t>In</w:t>
            </w:r>
          </w:p>
        </w:tc>
        <w:tc>
          <w:tcPr>
            <w:tcW w:w="2106" w:type="dxa"/>
          </w:tcPr>
          <w:p w:rsidR="0020291D" w:rsidRDefault="0020291D" w:rsidP="00272D6A">
            <w:pPr>
              <w:bidi w:val="0"/>
            </w:pPr>
            <w:r>
              <w:t>1</w:t>
            </w:r>
          </w:p>
        </w:tc>
        <w:tc>
          <w:tcPr>
            <w:tcW w:w="2111" w:type="dxa"/>
          </w:tcPr>
          <w:p w:rsidR="0020291D" w:rsidRPr="0020291D" w:rsidRDefault="0020291D" w:rsidP="00272D6A">
            <w:pPr>
              <w:bidi w:val="0"/>
            </w:pPr>
            <w:r w:rsidRPr="0020291D">
              <w:t>Input data valid</w:t>
            </w:r>
          </w:p>
        </w:tc>
      </w:tr>
      <w:tr w:rsidR="0020291D" w:rsidTr="00272D6A">
        <w:tc>
          <w:tcPr>
            <w:tcW w:w="2267" w:type="dxa"/>
          </w:tcPr>
          <w:p w:rsidR="0020291D" w:rsidRPr="0020291D" w:rsidRDefault="0020291D" w:rsidP="00272D6A">
            <w:pPr>
              <w:bidi w:val="0"/>
            </w:pPr>
            <w:proofErr w:type="spellStart"/>
            <w:r w:rsidRPr="0020291D">
              <w:t>data_out</w:t>
            </w:r>
            <w:proofErr w:type="spellEnd"/>
          </w:p>
        </w:tc>
        <w:tc>
          <w:tcPr>
            <w:tcW w:w="2038" w:type="dxa"/>
          </w:tcPr>
          <w:p w:rsidR="0020291D" w:rsidRDefault="0020291D" w:rsidP="00272D6A">
            <w:pPr>
              <w:bidi w:val="0"/>
            </w:pPr>
            <w:r>
              <w:t>Out</w:t>
            </w:r>
          </w:p>
        </w:tc>
        <w:tc>
          <w:tcPr>
            <w:tcW w:w="2106" w:type="dxa"/>
          </w:tcPr>
          <w:p w:rsidR="0020291D" w:rsidRDefault="0020291D" w:rsidP="00272D6A">
            <w:pPr>
              <w:bidi w:val="0"/>
            </w:pPr>
            <w:proofErr w:type="spellStart"/>
            <w:r w:rsidRPr="0020291D">
              <w:t>width_in_g</w:t>
            </w:r>
            <w:proofErr w:type="spellEnd"/>
          </w:p>
        </w:tc>
        <w:tc>
          <w:tcPr>
            <w:tcW w:w="2111" w:type="dxa"/>
          </w:tcPr>
          <w:p w:rsidR="0020291D" w:rsidRPr="0020291D" w:rsidRDefault="0020291D" w:rsidP="00272D6A">
            <w:pPr>
              <w:bidi w:val="0"/>
            </w:pPr>
            <w:r w:rsidRPr="0020291D">
              <w:t>Output data</w:t>
            </w:r>
          </w:p>
        </w:tc>
      </w:tr>
      <w:tr w:rsidR="0020291D" w:rsidTr="00272D6A">
        <w:tc>
          <w:tcPr>
            <w:tcW w:w="2267" w:type="dxa"/>
          </w:tcPr>
          <w:p w:rsidR="0020291D" w:rsidRPr="0020291D" w:rsidRDefault="0020291D" w:rsidP="00272D6A">
            <w:pPr>
              <w:bidi w:val="0"/>
            </w:pPr>
            <w:proofErr w:type="spellStart"/>
            <w:r w:rsidRPr="0020291D">
              <w:t>dout_valid</w:t>
            </w:r>
            <w:proofErr w:type="spellEnd"/>
          </w:p>
        </w:tc>
        <w:tc>
          <w:tcPr>
            <w:tcW w:w="2038" w:type="dxa"/>
          </w:tcPr>
          <w:p w:rsidR="0020291D" w:rsidRDefault="0020291D" w:rsidP="00272D6A">
            <w:pPr>
              <w:bidi w:val="0"/>
            </w:pPr>
            <w:r>
              <w:t>Out</w:t>
            </w:r>
          </w:p>
        </w:tc>
        <w:tc>
          <w:tcPr>
            <w:tcW w:w="2106" w:type="dxa"/>
          </w:tcPr>
          <w:p w:rsidR="0020291D" w:rsidRPr="0020291D" w:rsidRDefault="0020291D" w:rsidP="00272D6A">
            <w:pPr>
              <w:bidi w:val="0"/>
            </w:pPr>
            <w:r>
              <w:t>1</w:t>
            </w:r>
          </w:p>
        </w:tc>
        <w:tc>
          <w:tcPr>
            <w:tcW w:w="2111" w:type="dxa"/>
          </w:tcPr>
          <w:p w:rsidR="0020291D" w:rsidRPr="0020291D" w:rsidRDefault="0020291D" w:rsidP="00272D6A">
            <w:pPr>
              <w:bidi w:val="0"/>
            </w:pPr>
            <w:r w:rsidRPr="0020291D">
              <w:t>Output data valid</w:t>
            </w:r>
          </w:p>
        </w:tc>
      </w:tr>
    </w:tbl>
    <w:p w:rsidR="00F42E09" w:rsidRDefault="00DC7A0D" w:rsidP="00CB50C0">
      <w:pPr>
        <w:pStyle w:val="Caption"/>
        <w:bidi w:val="0"/>
        <w:jc w:val="center"/>
      </w:pPr>
      <w:bookmarkStart w:id="232" w:name="_Toc378517832"/>
      <w:bookmarkStart w:id="233" w:name="_Toc378519008"/>
      <w:r>
        <w:t xml:space="preserve">Table </w:t>
      </w:r>
      <w:fldSimple w:instr=" SEQ Table \* ARABIC ">
        <w:r w:rsidR="00D1530F">
          <w:rPr>
            <w:noProof/>
          </w:rPr>
          <w:t>24</w:t>
        </w:r>
      </w:fldSimple>
      <w:r>
        <w:rPr>
          <w:noProof/>
        </w:rPr>
        <w:t xml:space="preserve">- </w:t>
      </w:r>
      <w:r w:rsidRPr="005C19A6">
        <w:rPr>
          <w:noProof/>
        </w:rPr>
        <w:t>memory unit signals</w:t>
      </w:r>
      <w:bookmarkEnd w:id="232"/>
      <w:bookmarkEnd w:id="233"/>
    </w:p>
    <w:p w:rsidR="00F9373C" w:rsidRDefault="00F9373C" w:rsidP="00F42E09">
      <w:pPr>
        <w:bidi w:val="0"/>
      </w:pPr>
      <w:r>
        <w:t xml:space="preserve">Number of RAM's determine be the formula:  </w:t>
      </w:r>
    </w:p>
    <w:commentRangeStart w:id="234"/>
    <w:p w:rsidR="00272D6A" w:rsidRDefault="00F9373C" w:rsidP="00F9373C">
      <w:pPr>
        <w:pStyle w:val="ListParagraph"/>
        <w:bidi w:val="0"/>
      </w:pPr>
      <w:r w:rsidRPr="00292C51">
        <w:rPr>
          <w:position w:val="-30"/>
        </w:rPr>
        <w:object w:dxaOrig="70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36.75pt" o:ole="">
            <v:imagedata r:id="rId57" o:title=""/>
          </v:shape>
          <o:OLEObject Type="Embed" ProgID="Equation.DSMT4" ShapeID="_x0000_i1025" DrawAspect="Content" ObjectID="_1452857283" r:id="rId58"/>
        </w:object>
      </w:r>
      <w:commentRangeEnd w:id="234"/>
      <w:r w:rsidR="00A11BED">
        <w:rPr>
          <w:rStyle w:val="CommentReference"/>
          <w:rtl/>
        </w:rPr>
        <w:commentReference w:id="234"/>
      </w:r>
    </w:p>
    <w:p w:rsidR="00F9373C" w:rsidRDefault="00F9373C" w:rsidP="00F9373C">
      <w:pPr>
        <w:pStyle w:val="ListParagraph"/>
        <w:bidi w:val="0"/>
      </w:pPr>
    </w:p>
    <w:p w:rsidR="00911D4A" w:rsidRDefault="00911D4A" w:rsidP="00911D4A">
      <w:pPr>
        <w:bidi w:val="0"/>
      </w:pPr>
      <w:r>
        <w:t xml:space="preserve">For example: </w:t>
      </w:r>
      <w:proofErr w:type="spellStart"/>
      <w:r>
        <w:t>signal_ram_depth_g</w:t>
      </w:r>
      <w:proofErr w:type="spellEnd"/>
      <w:r>
        <w:t xml:space="preserve"> = 4, </w:t>
      </w:r>
      <w:proofErr w:type="spellStart"/>
      <w:r>
        <w:t>signal_ram_width_g</w:t>
      </w:r>
      <w:proofErr w:type="spellEnd"/>
      <w:r>
        <w:t xml:space="preserve"> = 2, </w:t>
      </w:r>
      <w:proofErr w:type="spellStart"/>
      <w:r>
        <w:t>recorded_depth_g</w:t>
      </w:r>
      <w:proofErr w:type="spellEnd"/>
      <w:r>
        <w:t xml:space="preserve"> = 12, </w:t>
      </w:r>
      <w:proofErr w:type="spellStart"/>
      <w:r>
        <w:t>num_of_signals</w:t>
      </w:r>
      <w:proofErr w:type="spellEnd"/>
      <w:r>
        <w:t xml:space="preserve"> = 6.</w:t>
      </w:r>
    </w:p>
    <w:commentRangeStart w:id="235"/>
    <w:p w:rsidR="007155C4" w:rsidRDefault="00911D4A" w:rsidP="004D6571">
      <w:pPr>
        <w:bidi w:val="0"/>
      </w:pPr>
      <w:r>
        <w:rPr>
          <w:noProof/>
        </w:rPr>
        <mc:AlternateContent>
          <mc:Choice Requires="wpg">
            <w:drawing>
              <wp:anchor distT="0" distB="0" distL="114300" distR="114300" simplePos="0" relativeHeight="251703296" behindDoc="0" locked="0" layoutInCell="1" allowOverlap="1" wp14:anchorId="19542356" wp14:editId="4BDC64A5">
                <wp:simplePos x="0" y="0"/>
                <wp:positionH relativeFrom="column">
                  <wp:posOffset>688975</wp:posOffset>
                </wp:positionH>
                <wp:positionV relativeFrom="paragraph">
                  <wp:posOffset>481965</wp:posOffset>
                </wp:positionV>
                <wp:extent cx="3983990" cy="3190875"/>
                <wp:effectExtent l="0" t="0" r="16510" b="28575"/>
                <wp:wrapNone/>
                <wp:docPr id="3166" name="קבוצה 3166"/>
                <wp:cNvGraphicFramePr/>
                <a:graphic xmlns:a="http://schemas.openxmlformats.org/drawingml/2006/main">
                  <a:graphicData uri="http://schemas.microsoft.com/office/word/2010/wordprocessingGroup">
                    <wpg:wgp>
                      <wpg:cNvGrpSpPr/>
                      <wpg:grpSpPr>
                        <a:xfrm>
                          <a:off x="0" y="0"/>
                          <a:ext cx="3983990" cy="3190875"/>
                          <a:chOff x="0" y="0"/>
                          <a:chExt cx="3983990" cy="3190875"/>
                        </a:xfrm>
                      </wpg:grpSpPr>
                      <wps:wsp>
                        <wps:cNvPr id="3146" name="Rectangle 63"/>
                        <wps:cNvSpPr>
                          <a:spLocks noChangeArrowheads="1"/>
                        </wps:cNvSpPr>
                        <wps:spPr bwMode="auto">
                          <a:xfrm>
                            <a:off x="0" y="0"/>
                            <a:ext cx="3983990" cy="31908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3147" name="AutoShape 64"/>
                        <wps:cNvSpPr>
                          <a:spLocks noChangeArrowheads="1"/>
                        </wps:cNvSpPr>
                        <wps:spPr bwMode="auto">
                          <a:xfrm>
                            <a:off x="114300"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txbxContent>
                        </wps:txbx>
                        <wps:bodyPr rot="0" vert="horz" wrap="square" lIns="91440" tIns="45720" rIns="91440" bIns="45720" anchor="t" anchorCtr="0" upright="1">
                          <a:noAutofit/>
                        </wps:bodyPr>
                      </wps:wsp>
                      <wps:wsp>
                        <wps:cNvPr id="3148" name="AutoShape 66"/>
                        <wps:cNvSpPr>
                          <a:spLocks noChangeArrowheads="1"/>
                        </wps:cNvSpPr>
                        <wps:spPr bwMode="auto">
                          <a:xfrm>
                            <a:off x="1476375" y="381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0" name="AutoShape 66"/>
                        <wps:cNvSpPr>
                          <a:spLocks noChangeArrowheads="1"/>
                        </wps:cNvSpPr>
                        <wps:spPr bwMode="auto">
                          <a:xfrm>
                            <a:off x="2762250" y="39052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51" name="AutoShape 64"/>
                        <wps:cNvSpPr>
                          <a:spLocks noChangeArrowheads="1"/>
                        </wps:cNvSpPr>
                        <wps:spPr bwMode="auto">
                          <a:xfrm>
                            <a:off x="114300"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0" name="AutoShape 66"/>
                        <wps:cNvSpPr>
                          <a:spLocks noChangeArrowheads="1"/>
                        </wps:cNvSpPr>
                        <wps:spPr bwMode="auto">
                          <a:xfrm>
                            <a:off x="1476375" y="135255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1" name="AutoShape 66"/>
                        <wps:cNvSpPr>
                          <a:spLocks noChangeArrowheads="1"/>
                        </wps:cNvSpPr>
                        <wps:spPr bwMode="auto">
                          <a:xfrm>
                            <a:off x="2762250" y="13620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2" name="AutoShape 64"/>
                        <wps:cNvSpPr>
                          <a:spLocks noChangeArrowheads="1"/>
                        </wps:cNvSpPr>
                        <wps:spPr bwMode="auto">
                          <a:xfrm>
                            <a:off x="95250"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pPr>
                            </w:p>
                          </w:txbxContent>
                        </wps:txbx>
                        <wps:bodyPr rot="0" vert="horz" wrap="square" lIns="91440" tIns="45720" rIns="91440" bIns="45720" anchor="t" anchorCtr="0" upright="1">
                          <a:noAutofit/>
                        </wps:bodyPr>
                      </wps:wsp>
                      <wps:wsp>
                        <wps:cNvPr id="3163" name="AutoShape 66"/>
                        <wps:cNvSpPr>
                          <a:spLocks noChangeArrowheads="1"/>
                        </wps:cNvSpPr>
                        <wps:spPr bwMode="auto">
                          <a:xfrm>
                            <a:off x="1457325" y="2276475"/>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4" name="AutoShape 66"/>
                        <wps:cNvSpPr>
                          <a:spLocks noChangeArrowheads="1"/>
                        </wps:cNvSpPr>
                        <wps:spPr bwMode="auto">
                          <a:xfrm>
                            <a:off x="2743200" y="2286000"/>
                            <a:ext cx="1153795" cy="79438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040388" w:rsidRDefault="00040388" w:rsidP="00ED203C">
                              <w:pPr>
                                <w:jc w:val="center"/>
                              </w:pPr>
                              <w:r>
                                <w:t>RAM SIMPLE</w:t>
                              </w:r>
                            </w:p>
                            <w:p w:rsidR="00040388" w:rsidRDefault="00040388" w:rsidP="00ED203C">
                              <w:pPr>
                                <w:jc w:val="center"/>
                                <w:rPr>
                                  <w:rtl/>
                                </w:rPr>
                              </w:pPr>
                            </w:p>
                          </w:txbxContent>
                        </wps:txbx>
                        <wps:bodyPr rot="0" vert="horz" wrap="square" lIns="91440" tIns="45720" rIns="91440" bIns="45720" anchor="t" anchorCtr="0" upright="1">
                          <a:noAutofit/>
                        </wps:bodyPr>
                      </wps:wsp>
                      <wps:wsp>
                        <wps:cNvPr id="3165" name="תיבת טקסט 3165"/>
                        <wps:cNvSpPr txBox="1"/>
                        <wps:spPr>
                          <a:xfrm>
                            <a:off x="1181100" y="57150"/>
                            <a:ext cx="17907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388" w:rsidRDefault="00040388" w:rsidP="00911D4A">
                              <w:pPr>
                                <w:jc w:val="center"/>
                              </w:pPr>
                              <w:r>
                                <w:t>GENERIC RAM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קבוצה 3166" o:spid="_x0000_s1030" style="position:absolute;margin-left:54.25pt;margin-top:37.95pt;width:313.7pt;height:251.25pt;z-index:251703296" coordsize="39839,3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">
                <v:rect id="Rectangle 63" o:spid="_x0000_s1031" style="position:absolute;width:39839;height:31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2asgA&#10;AADdAAAADwAAAGRycy9kb3ducmV2LnhtbESPS2vDMBCE74H+B7GFXEoj51HHdSOHpKEQKDk0j/ti&#10;bW1ja+VaauL8+ypQyHGYmW+YxbI3jThT5yrLCsajCARxbnXFhYLj4eM5AeE8ssbGMim4koNl9jBY&#10;YKrthb/ovPeFCBB2KSoovW9TKV1ekkE3si1x8L5tZ9AH2RVSd3gJcNPISRTF0mDFYaHElt5Lyuv9&#10;r1FwennarD6vux2+msk6SeqfuYxRqeFjv3oD4an39/B/e6sVTMezGG5vwhO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5DZqyAAAAN0AAAAPAAAAAAAAAAAAAAAAAJgCAABk&#10;cnMvZG93bnJldi54bWxQSwUGAAAAAAQABAD1AAAAjQMAAAAA&#10;">
                  <v:fill opacity="0"/>
                </v:rect>
                <v:roundrect id="_x0000_s1032" style="position:absolute;left:1143;top:381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6aMQA&#10;AADdAAAADwAAAGRycy9kb3ducmV2LnhtbESPT2sCMRTE74V+h/AK3mrWP62yGqUIBcGDdN1Dj4/N&#10;c7N287Ikqa7f3giCx2FmfsMs171txZl8aBwrGA0zEMSV0w3XCsrD9/scRIjIGlvHpOBKAdar15cl&#10;5tpd+IfORaxFgnDIUYGJsculDJUhi2HoOuLkHZ23GJP0tdQeLwluWznOsk9pseG0YLCjjaHqr/i3&#10;Cuodf/xKUzTdzLfbU2G4LPes1OCt/1qAiNTHZ/jR3moFk9F0B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j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txbxContent>
                  </v:textbox>
                </v:roundrect>
                <v:roundrect id="_x0000_s1033" style="position:absolute;left:14763;top:3810;width:11538;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uGsEA&#10;AADdAAAADwAAAGRycy9kb3ducmV2LnhtbERPz2vCMBS+C/sfwht401Td3KhGkYEgeJDVHjw+mmdT&#10;bV5Kkmn9781h4PHj+71c97YVN/KhcaxgMs5AEFdON1wrKI/b0TeIEJE1to5JwYMCrFdvgyXm2t35&#10;l25FrEUK4ZCjAhNjl0sZKkMWw9h1xIk7O28xJuhrqT3eU7ht5TTL5tJiw6nBYEc/hqpr8WcV1Hv+&#10;PElTNN2Xb3eXwnBZHlip4Xu/WYCI1MeX+N+90wpmk480N71JT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MbhrBAAAA3QAAAA8AAAAAAAAAAAAAAAAAmAIAAGRycy9kb3du&#10;cmV2LnhtbFBLBQYAAAAABAAEAPUAAACG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4" style="position:absolute;left:27622;top:390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0wcAA&#10;AADdAAAADwAAAGRycy9kb3ducmV2LnhtbERPy4rCMBTdD/gP4QruxtQRH1SjyIAgzEKsXbi8NNem&#10;2tyUJGrn781iYJaH815ve9uKJ/nQOFYwGWcgiCunG64VlOf95xJEiMgaW8ek4JcCbDeDjzXm2r34&#10;RM8i1iKFcMhRgYmxy6UMlSGLYew64sRdnbcYE/S11B5fKdy28ivL5tJiw6nBYEffhqp78bAK6h+e&#10;XaQpmm7h28OtMFyWR1ZqNOx3KxCR+vgv/nMftILpZJb2pzfpCc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P0wcAAAADdAAAADwAAAAAAAAAAAAAAAACYAgAAZHJzL2Rvd25y&#10;ZXYueG1sUEsFBgAAAAAEAAQA9QAAAIU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5" style="position:absolute;left:1143;top:13525;width:11537;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WsUA&#10;AADdAAAADwAAAGRycy9kb3ducmV2LnhtbESPwWrDMBBE74X8g9hAb43shrTBiWxCIBDoodT1IcfF&#10;2lhOrJWR1MT9+6pQ6HGYmTfMtprsIG7kQ+9YQb7IQBC3TvfcKWg+D09rECEiaxwck4JvClCVs4ct&#10;Ftrd+YNudexEgnAoUIGJcSykDK0hi2HhRuLknZ23GJP0ndQe7wluB/mcZS/SYs9pweBIe0Pttf6y&#10;Cro3Xp2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1Fa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6" style="position:absolute;left:14763;top:13525;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8+fMIA&#10;AADdAAAADwAAAGRycy9kb3ducmV2LnhtbERPPWvDMBDdC/0P4grdajkpSYtjJZRAwZAh1PHQ8bCu&#10;llPrZCTVcf59NAQ6Pt53uZvtICbyoXesYJHlIIhbp3vuFDSnz5d3ECEiaxwck4IrBdhtHx9KLLS7&#10;8BdNdexECuFQoAIT41hIGVpDFkPmRuLE/ThvMSboO6k9XlK4HeQyz9fSYs+pweBIe0Ptb/1nFXQH&#10;Xn1LU/fjmx+qc224aY6s1PPT/LEBEWmO/+K7u9IKXhfrtD+9SU9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z58wgAAAN0AAAAPAAAAAAAAAAAAAAAAAJgCAABkcnMvZG93&#10;bnJldi54bWxQSwUGAAAAAAQABAD1AAAAhw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7" style="position:absolute;left:27622;top:13620;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b58UA&#10;AADdAAAADwAAAGRycy9kb3ducmV2LnhtbESPwWrDMBBE74X8g9hAb43shqbBiWxCIBDoodT1IcfF&#10;2lhOrJWR1MT9+6pQ6HGYmTfMtprsIG7kQ+9YQb7IQBC3TvfcKWg+D09rECEiaxwck4JvClCVs4ct&#10;Ftrd+YNudexEgnAoUIGJcSykDK0hi2HhRuLknZ23GJP0ndQe7wluB/mcZStpsee0YHCkvaH2Wn9Z&#10;Bd0bv5ykqfvx1Q/HS224ad5Zqcf5tNuAiDTF//Bf+6gVLPNVDr9v0hO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5vnxQAAAN0AAAAPAAAAAAAAAAAAAAAAAJgCAABkcnMv&#10;ZG93bnJldi54bWxQSwUGAAAAAAQABAD1AAAAigM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38" style="position:absolute;left:952;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FkMQA&#10;AADdAAAADwAAAGRycy9kb3ducmV2LnhtbESPQWvCQBSE74L/YXmCN93EopbUNUihIPQgjTl4fGRf&#10;s6nZt2F3q/HfdwuFHoeZ+YbZlaPtxY186BwryJcZCOLG6Y5bBfX5bfEMIkRkjb1jUvCgAOV+Otlh&#10;od2dP+hWxVYkCIcCFZgYh0LK0BiyGJZuIE7ep/MWY5K+ldrjPcFtL1dZtpEWO04LBgd6NdRcq2+r&#10;oH3n9UWaqhu2vj9+VYbr+sRKzWfj4QVEpDH+h//aR63gKd+s4P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RBZD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pPr>
                      </w:p>
                    </w:txbxContent>
                  </v:textbox>
                </v:roundrect>
                <v:roundrect id="_x0000_s1039" style="position:absolute;left:14573;top:22764;width:11538;height:79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gC8MA&#10;AADdAAAADwAAAGRycy9kb3ducmV2LnhtbESPQWsCMRSE7wX/Q3iCt5q1Ui1bo0hBEDwU1z14fGxe&#10;N1s3L0sSdf33RhA8DjPzDbNY9bYVF/KhcaxgMs5AEFdON1wrKA+b9y8QISJrbB2TghsFWC0HbwvM&#10;tbvyni5FrEWCcMhRgYmxy6UMlSGLYew64uT9OW8xJulrqT1eE9y28iPLZtJiw2nBYEc/hqpTcbYK&#10;6h1/HqUpmm7u2+1/Ybgsf1mp0bBff4OI1MdX+NneagXTyWwKjzfp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2gC8MAAADdAAAADwAAAAAAAAAAAAAAAACYAgAAZHJzL2Rv&#10;d25yZXYueG1sUEsFBgAAAAAEAAQA9QAAAIgDA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roundrect id="_x0000_s1040" style="position:absolute;left:27432;top:22860;width:11537;height:794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4f8QA&#10;AADdAAAADwAAAGRycy9kb3ducmV2LnhtbESPT2sCMRTE74V+h/AK3mrWP7WyGqUIBcGDdN1Dj4/N&#10;c7N287Ikqa7f3giCx2FmfsMs171txZl8aBwrGA0zEMSV0w3XCsrD9/scRIjIGlvHpOBKAdar15cl&#10;5tpd+IfORaxFgnDIUYGJsculDJUhi2HoOuLkHZ23GJP0tdQeLwluWznOspm02HBaMNjRxlD1V/xb&#10;BfWOP36lKZru07fbU2G4LPes1OCt/1qAiNTHZ/jR3moFk9FsCvc36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0OH/EAAAA3QAAAA8AAAAAAAAAAAAAAAAAmAIAAGRycy9k&#10;b3ducmV2LnhtbFBLBQYAAAAABAAEAPUAAACJAwAAAAA=&#10;" fillcolor="#4f81bd [3204]" strokecolor="#f2f2f2 [3041]" strokeweight="3pt">
                  <v:shadow on="t" color="#243f60 [1604]" opacity=".5" offset="1pt"/>
                  <v:textbox>
                    <w:txbxContent>
                      <w:p w:rsidR="00040388" w:rsidRDefault="00040388" w:rsidP="00ED203C">
                        <w:pPr>
                          <w:jc w:val="center"/>
                        </w:pPr>
                        <w:r>
                          <w:t>RAM SIMPLE</w:t>
                        </w:r>
                      </w:p>
                      <w:p w:rsidR="00040388" w:rsidRDefault="00040388" w:rsidP="00ED203C">
                        <w:pPr>
                          <w:jc w:val="center"/>
                          <w:rPr>
                            <w:rtl/>
                          </w:rPr>
                        </w:pPr>
                      </w:p>
                    </w:txbxContent>
                  </v:textbox>
                </v:roundrect>
                <v:shape id="תיבת טקסט 3165" o:spid="_x0000_s1041" type="#_x0000_t202" style="position:absolute;left:11811;top:571;width:1790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tAsQA&#10;AADdAAAADwAAAGRycy9kb3ducmV2LnhtbESPQUsDMRSE74L/ITzBm8220rKuTYuVVgqerOL5sXlN&#10;gpuXJYnb7b83hYLHYWa+YZbr0XdioJhcYAXTSQWCuA3asVHw9bl7qEGkjKyxC0wKzpRgvbq9WWKj&#10;w4k/aDhkIwqEU4MKbM59I2VqLXlMk9ATF+8YosdcZDRSRzwVuO/krKoW0qPjsmCxp1dL7c/h1yvY&#10;bsyTaWuMdltr54bx+/hu3pS6vxtfnkFkGvN/+NreawWP08Uc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rQLEAAAA3QAAAA8AAAAAAAAAAAAAAAAAmAIAAGRycy9k&#10;b3ducmV2LnhtbFBLBQYAAAAABAAEAPUAAACJAwAAAAA=&#10;" fillcolor="white [3201]" strokeweight=".5pt">
                  <v:textbox>
                    <w:txbxContent>
                      <w:p w:rsidR="00040388" w:rsidRDefault="00040388" w:rsidP="00911D4A">
                        <w:pPr>
                          <w:jc w:val="center"/>
                        </w:pPr>
                        <w:r>
                          <w:t>GENERIC RAM</w:t>
                        </w:r>
                      </w:p>
                    </w:txbxContent>
                  </v:textbox>
                </v:shape>
              </v:group>
            </w:pict>
          </mc:Fallback>
        </mc:AlternateContent>
      </w:r>
      <w:commentRangeEnd w:id="235"/>
      <w:r w:rsidR="004D6571">
        <w:rPr>
          <w:rStyle w:val="CommentReference"/>
        </w:rPr>
        <w:commentReference w:id="235"/>
      </w:r>
      <m:oMath>
        <m:r>
          <w:rPr>
            <w:rFonts w:ascii="Cambria Math" w:hAnsi="Cambria Math" w:cs="Cambria Math"/>
          </w:rPr>
          <m:t>number of RA</m:t>
        </m:r>
        <m:sSup>
          <m:sSupPr>
            <m:ctrlPr>
              <w:rPr>
                <w:rFonts w:ascii="Cambria Math" w:hAnsi="Cambria Math" w:cs="Cambria Math"/>
                <w:i/>
              </w:rPr>
            </m:ctrlPr>
          </m:sSupPr>
          <m:e>
            <m:r>
              <w:rPr>
                <w:rFonts w:ascii="Cambria Math" w:hAnsi="Cambria Math" w:cs="Cambria Math"/>
              </w:rPr>
              <m:t>M</m:t>
            </m:r>
          </m:e>
          <m:sup>
            <m:r>
              <w:rPr>
                <w:rFonts w:ascii="Cambria Math" w:hAnsi="Cambria Math" w:cs="Cambria Math"/>
              </w:rPr>
              <m:t>'</m:t>
            </m:r>
          </m:sup>
        </m:sSup>
        <m:r>
          <w:rPr>
            <w:rFonts w:ascii="Cambria Math" w:hAnsi="Cambria Math" w:cs="Cambria Math"/>
          </w:rPr>
          <m:t xml:space="preserve">s= </m:t>
        </m:r>
        <m:f>
          <m:fPr>
            <m:ctrlPr>
              <w:rPr>
                <w:rFonts w:ascii="Cambria Math" w:hAnsi="Cambria Math" w:cs="Cambria Math"/>
                <w:i/>
              </w:rPr>
            </m:ctrlPr>
          </m:fPr>
          <m:num>
            <m:r>
              <w:rPr>
                <w:rFonts w:ascii="Cambria Math" w:hAnsi="Cambria Math" w:cs="Cambria Math"/>
              </w:rPr>
              <m:t>12×6</m:t>
            </m:r>
          </m:num>
          <m:den>
            <m:r>
              <w:rPr>
                <w:rFonts w:ascii="Cambria Math" w:hAnsi="Cambria Math" w:cs="Cambria Math"/>
              </w:rPr>
              <m:t>4×2</m:t>
            </m:r>
          </m:den>
        </m:f>
        <m:r>
          <w:rPr>
            <w:rFonts w:ascii="Cambria Math" w:hAnsi="Cambria Math"/>
          </w:rPr>
          <m:t xml:space="preserve">= </m:t>
        </m:r>
        <m:f>
          <m:fPr>
            <m:ctrlPr>
              <w:rPr>
                <w:rFonts w:ascii="Cambria Math" w:hAnsi="Cambria Math"/>
                <w:i/>
              </w:rPr>
            </m:ctrlPr>
          </m:fPr>
          <m:num>
            <m:r>
              <w:rPr>
                <w:rFonts w:ascii="Cambria Math" w:hAnsi="Cambria Math"/>
              </w:rPr>
              <m:t>72</m:t>
            </m:r>
          </m:num>
          <m:den>
            <m:r>
              <w:rPr>
                <w:rFonts w:ascii="Cambria Math" w:hAnsi="Cambria Math"/>
              </w:rPr>
              <m:t>8</m:t>
            </m:r>
          </m:den>
        </m:f>
        <m:r>
          <w:rPr>
            <w:rFonts w:ascii="Cambria Math" w:hAnsi="Cambria Math"/>
          </w:rPr>
          <m:t>=9</m:t>
        </m:r>
      </m:oMath>
      <w:r w:rsidR="004D6571">
        <w:t xml:space="preserve"> </w:t>
      </w: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7155C4" w:rsidRDefault="007155C4" w:rsidP="007155C4">
      <w:pPr>
        <w:bidi w:val="0"/>
      </w:pPr>
    </w:p>
    <w:p w:rsidR="00027114" w:rsidRDefault="007155C4" w:rsidP="00CB50C0">
      <w:pPr>
        <w:pStyle w:val="Caption"/>
        <w:bidi w:val="0"/>
        <w:jc w:val="center"/>
        <w:rPr>
          <w:ins w:id="236" w:author="MOSHE PORIAN" w:date="2013-10-20T23:00:00Z"/>
        </w:rPr>
      </w:pPr>
      <w:bookmarkStart w:id="237" w:name="_Toc378517778"/>
      <w:bookmarkStart w:id="238" w:name="_Toc378518949"/>
      <w:r>
        <w:t xml:space="preserve">Figure </w:t>
      </w:r>
      <w:fldSimple w:instr=" SEQ Figure \* ARABIC ">
        <w:r w:rsidR="0000669E">
          <w:rPr>
            <w:noProof/>
          </w:rPr>
          <w:t>28</w:t>
        </w:r>
      </w:fldSimple>
      <w:r>
        <w:rPr>
          <w:noProof/>
        </w:rPr>
        <w:t>- Generic RAM example</w:t>
      </w:r>
      <w:bookmarkEnd w:id="237"/>
      <w:bookmarkEnd w:id="238"/>
      <w:ins w:id="239" w:author="MOSHE PORIAN" w:date="2013-10-20T23:00:00Z">
        <w:r w:rsidR="00027114">
          <w:br w:type="page"/>
        </w:r>
      </w:ins>
    </w:p>
    <w:p w:rsidR="00D83C94" w:rsidRDefault="00CB50C0" w:rsidP="00CB50C0">
      <w:pPr>
        <w:pStyle w:val="Heading1"/>
        <w:bidi w:val="0"/>
        <w:rPr>
          <w:rtl/>
        </w:rPr>
      </w:pPr>
      <w:bookmarkStart w:id="240" w:name="_Toc378518886"/>
      <w:r>
        <w:lastRenderedPageBreak/>
        <w:t>3.7</w:t>
      </w:r>
      <w:r>
        <w:tab/>
      </w:r>
      <w:r w:rsidR="00CF50B0">
        <w:t>Internal Logic Analyzer Core T</w:t>
      </w:r>
      <w:r w:rsidR="00D663E4">
        <w:t>op</w:t>
      </w:r>
      <w:bookmarkEnd w:id="240"/>
    </w:p>
    <w:p w:rsidR="002251B0" w:rsidRDefault="002251B0" w:rsidP="002251B0">
      <w:pPr>
        <w:bidi w:val="0"/>
        <w:jc w:val="both"/>
      </w:pPr>
    </w:p>
    <w:p w:rsidR="002251B0" w:rsidRPr="005F3D2E" w:rsidRDefault="002251B0" w:rsidP="002251B0">
      <w:pPr>
        <w:bidi w:val="0"/>
        <w:rPr>
          <w:rStyle w:val="Emphasis"/>
        </w:rPr>
      </w:pPr>
      <w:r w:rsidRPr="005F3D2E">
        <w:rPr>
          <w:rStyle w:val="Emphasis"/>
        </w:rPr>
        <w:t>General Description</w:t>
      </w:r>
    </w:p>
    <w:p w:rsidR="002251B0" w:rsidRPr="002251B0" w:rsidRDefault="002251B0" w:rsidP="002251B0">
      <w:pPr>
        <w:bidi w:val="0"/>
        <w:jc w:val="both"/>
      </w:pPr>
      <w:r>
        <w:t>The core is built from 7 entities</w:t>
      </w:r>
      <w:r w:rsidR="005E105F">
        <w:t>, all detailed in this chapter:</w:t>
      </w:r>
    </w:p>
    <w:p w:rsidR="00BB3C90" w:rsidRPr="002251B0" w:rsidRDefault="00BB3C90" w:rsidP="002251B0">
      <w:pPr>
        <w:numPr>
          <w:ilvl w:val="0"/>
          <w:numId w:val="28"/>
        </w:numPr>
        <w:bidi w:val="0"/>
        <w:jc w:val="both"/>
        <w:rPr>
          <w:rtl/>
        </w:rPr>
      </w:pPr>
      <w:r w:rsidRPr="002251B0">
        <w:t xml:space="preserve"> WBS</w:t>
      </w:r>
    </w:p>
    <w:p w:rsidR="00BB3C90" w:rsidRPr="002251B0" w:rsidRDefault="00BB3C90" w:rsidP="002251B0">
      <w:pPr>
        <w:numPr>
          <w:ilvl w:val="0"/>
          <w:numId w:val="28"/>
        </w:numPr>
        <w:bidi w:val="0"/>
        <w:jc w:val="both"/>
        <w:rPr>
          <w:rtl/>
        </w:rPr>
      </w:pPr>
      <w:r w:rsidRPr="002251B0">
        <w:t xml:space="preserve"> Registers</w:t>
      </w:r>
    </w:p>
    <w:p w:rsidR="00BB3C90" w:rsidRPr="002251B0" w:rsidRDefault="00BB3C90" w:rsidP="002251B0">
      <w:pPr>
        <w:numPr>
          <w:ilvl w:val="0"/>
          <w:numId w:val="28"/>
        </w:numPr>
        <w:bidi w:val="0"/>
        <w:jc w:val="both"/>
        <w:rPr>
          <w:rtl/>
        </w:rPr>
      </w:pPr>
      <w:r w:rsidRPr="002251B0">
        <w:t xml:space="preserve"> Write Controller</w:t>
      </w:r>
    </w:p>
    <w:p w:rsidR="00BB3C90" w:rsidRPr="002251B0" w:rsidRDefault="00BB3C90" w:rsidP="002251B0">
      <w:pPr>
        <w:numPr>
          <w:ilvl w:val="0"/>
          <w:numId w:val="28"/>
        </w:numPr>
        <w:bidi w:val="0"/>
        <w:jc w:val="both"/>
        <w:rPr>
          <w:rtl/>
        </w:rPr>
      </w:pPr>
      <w:r w:rsidRPr="002251B0">
        <w:t xml:space="preserve"> RAM</w:t>
      </w:r>
    </w:p>
    <w:p w:rsidR="00BB3C90" w:rsidRPr="002251B0" w:rsidRDefault="00BB3C90" w:rsidP="002251B0">
      <w:pPr>
        <w:numPr>
          <w:ilvl w:val="0"/>
          <w:numId w:val="28"/>
        </w:numPr>
        <w:bidi w:val="0"/>
        <w:jc w:val="both"/>
        <w:rPr>
          <w:rtl/>
        </w:rPr>
      </w:pPr>
      <w:r w:rsidRPr="002251B0">
        <w:t>Read Controller</w:t>
      </w:r>
    </w:p>
    <w:p w:rsidR="00BB3C90" w:rsidRPr="002251B0" w:rsidRDefault="00BB3C90" w:rsidP="002251B0">
      <w:pPr>
        <w:numPr>
          <w:ilvl w:val="0"/>
          <w:numId w:val="28"/>
        </w:numPr>
        <w:bidi w:val="0"/>
        <w:jc w:val="both"/>
        <w:rPr>
          <w:rtl/>
        </w:rPr>
      </w:pPr>
      <w:r w:rsidRPr="002251B0">
        <w:t>Data Coordinator</w:t>
      </w:r>
    </w:p>
    <w:p w:rsidR="00BB3C90" w:rsidRPr="002251B0" w:rsidRDefault="00BB3C90" w:rsidP="002251B0">
      <w:pPr>
        <w:numPr>
          <w:ilvl w:val="0"/>
          <w:numId w:val="28"/>
        </w:numPr>
        <w:bidi w:val="0"/>
        <w:jc w:val="both"/>
        <w:rPr>
          <w:rtl/>
        </w:rPr>
      </w:pPr>
      <w:r w:rsidRPr="002251B0">
        <w:t>WBM</w:t>
      </w:r>
    </w:p>
    <w:p w:rsidR="00BB3C90" w:rsidRPr="005E105F" w:rsidRDefault="005E105F" w:rsidP="005E105F">
      <w:pPr>
        <w:bidi w:val="0"/>
        <w:rPr>
          <w:rtl/>
        </w:rPr>
      </w:pPr>
      <w:r w:rsidRPr="005E105F">
        <w:t>The core tasks</w:t>
      </w:r>
      <w:r>
        <w:t xml:space="preserve"> are g</w:t>
      </w:r>
      <w:r w:rsidR="00BB3C90" w:rsidRPr="005E105F">
        <w:t>etting and saving user configurations</w:t>
      </w:r>
      <w:r>
        <w:t>, g</w:t>
      </w:r>
      <w:r w:rsidR="00BB3C90" w:rsidRPr="005E105F">
        <w:t>etting new data each clock cycle and saving it</w:t>
      </w:r>
      <w:r>
        <w:t>, g</w:t>
      </w:r>
      <w:r w:rsidR="00BB3C90" w:rsidRPr="005E105F">
        <w:t>etting new trigger signal each clock cycle and check for trigger rise according user configurations</w:t>
      </w:r>
      <w:r>
        <w:t xml:space="preserve"> and finally, extract</w:t>
      </w:r>
      <w:r w:rsidR="00BB3C90" w:rsidRPr="005E105F">
        <w:t>ing relevant data back to user</w:t>
      </w:r>
      <w:r>
        <w:t>.</w:t>
      </w:r>
    </w:p>
    <w:p w:rsidR="00CB50C0" w:rsidRDefault="00CB50C0" w:rsidP="00CB50C0">
      <w:pPr>
        <w:bidi w:val="0"/>
        <w:jc w:val="center"/>
      </w:pPr>
    </w:p>
    <w:p w:rsidR="00CB50C0" w:rsidRDefault="00CB50C0" w:rsidP="00CB50C0">
      <w:pPr>
        <w:bidi w:val="0"/>
        <w:jc w:val="center"/>
      </w:pPr>
      <w:r>
        <w:rPr>
          <w:noProof/>
        </w:rPr>
        <w:drawing>
          <wp:inline distT="0" distB="0" distL="0" distR="0" wp14:anchorId="610DF5F1" wp14:editId="6FA0FCE2">
            <wp:extent cx="5274310" cy="3407249"/>
            <wp:effectExtent l="0" t="0" r="0" b="3175"/>
            <wp:docPr id="162" name="תמונה 162" descr="C:\Users\A\Desktop\תמונה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Desktop\תמונה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407249"/>
                    </a:xfrm>
                    <a:prstGeom prst="rect">
                      <a:avLst/>
                    </a:prstGeom>
                    <a:noFill/>
                    <a:ln>
                      <a:noFill/>
                    </a:ln>
                  </pic:spPr>
                </pic:pic>
              </a:graphicData>
            </a:graphic>
          </wp:inline>
        </w:drawing>
      </w:r>
    </w:p>
    <w:p w:rsidR="00CB50C0" w:rsidRDefault="00CB50C0" w:rsidP="00CB50C0">
      <w:pPr>
        <w:pStyle w:val="Caption"/>
        <w:bidi w:val="0"/>
        <w:jc w:val="center"/>
      </w:pPr>
      <w:bookmarkStart w:id="241" w:name="_Toc378517779"/>
      <w:bookmarkStart w:id="242" w:name="_Toc378518950"/>
      <w:r>
        <w:t xml:space="preserve">Figure </w:t>
      </w:r>
      <w:fldSimple w:instr=" SEQ Figure \* ARABIC ">
        <w:r w:rsidR="0000669E">
          <w:rPr>
            <w:noProof/>
          </w:rPr>
          <w:t>29</w:t>
        </w:r>
      </w:fldSimple>
      <w:r>
        <w:rPr>
          <w:noProof/>
        </w:rPr>
        <w:t>- The core</w:t>
      </w:r>
      <w:bookmarkEnd w:id="241"/>
      <w:bookmarkEnd w:id="242"/>
    </w:p>
    <w:p w:rsidR="00CB50C0" w:rsidRDefault="00CB50C0" w:rsidP="00CB50C0">
      <w:pPr>
        <w:bidi w:val="0"/>
        <w:jc w:val="center"/>
      </w:pPr>
    </w:p>
    <w:p w:rsidR="00CB50C0" w:rsidRDefault="00CB50C0" w:rsidP="00CB50C0">
      <w:pPr>
        <w:bidi w:val="0"/>
        <w:jc w:val="center"/>
      </w:pPr>
    </w:p>
    <w:p w:rsidR="00CB50C0" w:rsidRPr="00CB50C0" w:rsidRDefault="00CB50C0" w:rsidP="00CB50C0">
      <w:pPr>
        <w:bidi w:val="0"/>
        <w:jc w:val="center"/>
      </w:pPr>
    </w:p>
    <w:p w:rsidR="008C69FF" w:rsidRDefault="008C69FF" w:rsidP="008C69FF">
      <w:pPr>
        <w:bidi w:val="0"/>
      </w:pPr>
      <w:r>
        <w:t>Generic table</w:t>
      </w:r>
    </w:p>
    <w:tbl>
      <w:tblPr>
        <w:tblStyle w:val="TableGrid"/>
        <w:tblW w:w="0" w:type="auto"/>
        <w:tblLook w:val="04A0" w:firstRow="1" w:lastRow="0" w:firstColumn="1" w:lastColumn="0" w:noHBand="0" w:noVBand="1"/>
      </w:tblPr>
      <w:tblGrid>
        <w:gridCol w:w="3282"/>
        <w:gridCol w:w="2560"/>
        <w:gridCol w:w="2680"/>
      </w:tblGrid>
      <w:tr w:rsidR="008C69FF" w:rsidTr="003C75BD">
        <w:tc>
          <w:tcPr>
            <w:tcW w:w="2840" w:type="dxa"/>
          </w:tcPr>
          <w:p w:rsidR="008C69FF" w:rsidRDefault="008C69FF" w:rsidP="003C75BD">
            <w:pPr>
              <w:bidi w:val="0"/>
            </w:pPr>
            <w:r>
              <w:t>Name</w:t>
            </w:r>
          </w:p>
        </w:tc>
        <w:tc>
          <w:tcPr>
            <w:tcW w:w="2841" w:type="dxa"/>
          </w:tcPr>
          <w:p w:rsidR="008C69FF" w:rsidRDefault="008C69FF" w:rsidP="003C75BD">
            <w:pPr>
              <w:bidi w:val="0"/>
            </w:pPr>
            <w:r>
              <w:t xml:space="preserve">Width </w:t>
            </w:r>
          </w:p>
        </w:tc>
        <w:tc>
          <w:tcPr>
            <w:tcW w:w="2841" w:type="dxa"/>
          </w:tcPr>
          <w:p w:rsidR="008C69FF" w:rsidRDefault="008C69FF" w:rsidP="003C75BD">
            <w:pPr>
              <w:bidi w:val="0"/>
            </w:pPr>
            <w:r>
              <w:t>Description</w:t>
            </w:r>
          </w:p>
        </w:tc>
      </w:tr>
      <w:tr w:rsidR="008C69FF" w:rsidTr="003C75BD">
        <w:tc>
          <w:tcPr>
            <w:tcW w:w="2840" w:type="dxa"/>
          </w:tcPr>
          <w:p w:rsidR="008C69FF" w:rsidRDefault="008C69FF" w:rsidP="003C75BD">
            <w:pPr>
              <w:bidi w:val="0"/>
            </w:pPr>
            <w:proofErr w:type="spellStart"/>
            <w:r w:rsidRPr="00BE7FEE">
              <w:t>reset_polarity_g</w:t>
            </w:r>
            <w:proofErr w:type="spellEnd"/>
          </w:p>
        </w:tc>
        <w:tc>
          <w:tcPr>
            <w:tcW w:w="2841" w:type="dxa"/>
          </w:tcPr>
          <w:p w:rsidR="008C69FF" w:rsidRDefault="008C69FF" w:rsidP="003C75BD">
            <w:pPr>
              <w:bidi w:val="0"/>
            </w:pPr>
            <w:r>
              <w:t>1</w:t>
            </w:r>
          </w:p>
        </w:tc>
        <w:tc>
          <w:tcPr>
            <w:tcW w:w="2841" w:type="dxa"/>
          </w:tcPr>
          <w:p w:rsidR="008C69FF" w:rsidRDefault="008C69FF" w:rsidP="003C75BD">
            <w:pPr>
              <w:bidi w:val="0"/>
            </w:pPr>
            <w:r w:rsidRPr="00BE7FEE">
              <w:t>'1' reset active high, '0' active low</w:t>
            </w:r>
          </w:p>
        </w:tc>
      </w:tr>
      <w:tr w:rsidR="008C69FF" w:rsidTr="003C75BD">
        <w:tc>
          <w:tcPr>
            <w:tcW w:w="2840" w:type="dxa"/>
          </w:tcPr>
          <w:p w:rsidR="008C69FF" w:rsidRPr="00BE7FEE" w:rsidRDefault="00936543" w:rsidP="003C75BD">
            <w:pPr>
              <w:bidi w:val="0"/>
            </w:pPr>
            <w:proofErr w:type="spellStart"/>
            <w:r w:rsidRPr="00936543">
              <w:t>enable_polarity_g</w:t>
            </w:r>
            <w:proofErr w:type="spellEnd"/>
          </w:p>
        </w:tc>
        <w:tc>
          <w:tcPr>
            <w:tcW w:w="2841" w:type="dxa"/>
          </w:tcPr>
          <w:p w:rsidR="008C69FF" w:rsidRDefault="00936543" w:rsidP="003C75BD">
            <w:pPr>
              <w:bidi w:val="0"/>
            </w:pPr>
            <w:r>
              <w:t>1</w:t>
            </w:r>
          </w:p>
        </w:tc>
        <w:tc>
          <w:tcPr>
            <w:tcW w:w="2841" w:type="dxa"/>
          </w:tcPr>
          <w:p w:rsidR="008C69FF" w:rsidRDefault="00936543" w:rsidP="003C75BD">
            <w:pPr>
              <w:bidi w:val="0"/>
            </w:pPr>
            <w:r w:rsidRPr="00936543">
              <w:t>'1' the entity is active, '0' entity not active</w:t>
            </w:r>
          </w:p>
        </w:tc>
      </w:tr>
      <w:tr w:rsidR="008C69FF" w:rsidTr="003C75BD">
        <w:tc>
          <w:tcPr>
            <w:tcW w:w="2840" w:type="dxa"/>
          </w:tcPr>
          <w:p w:rsidR="008C69FF" w:rsidRPr="00272D6A" w:rsidRDefault="00936543" w:rsidP="003C75BD">
            <w:pPr>
              <w:bidi w:val="0"/>
            </w:pPr>
            <w:proofErr w:type="spellStart"/>
            <w:r w:rsidRPr="00936543">
              <w:t>signal_ram_depth_g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rsidRPr="00936543">
              <w:t>depth of</w:t>
            </w:r>
            <w:r>
              <w:t xml:space="preserve"> basic</w:t>
            </w:r>
            <w:r w:rsidRPr="00936543">
              <w:t xml:space="preserve"> RAM</w:t>
            </w:r>
          </w:p>
        </w:tc>
      </w:tr>
      <w:tr w:rsidR="008C69FF" w:rsidTr="003C75BD">
        <w:tc>
          <w:tcPr>
            <w:tcW w:w="2840" w:type="dxa"/>
          </w:tcPr>
          <w:p w:rsidR="008C69FF" w:rsidRPr="00272D6A" w:rsidRDefault="00936543" w:rsidP="003C75BD">
            <w:pPr>
              <w:bidi w:val="0"/>
            </w:pPr>
            <w:proofErr w:type="spellStart"/>
            <w:r w:rsidRPr="00936543">
              <w:t>signal_ram_width_g</w:t>
            </w:r>
            <w:proofErr w:type="spellEnd"/>
          </w:p>
        </w:tc>
        <w:tc>
          <w:tcPr>
            <w:tcW w:w="2841" w:type="dxa"/>
          </w:tcPr>
          <w:p w:rsidR="008C69FF" w:rsidRDefault="00936543" w:rsidP="003C75BD">
            <w:pPr>
              <w:bidi w:val="0"/>
            </w:pPr>
            <w:r>
              <w:t>8</w:t>
            </w:r>
          </w:p>
        </w:tc>
        <w:tc>
          <w:tcPr>
            <w:tcW w:w="2841" w:type="dxa"/>
          </w:tcPr>
          <w:p w:rsidR="008C69FF" w:rsidRPr="00272D6A" w:rsidRDefault="00936543" w:rsidP="003C75BD">
            <w:pPr>
              <w:bidi w:val="0"/>
            </w:pPr>
            <w:r w:rsidRPr="00936543">
              <w:t>width of basic RAM</w:t>
            </w:r>
          </w:p>
        </w:tc>
      </w:tr>
      <w:tr w:rsidR="008C69FF" w:rsidTr="003C75BD">
        <w:tc>
          <w:tcPr>
            <w:tcW w:w="2840" w:type="dxa"/>
          </w:tcPr>
          <w:p w:rsidR="008C69FF" w:rsidRPr="00272D6A" w:rsidRDefault="00936543" w:rsidP="003C75BD">
            <w:pPr>
              <w:bidi w:val="0"/>
            </w:pPr>
            <w:proofErr w:type="spellStart"/>
            <w:r w:rsidRPr="00936543">
              <w:t>record_depth_g</w:t>
            </w:r>
            <w:proofErr w:type="spellEnd"/>
          </w:p>
        </w:tc>
        <w:tc>
          <w:tcPr>
            <w:tcW w:w="2841" w:type="dxa"/>
          </w:tcPr>
          <w:p w:rsidR="008C69FF" w:rsidRDefault="00936543" w:rsidP="003C75BD">
            <w:pPr>
              <w:bidi w:val="0"/>
            </w:pPr>
            <w:r>
              <w:t>3</w:t>
            </w:r>
          </w:p>
        </w:tc>
        <w:tc>
          <w:tcPr>
            <w:tcW w:w="2841" w:type="dxa"/>
          </w:tcPr>
          <w:p w:rsidR="008C69FF" w:rsidRPr="00272D6A" w:rsidRDefault="00936543" w:rsidP="003C75BD">
            <w:pPr>
              <w:bidi w:val="0"/>
            </w:pPr>
            <w:r>
              <w:t>number of bits that are</w:t>
            </w:r>
            <w:r w:rsidRPr="00936543">
              <w:t xml:space="preserve"> recorded from each signal</w:t>
            </w:r>
            <w:r>
              <w:t xml:space="preserve"> is 2^</w:t>
            </w:r>
            <w:r w:rsidRPr="00936543">
              <w:t xml:space="preserve"> </w:t>
            </w:r>
            <w:proofErr w:type="spellStart"/>
            <w:r w:rsidRPr="00936543">
              <w:t>record_depth_g</w:t>
            </w:r>
            <w:proofErr w:type="spellEnd"/>
          </w:p>
        </w:tc>
      </w:tr>
      <w:tr w:rsidR="00936543" w:rsidTr="003C75BD">
        <w:tc>
          <w:tcPr>
            <w:tcW w:w="2840" w:type="dxa"/>
          </w:tcPr>
          <w:p w:rsidR="00936543" w:rsidRPr="00272D6A" w:rsidRDefault="00936543" w:rsidP="003C75BD">
            <w:pPr>
              <w:bidi w:val="0"/>
            </w:pPr>
            <w:proofErr w:type="spellStart"/>
            <w:r w:rsidRPr="00936543">
              <w:t>data_width_g</w:t>
            </w:r>
            <w:proofErr w:type="spellEnd"/>
          </w:p>
        </w:tc>
        <w:tc>
          <w:tcPr>
            <w:tcW w:w="2841" w:type="dxa"/>
          </w:tcPr>
          <w:p w:rsidR="00936543" w:rsidRDefault="00936543" w:rsidP="003C75BD">
            <w:pPr>
              <w:bidi w:val="0"/>
            </w:pPr>
            <w:r>
              <w:t>8</w:t>
            </w:r>
          </w:p>
        </w:tc>
        <w:tc>
          <w:tcPr>
            <w:tcW w:w="2841" w:type="dxa"/>
          </w:tcPr>
          <w:p w:rsidR="00936543" w:rsidRPr="00272D6A" w:rsidRDefault="00936543" w:rsidP="003C75BD">
            <w:pPr>
              <w:bidi w:val="0"/>
            </w:pPr>
            <w:r w:rsidRPr="00936543">
              <w:t>defines the width of the data lines of the system</w:t>
            </w:r>
          </w:p>
        </w:tc>
      </w:tr>
      <w:tr w:rsidR="00936543" w:rsidTr="003C75BD">
        <w:tc>
          <w:tcPr>
            <w:tcW w:w="2840" w:type="dxa"/>
          </w:tcPr>
          <w:p w:rsidR="00936543" w:rsidRPr="00272D6A" w:rsidRDefault="00936543" w:rsidP="003C75BD">
            <w:pPr>
              <w:bidi w:val="0"/>
            </w:pPr>
            <w:proofErr w:type="spellStart"/>
            <w:r w:rsidRPr="00936543">
              <w:t>Add_width_g</w:t>
            </w:r>
            <w:proofErr w:type="spellEnd"/>
          </w:p>
        </w:tc>
        <w:tc>
          <w:tcPr>
            <w:tcW w:w="2841" w:type="dxa"/>
          </w:tcPr>
          <w:p w:rsidR="00936543" w:rsidRDefault="00936543" w:rsidP="003C75BD">
            <w:pPr>
              <w:bidi w:val="0"/>
            </w:pPr>
            <w:r>
              <w:t>8</w:t>
            </w:r>
          </w:p>
        </w:tc>
        <w:tc>
          <w:tcPr>
            <w:tcW w:w="2841" w:type="dxa"/>
          </w:tcPr>
          <w:p w:rsidR="00936543" w:rsidRPr="00272D6A" w:rsidRDefault="00827F2C" w:rsidP="003C75BD">
            <w:pPr>
              <w:bidi w:val="0"/>
            </w:pPr>
            <w:r>
              <w:t>width of address word in the system</w:t>
            </w:r>
          </w:p>
        </w:tc>
      </w:tr>
      <w:tr w:rsidR="00936543" w:rsidTr="003C75BD">
        <w:tc>
          <w:tcPr>
            <w:tcW w:w="2840" w:type="dxa"/>
          </w:tcPr>
          <w:p w:rsidR="00936543" w:rsidRPr="00272D6A" w:rsidRDefault="00827F2C" w:rsidP="003C75BD">
            <w:pPr>
              <w:bidi w:val="0"/>
            </w:pPr>
            <w:proofErr w:type="spellStart"/>
            <w:r w:rsidRPr="00827F2C">
              <w:t>num_of_signals_g</w:t>
            </w:r>
            <w:proofErr w:type="spellEnd"/>
          </w:p>
        </w:tc>
        <w:tc>
          <w:tcPr>
            <w:tcW w:w="2841" w:type="dxa"/>
          </w:tcPr>
          <w:p w:rsidR="00936543" w:rsidRDefault="00827F2C" w:rsidP="003C75BD">
            <w:pPr>
              <w:bidi w:val="0"/>
            </w:pPr>
            <w:r>
              <w:t>8</w:t>
            </w:r>
          </w:p>
        </w:tc>
        <w:tc>
          <w:tcPr>
            <w:tcW w:w="2841" w:type="dxa"/>
          </w:tcPr>
          <w:p w:rsidR="00936543" w:rsidRPr="00272D6A" w:rsidRDefault="00827F2C" w:rsidP="003C75BD">
            <w:pPr>
              <w:bidi w:val="0"/>
            </w:pPr>
            <w:r w:rsidRPr="00827F2C">
              <w:t>number of signals that will be recorded simultaneously</w:t>
            </w:r>
            <w:r w:rsidRPr="00827F2C">
              <w:tab/>
              <w:t>(Width of data)</w:t>
            </w:r>
          </w:p>
        </w:tc>
      </w:tr>
      <w:tr w:rsidR="00936543" w:rsidTr="003C75BD">
        <w:tc>
          <w:tcPr>
            <w:tcW w:w="2840" w:type="dxa"/>
          </w:tcPr>
          <w:p w:rsidR="00936543" w:rsidRPr="00272D6A" w:rsidRDefault="00827F2C" w:rsidP="003C75BD">
            <w:pPr>
              <w:bidi w:val="0"/>
            </w:pPr>
            <w:proofErr w:type="spellStart"/>
            <w:r w:rsidRPr="00827F2C">
              <w:t>en_reg_address_g</w:t>
            </w:r>
            <w:proofErr w:type="spellEnd"/>
          </w:p>
        </w:tc>
        <w:tc>
          <w:tcPr>
            <w:tcW w:w="2841" w:type="dxa"/>
          </w:tcPr>
          <w:p w:rsidR="00936543" w:rsidRDefault="00827F2C" w:rsidP="003C75BD">
            <w:pPr>
              <w:bidi w:val="0"/>
            </w:pPr>
            <w:r>
              <w:t>0</w:t>
            </w:r>
          </w:p>
        </w:tc>
        <w:tc>
          <w:tcPr>
            <w:tcW w:w="2841" w:type="dxa"/>
          </w:tcPr>
          <w:p w:rsidR="00936543" w:rsidRPr="00272D6A" w:rsidRDefault="00827F2C" w:rsidP="003C75BD">
            <w:pPr>
              <w:bidi w:val="0"/>
            </w:pPr>
            <w:r>
              <w:t>Address of the register that enable reading from other registers</w:t>
            </w:r>
          </w:p>
        </w:tc>
      </w:tr>
      <w:tr w:rsidR="00936543" w:rsidTr="003C75BD">
        <w:tc>
          <w:tcPr>
            <w:tcW w:w="2840" w:type="dxa"/>
          </w:tcPr>
          <w:p w:rsidR="00936543" w:rsidRPr="00272D6A" w:rsidRDefault="002B183B" w:rsidP="003C75BD">
            <w:pPr>
              <w:bidi w:val="0"/>
            </w:pPr>
            <w:r w:rsidRPr="002B183B">
              <w:t>trigger_type_reg_1_address_g</w:t>
            </w:r>
          </w:p>
        </w:tc>
        <w:tc>
          <w:tcPr>
            <w:tcW w:w="2841" w:type="dxa"/>
          </w:tcPr>
          <w:p w:rsidR="00936543" w:rsidRDefault="002B183B" w:rsidP="003C75BD">
            <w:pPr>
              <w:bidi w:val="0"/>
            </w:pPr>
            <w:r>
              <w:t>1</w:t>
            </w:r>
          </w:p>
        </w:tc>
        <w:tc>
          <w:tcPr>
            <w:tcW w:w="2841" w:type="dxa"/>
          </w:tcPr>
          <w:p w:rsidR="00936543" w:rsidRPr="00272D6A" w:rsidRDefault="002B183B" w:rsidP="003C75BD">
            <w:pPr>
              <w:bidi w:val="0"/>
            </w:pPr>
            <w:r w:rsidRPr="002B183B">
              <w:t>Address of the position register</w:t>
            </w:r>
          </w:p>
        </w:tc>
      </w:tr>
      <w:tr w:rsidR="00936543" w:rsidTr="003C75BD">
        <w:tc>
          <w:tcPr>
            <w:tcW w:w="2840" w:type="dxa"/>
          </w:tcPr>
          <w:p w:rsidR="00936543" w:rsidRPr="00272D6A" w:rsidRDefault="002B183B" w:rsidP="003C75BD">
            <w:pPr>
              <w:bidi w:val="0"/>
            </w:pPr>
            <w:r w:rsidRPr="002B183B">
              <w:t>trigger_position_reg_2_address_g</w:t>
            </w:r>
          </w:p>
        </w:tc>
        <w:tc>
          <w:tcPr>
            <w:tcW w:w="2841" w:type="dxa"/>
          </w:tcPr>
          <w:p w:rsidR="00936543" w:rsidRDefault="002B183B" w:rsidP="003C75BD">
            <w:pPr>
              <w:bidi w:val="0"/>
            </w:pPr>
            <w:r>
              <w:t>2</w:t>
            </w:r>
          </w:p>
        </w:tc>
        <w:tc>
          <w:tcPr>
            <w:tcW w:w="2841" w:type="dxa"/>
          </w:tcPr>
          <w:p w:rsidR="00936543" w:rsidRPr="00272D6A" w:rsidRDefault="002B183B" w:rsidP="003C75BD">
            <w:pPr>
              <w:bidi w:val="0"/>
            </w:pPr>
            <w:r w:rsidRPr="002B183B">
              <w:t>Address of the type register</w:t>
            </w:r>
          </w:p>
        </w:tc>
      </w:tr>
      <w:tr w:rsidR="00936543" w:rsidTr="003C75BD">
        <w:tc>
          <w:tcPr>
            <w:tcW w:w="2840" w:type="dxa"/>
          </w:tcPr>
          <w:p w:rsidR="00936543" w:rsidRPr="00272D6A" w:rsidRDefault="002B183B" w:rsidP="003C75BD">
            <w:pPr>
              <w:bidi w:val="0"/>
            </w:pPr>
            <w:r w:rsidRPr="002B183B">
              <w:t>clk_to_start_reg_3_address_g</w:t>
            </w:r>
          </w:p>
        </w:tc>
        <w:tc>
          <w:tcPr>
            <w:tcW w:w="2841" w:type="dxa"/>
          </w:tcPr>
          <w:p w:rsidR="00936543" w:rsidRDefault="002B183B" w:rsidP="003C75BD">
            <w:pPr>
              <w:bidi w:val="0"/>
            </w:pPr>
            <w:r>
              <w:t>3</w:t>
            </w:r>
          </w:p>
        </w:tc>
        <w:tc>
          <w:tcPr>
            <w:tcW w:w="2841" w:type="dxa"/>
          </w:tcPr>
          <w:p w:rsidR="00936543" w:rsidRPr="00272D6A" w:rsidRDefault="002B183B" w:rsidP="003C75BD">
            <w:pPr>
              <w:bidi w:val="0"/>
            </w:pPr>
            <w:r w:rsidRPr="002B183B">
              <w:t>Address of the clock to start register (not in use)</w:t>
            </w:r>
          </w:p>
        </w:tc>
      </w:tr>
      <w:tr w:rsidR="00936543" w:rsidTr="003C75BD">
        <w:tc>
          <w:tcPr>
            <w:tcW w:w="2840" w:type="dxa"/>
          </w:tcPr>
          <w:p w:rsidR="00936543" w:rsidRPr="00272D6A" w:rsidRDefault="002B183B" w:rsidP="003C75BD">
            <w:pPr>
              <w:bidi w:val="0"/>
            </w:pPr>
            <w:r w:rsidRPr="002B183B">
              <w:t>enable_reg_address_4_g</w:t>
            </w:r>
          </w:p>
        </w:tc>
        <w:tc>
          <w:tcPr>
            <w:tcW w:w="2841" w:type="dxa"/>
          </w:tcPr>
          <w:p w:rsidR="00936543" w:rsidRDefault="002B183B" w:rsidP="003C75BD">
            <w:pPr>
              <w:bidi w:val="0"/>
            </w:pPr>
            <w:r>
              <w:t>4</w:t>
            </w:r>
          </w:p>
        </w:tc>
        <w:tc>
          <w:tcPr>
            <w:tcW w:w="2841" w:type="dxa"/>
          </w:tcPr>
          <w:p w:rsidR="00936543" w:rsidRPr="00272D6A" w:rsidRDefault="002B183B" w:rsidP="003C75BD">
            <w:pPr>
              <w:bidi w:val="0"/>
            </w:pPr>
            <w:r w:rsidRPr="002B183B">
              <w:t>Address of the enable register</w:t>
            </w:r>
          </w:p>
        </w:tc>
      </w:tr>
      <w:tr w:rsidR="00936543" w:rsidTr="003C75BD">
        <w:tc>
          <w:tcPr>
            <w:tcW w:w="2840" w:type="dxa"/>
          </w:tcPr>
          <w:p w:rsidR="00936543" w:rsidRPr="00272D6A" w:rsidRDefault="00703460" w:rsidP="003C75BD">
            <w:pPr>
              <w:bidi w:val="0"/>
            </w:pPr>
            <w:r w:rsidRPr="00703460">
              <w:t>power2_out_g</w:t>
            </w:r>
          </w:p>
        </w:tc>
        <w:tc>
          <w:tcPr>
            <w:tcW w:w="2841" w:type="dxa"/>
          </w:tcPr>
          <w:p w:rsidR="00936543" w:rsidRDefault="00703460" w:rsidP="003C75BD">
            <w:pPr>
              <w:bidi w:val="0"/>
            </w:pPr>
            <w:r>
              <w:t>0</w:t>
            </w:r>
          </w:p>
        </w:tc>
        <w:tc>
          <w:tcPr>
            <w:tcW w:w="2841" w:type="dxa"/>
          </w:tcPr>
          <w:p w:rsidR="00936543" w:rsidRPr="00272D6A" w:rsidRDefault="00703460" w:rsidP="003C75BD">
            <w:pPr>
              <w:bidi w:val="0"/>
            </w:pPr>
            <w:r w:rsidRPr="00703460">
              <w:t>Output width is multiplied by this power factor (2^1). In case of 2: output will be (2^2*8=) 32 bits wide -&gt; our output and input are at the same width</w:t>
            </w:r>
          </w:p>
        </w:tc>
      </w:tr>
      <w:tr w:rsidR="00936543" w:rsidTr="003C75BD">
        <w:tc>
          <w:tcPr>
            <w:tcW w:w="2840" w:type="dxa"/>
          </w:tcPr>
          <w:p w:rsidR="00936543" w:rsidRPr="00272D6A" w:rsidRDefault="00703460" w:rsidP="003C75BD">
            <w:pPr>
              <w:bidi w:val="0"/>
            </w:pPr>
            <w:proofErr w:type="spellStart"/>
            <w:r w:rsidRPr="00703460">
              <w:t>power_sign_g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'-1' =&gt; output width &gt; input width ; '1' =&gt; input width &gt; output width</w:t>
            </w:r>
          </w:p>
        </w:tc>
      </w:tr>
      <w:tr w:rsidR="00936543" w:rsidTr="003C75BD">
        <w:tc>
          <w:tcPr>
            <w:tcW w:w="2840" w:type="dxa"/>
          </w:tcPr>
          <w:p w:rsidR="00936543" w:rsidRPr="00272D6A" w:rsidRDefault="00703460" w:rsidP="003C75BD">
            <w:pPr>
              <w:bidi w:val="0"/>
            </w:pPr>
            <w:proofErr w:type="spellStart"/>
            <w:r w:rsidRPr="00703460">
              <w:t>type_d_g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Type Depth</w:t>
            </w:r>
          </w:p>
        </w:tc>
      </w:tr>
      <w:tr w:rsidR="00936543" w:rsidTr="003C75BD">
        <w:tc>
          <w:tcPr>
            <w:tcW w:w="2840" w:type="dxa"/>
          </w:tcPr>
          <w:p w:rsidR="00936543" w:rsidRPr="00272D6A" w:rsidRDefault="00703460" w:rsidP="003C75BD">
            <w:pPr>
              <w:bidi w:val="0"/>
            </w:pPr>
            <w:proofErr w:type="spellStart"/>
            <w:r w:rsidRPr="00703460">
              <w:t>len_d_g</w:t>
            </w:r>
            <w:proofErr w:type="spellEnd"/>
          </w:p>
        </w:tc>
        <w:tc>
          <w:tcPr>
            <w:tcW w:w="2841" w:type="dxa"/>
          </w:tcPr>
          <w:p w:rsidR="00936543" w:rsidRDefault="00703460" w:rsidP="003C75BD">
            <w:pPr>
              <w:bidi w:val="0"/>
            </w:pPr>
            <w:r>
              <w:t>1</w:t>
            </w:r>
          </w:p>
        </w:tc>
        <w:tc>
          <w:tcPr>
            <w:tcW w:w="2841" w:type="dxa"/>
          </w:tcPr>
          <w:p w:rsidR="00936543" w:rsidRPr="00272D6A" w:rsidRDefault="00703460" w:rsidP="003C75BD">
            <w:pPr>
              <w:bidi w:val="0"/>
            </w:pPr>
            <w:r w:rsidRPr="00703460">
              <w:t>Length Depth</w:t>
            </w:r>
          </w:p>
        </w:tc>
      </w:tr>
      <w:tr w:rsidR="00936543" w:rsidTr="003C75BD">
        <w:tc>
          <w:tcPr>
            <w:tcW w:w="2840" w:type="dxa"/>
          </w:tcPr>
          <w:p w:rsidR="00936543" w:rsidRPr="00272D6A" w:rsidRDefault="00703460" w:rsidP="003C75BD">
            <w:pPr>
              <w:bidi w:val="0"/>
            </w:pPr>
            <w:proofErr w:type="spellStart"/>
            <w:r w:rsidRPr="00703460">
              <w:t>output_type_id_g</w:t>
            </w:r>
            <w:proofErr w:type="spellEnd"/>
          </w:p>
        </w:tc>
        <w:tc>
          <w:tcPr>
            <w:tcW w:w="2841" w:type="dxa"/>
          </w:tcPr>
          <w:p w:rsidR="00936543" w:rsidRDefault="00703460" w:rsidP="003C75BD">
            <w:pPr>
              <w:bidi w:val="0"/>
            </w:pPr>
            <w:r>
              <w:t>2</w:t>
            </w:r>
          </w:p>
        </w:tc>
        <w:tc>
          <w:tcPr>
            <w:tcW w:w="2841" w:type="dxa"/>
          </w:tcPr>
          <w:p w:rsidR="00936543" w:rsidRPr="00272D6A" w:rsidRDefault="00703460" w:rsidP="003C75BD">
            <w:pPr>
              <w:bidi w:val="0"/>
            </w:pPr>
            <w:r w:rsidRPr="00703460">
              <w:t>The TYPE of the component that the data is directed to. (our case- TX PATH)</w:t>
            </w:r>
          </w:p>
        </w:tc>
      </w:tr>
    </w:tbl>
    <w:p w:rsidR="0043617D" w:rsidRDefault="00A35E76" w:rsidP="00A35E76">
      <w:pPr>
        <w:pStyle w:val="Caption"/>
        <w:bidi w:val="0"/>
        <w:jc w:val="center"/>
      </w:pPr>
      <w:bookmarkStart w:id="243" w:name="_Toc378517833"/>
      <w:bookmarkStart w:id="244" w:name="_Toc378519009"/>
      <w:r>
        <w:t xml:space="preserve">Table </w:t>
      </w:r>
      <w:fldSimple w:instr=" SEQ Table \* ARABIC ">
        <w:r w:rsidR="00D1530F">
          <w:rPr>
            <w:noProof/>
          </w:rPr>
          <w:t>25</w:t>
        </w:r>
      </w:fldSimple>
      <w:r>
        <w:rPr>
          <w:noProof/>
        </w:rPr>
        <w:t>- Core generics table</w:t>
      </w:r>
      <w:bookmarkEnd w:id="243"/>
      <w:bookmarkEnd w:id="244"/>
    </w:p>
    <w:p w:rsidR="00703460" w:rsidRDefault="00703460" w:rsidP="00703460">
      <w:pPr>
        <w:bidi w:val="0"/>
      </w:pPr>
    </w:p>
    <w:p w:rsidR="00703460" w:rsidRDefault="00703460" w:rsidP="00703460">
      <w:pPr>
        <w:bidi w:val="0"/>
      </w:pPr>
      <w:r>
        <w:lastRenderedPageBreak/>
        <w:t>Signals table</w:t>
      </w:r>
    </w:p>
    <w:tbl>
      <w:tblPr>
        <w:tblStyle w:val="TableGrid"/>
        <w:tblW w:w="0" w:type="auto"/>
        <w:tblLook w:val="04A0" w:firstRow="1" w:lastRow="0" w:firstColumn="1" w:lastColumn="0" w:noHBand="0" w:noVBand="1"/>
      </w:tblPr>
      <w:tblGrid>
        <w:gridCol w:w="2175"/>
        <w:gridCol w:w="1929"/>
        <w:gridCol w:w="2398"/>
        <w:gridCol w:w="2020"/>
      </w:tblGrid>
      <w:tr w:rsidR="00703460" w:rsidTr="003C75BD">
        <w:tc>
          <w:tcPr>
            <w:tcW w:w="2267" w:type="dxa"/>
          </w:tcPr>
          <w:p w:rsidR="00703460" w:rsidRDefault="00703460" w:rsidP="003C75BD">
            <w:pPr>
              <w:bidi w:val="0"/>
            </w:pPr>
            <w:r>
              <w:t>Name</w:t>
            </w:r>
          </w:p>
        </w:tc>
        <w:tc>
          <w:tcPr>
            <w:tcW w:w="2038" w:type="dxa"/>
          </w:tcPr>
          <w:p w:rsidR="00703460" w:rsidRDefault="00703460" w:rsidP="003C75BD">
            <w:pPr>
              <w:bidi w:val="0"/>
            </w:pPr>
            <w:r>
              <w:t>Direction</w:t>
            </w:r>
          </w:p>
        </w:tc>
        <w:tc>
          <w:tcPr>
            <w:tcW w:w="2106" w:type="dxa"/>
          </w:tcPr>
          <w:p w:rsidR="00703460" w:rsidRDefault="00703460" w:rsidP="003C75BD">
            <w:pPr>
              <w:bidi w:val="0"/>
            </w:pPr>
            <w:r>
              <w:t>Width</w:t>
            </w:r>
          </w:p>
        </w:tc>
        <w:tc>
          <w:tcPr>
            <w:tcW w:w="2111" w:type="dxa"/>
          </w:tcPr>
          <w:p w:rsidR="00703460" w:rsidRDefault="00703460" w:rsidP="003C75BD">
            <w:pPr>
              <w:bidi w:val="0"/>
            </w:pPr>
            <w:r>
              <w:t>Description</w:t>
            </w:r>
          </w:p>
        </w:tc>
      </w:tr>
      <w:tr w:rsidR="00703460" w:rsidTr="003C75BD">
        <w:tc>
          <w:tcPr>
            <w:tcW w:w="2267" w:type="dxa"/>
          </w:tcPr>
          <w:p w:rsidR="00703460" w:rsidRDefault="00703460" w:rsidP="003C75BD">
            <w:pPr>
              <w:bidi w:val="0"/>
            </w:pPr>
            <w:proofErr w:type="spellStart"/>
            <w:r w:rsidRPr="00BE7FEE">
              <w:t>clk</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clock</w:t>
            </w:r>
          </w:p>
        </w:tc>
      </w:tr>
      <w:tr w:rsidR="00703460" w:rsidTr="003C75BD">
        <w:tc>
          <w:tcPr>
            <w:tcW w:w="2267" w:type="dxa"/>
          </w:tcPr>
          <w:p w:rsidR="00703460" w:rsidRPr="00BE7FEE" w:rsidRDefault="00E9123F" w:rsidP="003C75BD">
            <w:pPr>
              <w:bidi w:val="0"/>
            </w:pPr>
            <w:proofErr w:type="spellStart"/>
            <w:r w:rsidRPr="00E9123F">
              <w:t>rst</w:t>
            </w:r>
            <w:proofErr w:type="spellEnd"/>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Default="00703460" w:rsidP="003C75BD">
            <w:pPr>
              <w:bidi w:val="0"/>
            </w:pPr>
            <w:r>
              <w:t>System reset</w:t>
            </w:r>
          </w:p>
        </w:tc>
      </w:tr>
      <w:tr w:rsidR="00703460" w:rsidTr="003C75BD">
        <w:tc>
          <w:tcPr>
            <w:tcW w:w="2267" w:type="dxa"/>
          </w:tcPr>
          <w:p w:rsidR="00703460" w:rsidRPr="00661D7E" w:rsidRDefault="00E9123F" w:rsidP="003C75BD">
            <w:pPr>
              <w:bidi w:val="0"/>
            </w:pPr>
            <w:proofErr w:type="spellStart"/>
            <w:r w:rsidRPr="00E9123F">
              <w:t>data_in</w:t>
            </w:r>
            <w:proofErr w:type="spellEnd"/>
          </w:p>
        </w:tc>
        <w:tc>
          <w:tcPr>
            <w:tcW w:w="2038" w:type="dxa"/>
          </w:tcPr>
          <w:p w:rsidR="00703460" w:rsidRDefault="00703460" w:rsidP="003C75BD">
            <w:pPr>
              <w:bidi w:val="0"/>
            </w:pPr>
            <w:r>
              <w:t>In</w:t>
            </w:r>
          </w:p>
        </w:tc>
        <w:tc>
          <w:tcPr>
            <w:tcW w:w="2106" w:type="dxa"/>
          </w:tcPr>
          <w:p w:rsidR="00703460" w:rsidRDefault="00E9123F" w:rsidP="003C75BD">
            <w:pPr>
              <w:bidi w:val="0"/>
            </w:pPr>
            <w:proofErr w:type="spellStart"/>
            <w:r w:rsidRPr="00E9123F">
              <w:t>num_of_signals_g</w:t>
            </w:r>
            <w:proofErr w:type="spellEnd"/>
          </w:p>
        </w:tc>
        <w:tc>
          <w:tcPr>
            <w:tcW w:w="2111" w:type="dxa"/>
          </w:tcPr>
          <w:p w:rsidR="00703460" w:rsidRDefault="00E9123F" w:rsidP="003C75BD">
            <w:pPr>
              <w:bidi w:val="0"/>
            </w:pPr>
            <w:r w:rsidRPr="00E9123F">
              <w:t>Input data from Signal Generator</w:t>
            </w:r>
          </w:p>
        </w:tc>
      </w:tr>
      <w:tr w:rsidR="00703460" w:rsidTr="003C75BD">
        <w:tc>
          <w:tcPr>
            <w:tcW w:w="2267" w:type="dxa"/>
          </w:tcPr>
          <w:p w:rsidR="00703460" w:rsidRPr="00661D7E" w:rsidRDefault="00E9123F" w:rsidP="003C75BD">
            <w:pPr>
              <w:bidi w:val="0"/>
            </w:pPr>
            <w:r w:rsidRPr="00E9123F">
              <w:t>trigger</w:t>
            </w:r>
          </w:p>
        </w:tc>
        <w:tc>
          <w:tcPr>
            <w:tcW w:w="2038" w:type="dxa"/>
          </w:tcPr>
          <w:p w:rsidR="00703460" w:rsidRDefault="00703460" w:rsidP="003C75BD">
            <w:pPr>
              <w:bidi w:val="0"/>
            </w:pPr>
            <w:r>
              <w:t>In</w:t>
            </w:r>
          </w:p>
        </w:tc>
        <w:tc>
          <w:tcPr>
            <w:tcW w:w="2106" w:type="dxa"/>
          </w:tcPr>
          <w:p w:rsidR="00703460" w:rsidRPr="00661D7E" w:rsidRDefault="00E9123F" w:rsidP="003C75BD">
            <w:pPr>
              <w:bidi w:val="0"/>
            </w:pPr>
            <w:r>
              <w:t>1</w:t>
            </w:r>
          </w:p>
        </w:tc>
        <w:tc>
          <w:tcPr>
            <w:tcW w:w="2111" w:type="dxa"/>
          </w:tcPr>
          <w:p w:rsidR="00703460" w:rsidRPr="00661D7E" w:rsidRDefault="00E9123F" w:rsidP="003C75BD">
            <w:pPr>
              <w:bidi w:val="0"/>
            </w:pPr>
            <w:r w:rsidRPr="00E9123F">
              <w:t>trigger signal from Signal Generator</w:t>
            </w:r>
          </w:p>
        </w:tc>
      </w:tr>
      <w:tr w:rsidR="00703460" w:rsidTr="003C75BD">
        <w:tc>
          <w:tcPr>
            <w:tcW w:w="2267" w:type="dxa"/>
          </w:tcPr>
          <w:p w:rsidR="00703460" w:rsidRPr="00661D7E" w:rsidRDefault="00E9123F" w:rsidP="003C75BD">
            <w:pPr>
              <w:bidi w:val="0"/>
            </w:pPr>
            <w:r w:rsidRPr="00E9123F">
              <w:t>ADR_I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Add_width_g</w:t>
            </w:r>
            <w:proofErr w:type="spellEnd"/>
          </w:p>
        </w:tc>
        <w:tc>
          <w:tcPr>
            <w:tcW w:w="2111" w:type="dxa"/>
          </w:tcPr>
          <w:p w:rsidR="00703460" w:rsidRPr="00661D7E" w:rsidRDefault="00E9123F" w:rsidP="003C75BD">
            <w:pPr>
              <w:bidi w:val="0"/>
            </w:pPr>
            <w:r w:rsidRPr="00E9123F">
              <w:t>contains the address word</w:t>
            </w:r>
          </w:p>
        </w:tc>
      </w:tr>
      <w:tr w:rsidR="00703460" w:rsidTr="003C75BD">
        <w:tc>
          <w:tcPr>
            <w:tcW w:w="2267" w:type="dxa"/>
          </w:tcPr>
          <w:p w:rsidR="00703460" w:rsidRPr="00661D7E" w:rsidRDefault="00E9123F" w:rsidP="003C75BD">
            <w:pPr>
              <w:bidi w:val="0"/>
            </w:pPr>
            <w:r w:rsidRPr="00E9123F">
              <w:t>DAT_I</w:t>
            </w:r>
          </w:p>
        </w:tc>
        <w:tc>
          <w:tcPr>
            <w:tcW w:w="2038" w:type="dxa"/>
          </w:tcPr>
          <w:p w:rsidR="00703460" w:rsidRDefault="00703460" w:rsidP="003C75BD">
            <w:pPr>
              <w:bidi w:val="0"/>
            </w:pPr>
            <w:r>
              <w:t>In</w:t>
            </w:r>
          </w:p>
        </w:tc>
        <w:tc>
          <w:tcPr>
            <w:tcW w:w="2106" w:type="dxa"/>
          </w:tcPr>
          <w:p w:rsidR="00703460" w:rsidRPr="00661D7E" w:rsidRDefault="00E9123F" w:rsidP="003C75BD">
            <w:pPr>
              <w:bidi w:val="0"/>
            </w:pPr>
            <w:proofErr w:type="spellStart"/>
            <w:r w:rsidRPr="00E9123F">
              <w:t>data_width_g</w:t>
            </w:r>
            <w:proofErr w:type="spellEnd"/>
          </w:p>
        </w:tc>
        <w:tc>
          <w:tcPr>
            <w:tcW w:w="2111" w:type="dxa"/>
          </w:tcPr>
          <w:p w:rsidR="00703460" w:rsidRDefault="00E9123F" w:rsidP="003C75BD">
            <w:pPr>
              <w:bidi w:val="0"/>
            </w:pPr>
            <w:r w:rsidRPr="00E9123F">
              <w:t xml:space="preserve">contains the </w:t>
            </w:r>
            <w:proofErr w:type="spellStart"/>
            <w:r w:rsidRPr="00E9123F">
              <w:t>data_in</w:t>
            </w:r>
            <w:proofErr w:type="spellEnd"/>
            <w:r w:rsidRPr="00E9123F">
              <w:t xml:space="preserve"> word</w:t>
            </w:r>
          </w:p>
        </w:tc>
      </w:tr>
      <w:tr w:rsidR="00703460" w:rsidTr="003C75BD">
        <w:tc>
          <w:tcPr>
            <w:tcW w:w="2267" w:type="dxa"/>
          </w:tcPr>
          <w:p w:rsidR="00703460" w:rsidRPr="00272D6A" w:rsidRDefault="00E9123F" w:rsidP="003C75BD">
            <w:pPr>
              <w:bidi w:val="0"/>
            </w:pPr>
            <w:r w:rsidRPr="00E9123F">
              <w:t>WE_I</w:t>
            </w:r>
          </w:p>
        </w:tc>
        <w:tc>
          <w:tcPr>
            <w:tcW w:w="2038" w:type="dxa"/>
          </w:tcPr>
          <w:p w:rsidR="00703460" w:rsidRDefault="00703460" w:rsidP="003C75BD">
            <w:pPr>
              <w:bidi w:val="0"/>
            </w:pPr>
            <w:r>
              <w:t>In</w:t>
            </w:r>
          </w:p>
        </w:tc>
        <w:tc>
          <w:tcPr>
            <w:tcW w:w="2106" w:type="dxa"/>
          </w:tcPr>
          <w:p w:rsidR="00703460" w:rsidRDefault="00703460" w:rsidP="003C75BD">
            <w:pPr>
              <w:bidi w:val="0"/>
            </w:pPr>
            <w:r>
              <w:t>1</w:t>
            </w:r>
          </w:p>
        </w:tc>
        <w:tc>
          <w:tcPr>
            <w:tcW w:w="2111" w:type="dxa"/>
          </w:tcPr>
          <w:p w:rsidR="00703460" w:rsidRPr="0020291D" w:rsidRDefault="00E9123F" w:rsidP="003C75BD">
            <w:pPr>
              <w:bidi w:val="0"/>
            </w:pPr>
            <w:r w:rsidRPr="00E9123F">
              <w:t>'1' for write, '0' for read</w:t>
            </w:r>
          </w:p>
        </w:tc>
      </w:tr>
      <w:tr w:rsidR="00703460" w:rsidTr="003C75BD">
        <w:tc>
          <w:tcPr>
            <w:tcW w:w="2267" w:type="dxa"/>
          </w:tcPr>
          <w:p w:rsidR="00703460" w:rsidRPr="0020291D" w:rsidRDefault="00E9123F" w:rsidP="003C75BD">
            <w:pPr>
              <w:bidi w:val="0"/>
            </w:pPr>
            <w:r w:rsidRPr="00E9123F">
              <w:t>STB_I</w:t>
            </w:r>
          </w:p>
        </w:tc>
        <w:tc>
          <w:tcPr>
            <w:tcW w:w="2038" w:type="dxa"/>
          </w:tcPr>
          <w:p w:rsidR="00703460" w:rsidRDefault="00E9123F" w:rsidP="003C75BD">
            <w:pPr>
              <w:bidi w:val="0"/>
            </w:pPr>
            <w:r>
              <w:t>In</w:t>
            </w:r>
          </w:p>
        </w:tc>
        <w:tc>
          <w:tcPr>
            <w:tcW w:w="2106" w:type="dxa"/>
          </w:tcPr>
          <w:p w:rsidR="00703460" w:rsidRDefault="00E9123F" w:rsidP="003C75BD">
            <w:pPr>
              <w:bidi w:val="0"/>
            </w:pPr>
            <w:r>
              <w:t>1</w:t>
            </w:r>
          </w:p>
        </w:tc>
        <w:tc>
          <w:tcPr>
            <w:tcW w:w="2111" w:type="dxa"/>
          </w:tcPr>
          <w:p w:rsidR="00703460" w:rsidRPr="0020291D" w:rsidRDefault="00E9123F" w:rsidP="003C75BD">
            <w:pPr>
              <w:bidi w:val="0"/>
            </w:pPr>
            <w:r w:rsidRPr="00E9123F">
              <w:t>'1' for active bus operation, '0' for no bus operation</w:t>
            </w:r>
          </w:p>
        </w:tc>
      </w:tr>
      <w:tr w:rsidR="00703460" w:rsidTr="003C75BD">
        <w:tc>
          <w:tcPr>
            <w:tcW w:w="2267" w:type="dxa"/>
          </w:tcPr>
          <w:p w:rsidR="00703460" w:rsidRPr="0020291D" w:rsidRDefault="00E9123F" w:rsidP="003C75BD">
            <w:pPr>
              <w:bidi w:val="0"/>
            </w:pPr>
            <w:r w:rsidRPr="00E9123F">
              <w:t>CYC_I</w:t>
            </w:r>
          </w:p>
        </w:tc>
        <w:tc>
          <w:tcPr>
            <w:tcW w:w="2038" w:type="dxa"/>
          </w:tcPr>
          <w:p w:rsidR="00703460" w:rsidRDefault="00E9123F" w:rsidP="003C75BD">
            <w:pPr>
              <w:bidi w:val="0"/>
            </w:pPr>
            <w:r>
              <w:t>In</w:t>
            </w:r>
          </w:p>
        </w:tc>
        <w:tc>
          <w:tcPr>
            <w:tcW w:w="2106" w:type="dxa"/>
          </w:tcPr>
          <w:p w:rsidR="00703460" w:rsidRPr="0020291D" w:rsidRDefault="00703460" w:rsidP="003C75BD">
            <w:pPr>
              <w:bidi w:val="0"/>
            </w:pPr>
            <w:r>
              <w:t>1</w:t>
            </w:r>
          </w:p>
        </w:tc>
        <w:tc>
          <w:tcPr>
            <w:tcW w:w="2111" w:type="dxa"/>
          </w:tcPr>
          <w:p w:rsidR="00703460" w:rsidRPr="0020291D" w:rsidRDefault="00E9123F" w:rsidP="003C75BD">
            <w:pPr>
              <w:bidi w:val="0"/>
            </w:pPr>
            <w:r w:rsidRPr="00E9123F">
              <w:t>'1' for bus transition request, '0' for no bus transition request</w:t>
            </w:r>
          </w:p>
        </w:tc>
      </w:tr>
      <w:tr w:rsidR="00E9123F" w:rsidTr="003C75BD">
        <w:tc>
          <w:tcPr>
            <w:tcW w:w="2267" w:type="dxa"/>
          </w:tcPr>
          <w:p w:rsidR="00E9123F" w:rsidRPr="0020291D" w:rsidRDefault="00E9123F" w:rsidP="003C75BD">
            <w:pPr>
              <w:bidi w:val="0"/>
            </w:pPr>
            <w:r w:rsidRPr="00E9123F">
              <w:t>TGA_I</w:t>
            </w:r>
          </w:p>
        </w:tc>
        <w:tc>
          <w:tcPr>
            <w:tcW w:w="2038" w:type="dxa"/>
          </w:tcPr>
          <w:p w:rsidR="00E9123F" w:rsidRDefault="00E9123F" w:rsidP="003C75BD">
            <w:pPr>
              <w:bidi w:val="0"/>
            </w:pPr>
            <w:r>
              <w:t>In</w:t>
            </w:r>
          </w:p>
        </w:tc>
        <w:tc>
          <w:tcPr>
            <w:tcW w:w="2106" w:type="dxa"/>
          </w:tcPr>
          <w:p w:rsidR="00E9123F" w:rsidRDefault="00E9123F" w:rsidP="00E9123F">
            <w:pPr>
              <w:bidi w:val="0"/>
            </w:pPr>
            <w:proofErr w:type="spellStart"/>
            <w:r w:rsidRPr="00E9123F">
              <w:t>data_width_g</w:t>
            </w:r>
            <w:proofErr w:type="spellEnd"/>
            <w:r w:rsidRPr="00E9123F">
              <w:t>*</w:t>
            </w:r>
            <w:proofErr w:type="spellStart"/>
            <w:r w:rsidRPr="00E9123F">
              <w:t>type_d_g</w:t>
            </w:r>
            <w:proofErr w:type="spellEnd"/>
          </w:p>
        </w:tc>
        <w:tc>
          <w:tcPr>
            <w:tcW w:w="2111" w:type="dxa"/>
          </w:tcPr>
          <w:p w:rsidR="00E9123F" w:rsidRPr="0020291D" w:rsidRDefault="00E9123F" w:rsidP="003C75BD">
            <w:pPr>
              <w:bidi w:val="0"/>
            </w:pPr>
            <w:r w:rsidRPr="00E9123F">
              <w:t>contains the type word</w:t>
            </w:r>
          </w:p>
        </w:tc>
      </w:tr>
      <w:tr w:rsidR="00E9123F" w:rsidTr="003C75BD">
        <w:tc>
          <w:tcPr>
            <w:tcW w:w="2267" w:type="dxa"/>
          </w:tcPr>
          <w:p w:rsidR="00E9123F" w:rsidRPr="0020291D" w:rsidRDefault="00E9123F" w:rsidP="003C75BD">
            <w:pPr>
              <w:bidi w:val="0"/>
            </w:pPr>
            <w:r w:rsidRPr="00E9123F">
              <w:t>TGD_I</w:t>
            </w:r>
          </w:p>
        </w:tc>
        <w:tc>
          <w:tcPr>
            <w:tcW w:w="2038" w:type="dxa"/>
          </w:tcPr>
          <w:p w:rsidR="00E9123F" w:rsidRDefault="00E9123F" w:rsidP="003C75BD">
            <w:pPr>
              <w:bidi w:val="0"/>
            </w:pPr>
            <w:r>
              <w:t>In</w:t>
            </w:r>
          </w:p>
        </w:tc>
        <w:tc>
          <w:tcPr>
            <w:tcW w:w="2106" w:type="dxa"/>
          </w:tcPr>
          <w:p w:rsidR="00E9123F" w:rsidRDefault="00E9123F" w:rsidP="003C75BD">
            <w:pPr>
              <w:bidi w:val="0"/>
            </w:pPr>
            <w:proofErr w:type="spellStart"/>
            <w:r>
              <w:t>data_width_g</w:t>
            </w:r>
            <w:proofErr w:type="spellEnd"/>
            <w:r>
              <w:t>*</w:t>
            </w:r>
            <w:proofErr w:type="spellStart"/>
            <w:r w:rsidRPr="00E9123F">
              <w:t>len_d_g</w:t>
            </w:r>
            <w:proofErr w:type="spellEnd"/>
          </w:p>
        </w:tc>
        <w:tc>
          <w:tcPr>
            <w:tcW w:w="2111" w:type="dxa"/>
          </w:tcPr>
          <w:p w:rsidR="00E9123F" w:rsidRPr="0020291D" w:rsidRDefault="00E9123F" w:rsidP="003C75BD">
            <w:pPr>
              <w:bidi w:val="0"/>
            </w:pPr>
            <w:r w:rsidRPr="00E9123F">
              <w:t>contains the length word</w:t>
            </w:r>
          </w:p>
        </w:tc>
      </w:tr>
      <w:tr w:rsidR="00E9123F" w:rsidTr="003C75BD">
        <w:tc>
          <w:tcPr>
            <w:tcW w:w="2267" w:type="dxa"/>
          </w:tcPr>
          <w:p w:rsidR="00E9123F" w:rsidRPr="0020291D" w:rsidRDefault="00E9123F" w:rsidP="003C75BD">
            <w:pPr>
              <w:bidi w:val="0"/>
            </w:pPr>
            <w:r w:rsidRPr="00E9123F">
              <w:t>ACK_O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'1' when valid data is transmitted to MW or for successful write operation</w:t>
            </w:r>
          </w:p>
        </w:tc>
      </w:tr>
      <w:tr w:rsidR="00E9123F" w:rsidTr="003C75BD">
        <w:tc>
          <w:tcPr>
            <w:tcW w:w="2267" w:type="dxa"/>
          </w:tcPr>
          <w:p w:rsidR="00E9123F" w:rsidRPr="0020291D" w:rsidRDefault="00E9123F" w:rsidP="003C75BD">
            <w:pPr>
              <w:bidi w:val="0"/>
            </w:pPr>
            <w:r w:rsidRPr="00E9123F">
              <w:t>WS_DAT_O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data_width_g</w:t>
            </w:r>
            <w:proofErr w:type="spellEnd"/>
          </w:p>
        </w:tc>
        <w:tc>
          <w:tcPr>
            <w:tcW w:w="2111" w:type="dxa"/>
          </w:tcPr>
          <w:p w:rsidR="00E9123F" w:rsidRPr="0020291D" w:rsidRDefault="00E9123F" w:rsidP="003C75BD">
            <w:pPr>
              <w:bidi w:val="0"/>
            </w:pPr>
            <w:r w:rsidRPr="00E9123F">
              <w:t>data transmit to MW</w:t>
            </w:r>
          </w:p>
        </w:tc>
      </w:tr>
      <w:tr w:rsidR="00E9123F" w:rsidTr="003C75BD">
        <w:tc>
          <w:tcPr>
            <w:tcW w:w="2267" w:type="dxa"/>
          </w:tcPr>
          <w:p w:rsidR="00E9123F" w:rsidRPr="0020291D" w:rsidRDefault="00E9123F" w:rsidP="003C75BD">
            <w:pPr>
              <w:bidi w:val="0"/>
            </w:pPr>
            <w:r w:rsidRPr="00E9123F">
              <w:t>STALL_O</w:t>
            </w:r>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STALL - WS is not available for transaction</w:t>
            </w:r>
          </w:p>
        </w:tc>
      </w:tr>
      <w:tr w:rsidR="00E9123F" w:rsidTr="003C75BD">
        <w:tc>
          <w:tcPr>
            <w:tcW w:w="2267" w:type="dxa"/>
          </w:tcPr>
          <w:p w:rsidR="00E9123F" w:rsidRPr="0020291D" w:rsidRDefault="00E9123F" w:rsidP="003C75BD">
            <w:pPr>
              <w:bidi w:val="0"/>
            </w:pPr>
            <w:proofErr w:type="spellStart"/>
            <w:r w:rsidRPr="00E9123F">
              <w:t>wm_end_out</w:t>
            </w:r>
            <w:proofErr w:type="spellEnd"/>
          </w:p>
        </w:tc>
        <w:tc>
          <w:tcPr>
            <w:tcW w:w="2038" w:type="dxa"/>
          </w:tcPr>
          <w:p w:rsidR="00E9123F" w:rsidRDefault="00E9123F" w:rsidP="003C75BD">
            <w:pPr>
              <w:bidi w:val="0"/>
            </w:pPr>
            <w:r>
              <w:t>Out</w:t>
            </w:r>
          </w:p>
        </w:tc>
        <w:tc>
          <w:tcPr>
            <w:tcW w:w="2106" w:type="dxa"/>
          </w:tcPr>
          <w:p w:rsidR="00E9123F" w:rsidRDefault="00E9123F" w:rsidP="003C75BD">
            <w:pPr>
              <w:bidi w:val="0"/>
            </w:pPr>
            <w:r>
              <w:t>1</w:t>
            </w:r>
          </w:p>
        </w:tc>
        <w:tc>
          <w:tcPr>
            <w:tcW w:w="2111" w:type="dxa"/>
          </w:tcPr>
          <w:p w:rsidR="00E9123F" w:rsidRPr="0020291D" w:rsidRDefault="00E9123F" w:rsidP="003C75BD">
            <w:pPr>
              <w:bidi w:val="0"/>
            </w:pPr>
            <w:r w:rsidRPr="00E9123F">
              <w:t>when '1' WM ended a transaction or reset by watchdog ERR_I signal</w:t>
            </w:r>
          </w:p>
        </w:tc>
      </w:tr>
      <w:tr w:rsidR="00E9123F" w:rsidTr="003C75BD">
        <w:tc>
          <w:tcPr>
            <w:tcW w:w="2267" w:type="dxa"/>
          </w:tcPr>
          <w:p w:rsidR="00E9123F" w:rsidRPr="0020291D" w:rsidRDefault="00E9123F" w:rsidP="003C75BD">
            <w:pPr>
              <w:bidi w:val="0"/>
            </w:pPr>
            <w:r w:rsidRPr="00E9123F">
              <w:t>ADR_O</w:t>
            </w:r>
          </w:p>
        </w:tc>
        <w:tc>
          <w:tcPr>
            <w:tcW w:w="2038" w:type="dxa"/>
          </w:tcPr>
          <w:p w:rsidR="00E9123F" w:rsidRDefault="00E9123F" w:rsidP="003C75BD">
            <w:pPr>
              <w:bidi w:val="0"/>
            </w:pPr>
            <w:r>
              <w:t>Out</w:t>
            </w:r>
          </w:p>
        </w:tc>
        <w:tc>
          <w:tcPr>
            <w:tcW w:w="2106" w:type="dxa"/>
          </w:tcPr>
          <w:p w:rsidR="00E9123F" w:rsidRDefault="00E9123F" w:rsidP="003C75BD">
            <w:pPr>
              <w:bidi w:val="0"/>
            </w:pPr>
            <w:proofErr w:type="spellStart"/>
            <w:r w:rsidRPr="00E9123F">
              <w:t>Add_width_g</w:t>
            </w:r>
            <w:proofErr w:type="spellEnd"/>
          </w:p>
        </w:tc>
        <w:tc>
          <w:tcPr>
            <w:tcW w:w="2111" w:type="dxa"/>
          </w:tcPr>
          <w:p w:rsidR="00E9123F" w:rsidRPr="0020291D" w:rsidRDefault="00E9123F" w:rsidP="003C75BD">
            <w:pPr>
              <w:bidi w:val="0"/>
            </w:pPr>
            <w:r w:rsidRPr="00E9123F">
              <w:t>contains the address word</w:t>
            </w:r>
          </w:p>
        </w:tc>
      </w:tr>
      <w:tr w:rsidR="00E9123F" w:rsidTr="003C75BD">
        <w:tc>
          <w:tcPr>
            <w:tcW w:w="2267" w:type="dxa"/>
          </w:tcPr>
          <w:p w:rsidR="00E9123F" w:rsidRPr="0020291D" w:rsidRDefault="00A34BFD" w:rsidP="003C75BD">
            <w:pPr>
              <w:bidi w:val="0"/>
            </w:pPr>
            <w:r w:rsidRPr="00A34BFD">
              <w:t>WM_DAT_O</w:t>
            </w:r>
          </w:p>
        </w:tc>
        <w:tc>
          <w:tcPr>
            <w:tcW w:w="2038" w:type="dxa"/>
          </w:tcPr>
          <w:p w:rsidR="00E9123F" w:rsidRDefault="00E9123F" w:rsidP="003C75BD">
            <w:pPr>
              <w:bidi w:val="0"/>
            </w:pPr>
            <w:r>
              <w:t>Out</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 xml:space="preserve">contains the </w:t>
            </w:r>
            <w:proofErr w:type="spellStart"/>
            <w:r w:rsidRPr="00A34BFD">
              <w:t>data_in</w:t>
            </w:r>
            <w:proofErr w:type="spellEnd"/>
            <w:r w:rsidRPr="00A34BFD">
              <w:t xml:space="preserve"> word</w:t>
            </w:r>
          </w:p>
        </w:tc>
      </w:tr>
      <w:tr w:rsidR="00E9123F" w:rsidTr="003C75BD">
        <w:tc>
          <w:tcPr>
            <w:tcW w:w="2267" w:type="dxa"/>
          </w:tcPr>
          <w:p w:rsidR="00E9123F" w:rsidRPr="0020291D" w:rsidRDefault="00A34BFD" w:rsidP="003C75BD">
            <w:pPr>
              <w:bidi w:val="0"/>
            </w:pPr>
            <w:r w:rsidRPr="00A34BFD">
              <w:t>WE_O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write, '0' for read</w:t>
            </w:r>
          </w:p>
        </w:tc>
      </w:tr>
      <w:tr w:rsidR="00E9123F" w:rsidTr="003C75BD">
        <w:tc>
          <w:tcPr>
            <w:tcW w:w="2267" w:type="dxa"/>
          </w:tcPr>
          <w:p w:rsidR="00E9123F" w:rsidRPr="0020291D" w:rsidRDefault="00A34BFD" w:rsidP="003C75BD">
            <w:pPr>
              <w:bidi w:val="0"/>
            </w:pPr>
            <w:r w:rsidRPr="00A34BFD">
              <w:t>STB_O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for active bus operation, '0' for no bus operation</w:t>
            </w:r>
          </w:p>
        </w:tc>
      </w:tr>
      <w:tr w:rsidR="00E9123F" w:rsidTr="003C75BD">
        <w:tc>
          <w:tcPr>
            <w:tcW w:w="2267" w:type="dxa"/>
          </w:tcPr>
          <w:p w:rsidR="00E9123F" w:rsidRPr="0020291D" w:rsidRDefault="00A34BFD" w:rsidP="003C75BD">
            <w:pPr>
              <w:bidi w:val="0"/>
            </w:pPr>
            <w:r w:rsidRPr="00A34BFD">
              <w:t>CYC_O</w:t>
            </w:r>
          </w:p>
        </w:tc>
        <w:tc>
          <w:tcPr>
            <w:tcW w:w="2038" w:type="dxa"/>
          </w:tcPr>
          <w:p w:rsidR="00E9123F" w:rsidRDefault="00E9123F" w:rsidP="003C75BD">
            <w:pPr>
              <w:bidi w:val="0"/>
            </w:pPr>
            <w:r>
              <w:t>Out</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 xml:space="preserve">'1' for bus transition </w:t>
            </w:r>
            <w:r w:rsidRPr="00A34BFD">
              <w:lastRenderedPageBreak/>
              <w:t>request, '0' for no bus transition request</w:t>
            </w:r>
          </w:p>
        </w:tc>
      </w:tr>
      <w:tr w:rsidR="00E9123F" w:rsidTr="003C75BD">
        <w:tc>
          <w:tcPr>
            <w:tcW w:w="2267" w:type="dxa"/>
          </w:tcPr>
          <w:p w:rsidR="00E9123F" w:rsidRPr="0020291D" w:rsidRDefault="00A34BFD" w:rsidP="00A34BFD">
            <w:pPr>
              <w:bidi w:val="0"/>
            </w:pPr>
            <w:r w:rsidRPr="00A34BFD">
              <w:lastRenderedPageBreak/>
              <w:t>TGA_O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data_width_g</w:t>
            </w:r>
            <w:proofErr w:type="spellEnd"/>
            <w:r w:rsidRPr="00A34BFD">
              <w:t>*</w:t>
            </w:r>
            <w:proofErr w:type="spellStart"/>
            <w:r w:rsidRPr="00A34BFD">
              <w:t>type_d_g</w:t>
            </w:r>
            <w:proofErr w:type="spellEnd"/>
          </w:p>
        </w:tc>
        <w:tc>
          <w:tcPr>
            <w:tcW w:w="2111" w:type="dxa"/>
          </w:tcPr>
          <w:p w:rsidR="00E9123F" w:rsidRPr="0020291D" w:rsidRDefault="00A34BFD" w:rsidP="003C75BD">
            <w:pPr>
              <w:bidi w:val="0"/>
            </w:pPr>
            <w:r w:rsidRPr="00A34BFD">
              <w:t>contains the type word</w:t>
            </w:r>
          </w:p>
        </w:tc>
      </w:tr>
      <w:tr w:rsidR="00E9123F" w:rsidTr="003C75BD">
        <w:tc>
          <w:tcPr>
            <w:tcW w:w="2267" w:type="dxa"/>
          </w:tcPr>
          <w:p w:rsidR="00E9123F" w:rsidRPr="0020291D" w:rsidRDefault="00A34BFD" w:rsidP="00A34BFD">
            <w:pPr>
              <w:bidi w:val="0"/>
            </w:pPr>
            <w:r w:rsidRPr="00A34BFD">
              <w:t>TGD_O</w:t>
            </w:r>
          </w:p>
        </w:tc>
        <w:tc>
          <w:tcPr>
            <w:tcW w:w="2038" w:type="dxa"/>
          </w:tcPr>
          <w:p w:rsidR="00E9123F" w:rsidRDefault="00E9123F" w:rsidP="00A34BFD">
            <w:pPr>
              <w:bidi w:val="0"/>
            </w:pPr>
            <w:r>
              <w:t>Out</w:t>
            </w:r>
          </w:p>
        </w:tc>
        <w:tc>
          <w:tcPr>
            <w:tcW w:w="2106" w:type="dxa"/>
          </w:tcPr>
          <w:p w:rsidR="00E9123F" w:rsidRDefault="00A34BFD" w:rsidP="00A34BFD">
            <w:pPr>
              <w:bidi w:val="0"/>
            </w:pPr>
            <w:proofErr w:type="spellStart"/>
            <w:r w:rsidRPr="00A34BFD">
              <w:t>len_d_g</w:t>
            </w:r>
            <w:proofErr w:type="spellEnd"/>
            <w:r w:rsidRPr="00A34BFD">
              <w:t xml:space="preserve"> * </w:t>
            </w:r>
            <w:proofErr w:type="spellStart"/>
            <w:r w:rsidRPr="00A34BFD">
              <w:t>data_width_g</w:t>
            </w:r>
            <w:proofErr w:type="spellEnd"/>
          </w:p>
        </w:tc>
        <w:tc>
          <w:tcPr>
            <w:tcW w:w="2111" w:type="dxa"/>
          </w:tcPr>
          <w:p w:rsidR="00E9123F" w:rsidRPr="0020291D" w:rsidRDefault="00A34BFD" w:rsidP="003C75BD">
            <w:pPr>
              <w:bidi w:val="0"/>
            </w:pPr>
            <w:r w:rsidRPr="00A34BFD">
              <w:t>contains the length word</w:t>
            </w:r>
          </w:p>
        </w:tc>
      </w:tr>
      <w:tr w:rsidR="00E9123F" w:rsidTr="003C75BD">
        <w:tc>
          <w:tcPr>
            <w:tcW w:w="2267" w:type="dxa"/>
          </w:tcPr>
          <w:p w:rsidR="00E9123F" w:rsidRPr="0020291D" w:rsidRDefault="00A34BFD" w:rsidP="003C75BD">
            <w:pPr>
              <w:bidi w:val="0"/>
            </w:pPr>
            <w:r w:rsidRPr="00A34BFD">
              <w:t>ACK_I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'1' when valid data is received from WS or for successful write operation in WS</w:t>
            </w:r>
          </w:p>
        </w:tc>
      </w:tr>
      <w:tr w:rsidR="00E9123F" w:rsidTr="003C75BD">
        <w:tc>
          <w:tcPr>
            <w:tcW w:w="2267" w:type="dxa"/>
          </w:tcPr>
          <w:p w:rsidR="00E9123F" w:rsidRPr="0020291D" w:rsidRDefault="00A34BFD" w:rsidP="003C75BD">
            <w:pPr>
              <w:bidi w:val="0"/>
            </w:pPr>
            <w:r w:rsidRPr="00A34BFD">
              <w:t>DAT_I_WM</w:t>
            </w:r>
          </w:p>
        </w:tc>
        <w:tc>
          <w:tcPr>
            <w:tcW w:w="2038" w:type="dxa"/>
          </w:tcPr>
          <w:p w:rsidR="00E9123F" w:rsidRDefault="00A34BFD" w:rsidP="003C75BD">
            <w:pPr>
              <w:bidi w:val="0"/>
            </w:pPr>
            <w:r>
              <w:t>In</w:t>
            </w:r>
          </w:p>
        </w:tc>
        <w:tc>
          <w:tcPr>
            <w:tcW w:w="2106" w:type="dxa"/>
          </w:tcPr>
          <w:p w:rsidR="00E9123F" w:rsidRDefault="00A34BFD" w:rsidP="003C75BD">
            <w:pPr>
              <w:bidi w:val="0"/>
            </w:pPr>
            <w:proofErr w:type="spellStart"/>
            <w:r w:rsidRPr="00A34BFD">
              <w:t>data_width_g</w:t>
            </w:r>
            <w:proofErr w:type="spellEnd"/>
          </w:p>
        </w:tc>
        <w:tc>
          <w:tcPr>
            <w:tcW w:w="2111" w:type="dxa"/>
          </w:tcPr>
          <w:p w:rsidR="00E9123F" w:rsidRPr="0020291D" w:rsidRDefault="00A34BFD" w:rsidP="003C75BD">
            <w:pPr>
              <w:bidi w:val="0"/>
            </w:pPr>
            <w:r w:rsidRPr="00A34BFD">
              <w:t>data received from WS</w:t>
            </w:r>
          </w:p>
        </w:tc>
      </w:tr>
      <w:tr w:rsidR="00E9123F" w:rsidTr="003C75BD">
        <w:tc>
          <w:tcPr>
            <w:tcW w:w="2267" w:type="dxa"/>
          </w:tcPr>
          <w:p w:rsidR="00E9123F" w:rsidRPr="0020291D" w:rsidRDefault="00A34BFD" w:rsidP="003C75BD">
            <w:pPr>
              <w:bidi w:val="0"/>
            </w:pPr>
            <w:r w:rsidRPr="00A34BFD">
              <w:t>STALL_I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STALL - WS is not available for transaction</w:t>
            </w:r>
          </w:p>
        </w:tc>
      </w:tr>
      <w:tr w:rsidR="00E9123F" w:rsidTr="003C75BD">
        <w:tc>
          <w:tcPr>
            <w:tcW w:w="2267" w:type="dxa"/>
          </w:tcPr>
          <w:p w:rsidR="00E9123F" w:rsidRPr="0020291D" w:rsidRDefault="00A34BFD" w:rsidP="003C75BD">
            <w:pPr>
              <w:bidi w:val="0"/>
            </w:pPr>
            <w:r w:rsidRPr="00A34BFD">
              <w:t>ERR_I</w:t>
            </w:r>
          </w:p>
        </w:tc>
        <w:tc>
          <w:tcPr>
            <w:tcW w:w="2038" w:type="dxa"/>
          </w:tcPr>
          <w:p w:rsidR="00E9123F" w:rsidRDefault="00A34BFD" w:rsidP="003C75BD">
            <w:pPr>
              <w:bidi w:val="0"/>
            </w:pPr>
            <w:r>
              <w:t>In</w:t>
            </w:r>
          </w:p>
        </w:tc>
        <w:tc>
          <w:tcPr>
            <w:tcW w:w="2106" w:type="dxa"/>
          </w:tcPr>
          <w:p w:rsidR="00E9123F" w:rsidRDefault="00A34BFD" w:rsidP="003C75BD">
            <w:pPr>
              <w:bidi w:val="0"/>
            </w:pPr>
            <w:r>
              <w:t>1</w:t>
            </w:r>
          </w:p>
        </w:tc>
        <w:tc>
          <w:tcPr>
            <w:tcW w:w="2111" w:type="dxa"/>
          </w:tcPr>
          <w:p w:rsidR="00E9123F" w:rsidRPr="0020291D" w:rsidRDefault="00A34BFD" w:rsidP="003C75BD">
            <w:pPr>
              <w:bidi w:val="0"/>
            </w:pPr>
            <w:r w:rsidRPr="00A34BFD">
              <w:t>Watchdog interrupts, resets wishbone master</w:t>
            </w:r>
          </w:p>
        </w:tc>
      </w:tr>
    </w:tbl>
    <w:p w:rsidR="00703460" w:rsidRDefault="00A35E76" w:rsidP="00A35E76">
      <w:pPr>
        <w:pStyle w:val="Caption"/>
        <w:bidi w:val="0"/>
        <w:jc w:val="center"/>
      </w:pPr>
      <w:bookmarkStart w:id="245" w:name="_Toc378517834"/>
      <w:bookmarkStart w:id="246" w:name="_Toc378519010"/>
      <w:r>
        <w:t xml:space="preserve">Table </w:t>
      </w:r>
      <w:fldSimple w:instr=" SEQ Table \* ARABIC ">
        <w:r w:rsidR="00D1530F">
          <w:rPr>
            <w:noProof/>
          </w:rPr>
          <w:t>26</w:t>
        </w:r>
      </w:fldSimple>
      <w:r>
        <w:rPr>
          <w:noProof/>
        </w:rPr>
        <w:t xml:space="preserve">- </w:t>
      </w:r>
      <w:r w:rsidRPr="00CE5B22">
        <w:rPr>
          <w:noProof/>
        </w:rPr>
        <w:t xml:space="preserve">Core </w:t>
      </w:r>
      <w:r>
        <w:rPr>
          <w:noProof/>
        </w:rPr>
        <w:t>signals</w:t>
      </w:r>
      <w:r w:rsidRPr="00CE5B22">
        <w:rPr>
          <w:noProof/>
        </w:rPr>
        <w:t xml:space="preserve"> table</w:t>
      </w:r>
      <w:bookmarkEnd w:id="245"/>
      <w:bookmarkEnd w:id="246"/>
    </w:p>
    <w:p w:rsidR="003D2466" w:rsidRDefault="003D2466" w:rsidP="00CA5F48">
      <w:pPr>
        <w:pStyle w:val="Heading2"/>
        <w:bidi w:val="0"/>
      </w:pPr>
    </w:p>
    <w:p w:rsidR="00630796" w:rsidRDefault="0015094A" w:rsidP="007B4982">
      <w:pPr>
        <w:pStyle w:val="Heading2"/>
        <w:bidi w:val="0"/>
      </w:pPr>
      <w:bookmarkStart w:id="247" w:name="_Toc378518887"/>
      <w:r>
        <w:t>3.8</w:t>
      </w:r>
      <w:r>
        <w:tab/>
      </w:r>
      <w:r w:rsidR="0045396C">
        <w:t xml:space="preserve"> S</w:t>
      </w:r>
      <w:r w:rsidR="007B4982">
        <w:t>ignal</w:t>
      </w:r>
      <w:r w:rsidR="0045396C">
        <w:t xml:space="preserve"> </w:t>
      </w:r>
      <w:r w:rsidR="007B4982">
        <w:t>Generator</w:t>
      </w:r>
      <w:bookmarkEnd w:id="247"/>
    </w:p>
    <w:p w:rsidR="00041486" w:rsidRPr="00041486" w:rsidRDefault="00041486" w:rsidP="00041486">
      <w:pPr>
        <w:bidi w:val="0"/>
      </w:pPr>
    </w:p>
    <w:p w:rsidR="0045396C" w:rsidRPr="00F26180" w:rsidRDefault="0045396C" w:rsidP="0045396C">
      <w:pPr>
        <w:bidi w:val="0"/>
        <w:rPr>
          <w:rStyle w:val="Emphasis"/>
        </w:rPr>
      </w:pPr>
      <w:r w:rsidRPr="00F26180">
        <w:rPr>
          <w:rStyle w:val="Emphasis"/>
        </w:rPr>
        <w:t>General Description</w:t>
      </w:r>
    </w:p>
    <w:p w:rsidR="0045396C" w:rsidRDefault="0045396C" w:rsidP="0045396C">
      <w:pPr>
        <w:bidi w:val="0"/>
      </w:pPr>
      <w:r w:rsidRPr="001A5F3C">
        <w:t>The entity generates a trigger and data signals according the chosen scene</w:t>
      </w:r>
      <w:r>
        <w:t>, t</w:t>
      </w:r>
      <w:r w:rsidRPr="001A5F3C">
        <w:t>he user chose one of different scenes</w:t>
      </w:r>
      <w:r>
        <w:t xml:space="preserve"> that are defined in the entity</w:t>
      </w:r>
      <w:r w:rsidRPr="001A5F3C">
        <w:t xml:space="preserve"> (we have 5 scenes for now)</w:t>
      </w:r>
      <w:r>
        <w:t>.</w:t>
      </w:r>
    </w:p>
    <w:p w:rsidR="0045396C" w:rsidRDefault="0045396C" w:rsidP="0045396C">
      <w:pPr>
        <w:bidi w:val="0"/>
      </w:pPr>
      <w:r>
        <w:t xml:space="preserve"> </w:t>
      </w:r>
      <w:r w:rsidRPr="001A5F3C">
        <w:t xml:space="preserve">The </w:t>
      </w:r>
      <w:r>
        <w:t xml:space="preserve">internal </w:t>
      </w:r>
      <w:r w:rsidRPr="001A5F3C">
        <w:t xml:space="preserve">output data is a cyclic counter that change </w:t>
      </w:r>
      <w:r>
        <w:t>from</w:t>
      </w:r>
      <w:r w:rsidRPr="001A5F3C">
        <w:t xml:space="preserve"> 0 to </w:t>
      </w:r>
      <w:r>
        <w:t>(</w:t>
      </w:r>
      <w:r w:rsidRPr="001A5F3C">
        <w:t>2^</w:t>
      </w:r>
      <w:r w:rsidRPr="002B05B0">
        <w:t xml:space="preserve"> </w:t>
      </w:r>
      <w:proofErr w:type="spellStart"/>
      <w:r w:rsidRPr="00BE7FEE">
        <w:t>num_of_signals_g</w:t>
      </w:r>
      <w:proofErr w:type="spellEnd"/>
      <w:r>
        <w:t>) – 1, but w</w:t>
      </w:r>
      <w:r w:rsidRPr="001A5F3C">
        <w:t>e can also get the data and trigger signals from an external source</w:t>
      </w:r>
      <w:r>
        <w:t>.</w:t>
      </w:r>
    </w:p>
    <w:p w:rsidR="0015094A" w:rsidRDefault="0015094A" w:rsidP="0015094A">
      <w:pPr>
        <w:bidi w:val="0"/>
      </w:pPr>
    </w:p>
    <w:p w:rsidR="0045396C" w:rsidRDefault="0045396C" w:rsidP="0045396C">
      <w:pPr>
        <w:bidi w:val="0"/>
      </w:pPr>
      <w:r>
        <w:rPr>
          <w:noProof/>
        </w:rPr>
        <w:lastRenderedPageBreak/>
        <w:drawing>
          <wp:inline distT="0" distB="0" distL="0" distR="0" wp14:anchorId="0E125E3E" wp14:editId="71B638FA">
            <wp:extent cx="3063875" cy="2849880"/>
            <wp:effectExtent l="0" t="0" r="3175" b="7620"/>
            <wp:docPr id="69" name="Picture 69" descr="C:\Users\מורן\Desktop\SYNTESIS\SIGNAL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מורן\Desktop\SYNTESIS\SIGNAL GENERA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3875" cy="2849880"/>
                    </a:xfrm>
                    <a:prstGeom prst="rect">
                      <a:avLst/>
                    </a:prstGeom>
                    <a:noFill/>
                    <a:ln>
                      <a:noFill/>
                    </a:ln>
                  </pic:spPr>
                </pic:pic>
              </a:graphicData>
            </a:graphic>
          </wp:inline>
        </w:drawing>
      </w:r>
    </w:p>
    <w:p w:rsidR="00CA5F48" w:rsidRDefault="0015094A" w:rsidP="0015094A">
      <w:pPr>
        <w:pStyle w:val="Caption"/>
        <w:bidi w:val="0"/>
        <w:jc w:val="center"/>
      </w:pPr>
      <w:bookmarkStart w:id="248" w:name="_Toc378517780"/>
      <w:bookmarkStart w:id="249" w:name="_Toc378518951"/>
      <w:r>
        <w:t xml:space="preserve">Figure </w:t>
      </w:r>
      <w:fldSimple w:instr=" SEQ Figure \* ARABIC ">
        <w:r w:rsidR="0000669E">
          <w:rPr>
            <w:noProof/>
          </w:rPr>
          <w:t>30</w:t>
        </w:r>
      </w:fldSimple>
      <w:r>
        <w:rPr>
          <w:noProof/>
        </w:rPr>
        <w:t>- Signal generator</w:t>
      </w:r>
      <w:bookmarkEnd w:id="248"/>
      <w:bookmarkEnd w:id="249"/>
    </w:p>
    <w:p w:rsidR="0045396C" w:rsidRDefault="0045396C" w:rsidP="00CA5F48">
      <w:pPr>
        <w:bidi w:val="0"/>
      </w:pPr>
      <w:r>
        <w:t>Generic table</w:t>
      </w:r>
    </w:p>
    <w:tbl>
      <w:tblPr>
        <w:tblStyle w:val="TableGrid"/>
        <w:tblW w:w="0" w:type="auto"/>
        <w:tblLook w:val="04A0" w:firstRow="1" w:lastRow="0" w:firstColumn="1" w:lastColumn="0" w:noHBand="0" w:noVBand="1"/>
      </w:tblPr>
      <w:tblGrid>
        <w:gridCol w:w="2840"/>
        <w:gridCol w:w="2841"/>
        <w:gridCol w:w="2841"/>
      </w:tblGrid>
      <w:tr w:rsidR="0045396C" w:rsidTr="008B50AB">
        <w:tc>
          <w:tcPr>
            <w:tcW w:w="2840" w:type="dxa"/>
          </w:tcPr>
          <w:p w:rsidR="0045396C" w:rsidRDefault="0045396C" w:rsidP="008B50AB">
            <w:pPr>
              <w:bidi w:val="0"/>
            </w:pPr>
            <w:r>
              <w:t>Name</w:t>
            </w:r>
          </w:p>
        </w:tc>
        <w:tc>
          <w:tcPr>
            <w:tcW w:w="2841" w:type="dxa"/>
          </w:tcPr>
          <w:p w:rsidR="0045396C" w:rsidRDefault="0045396C" w:rsidP="008B50AB">
            <w:pPr>
              <w:bidi w:val="0"/>
            </w:pPr>
            <w:r>
              <w:t xml:space="preserve">Width </w:t>
            </w:r>
          </w:p>
        </w:tc>
        <w:tc>
          <w:tcPr>
            <w:tcW w:w="2841" w:type="dxa"/>
          </w:tcPr>
          <w:p w:rsidR="0045396C" w:rsidRDefault="0045396C" w:rsidP="008B50AB">
            <w:pPr>
              <w:bidi w:val="0"/>
            </w:pPr>
            <w:r>
              <w:t>Description</w:t>
            </w:r>
          </w:p>
        </w:tc>
      </w:tr>
      <w:tr w:rsidR="0045396C" w:rsidTr="008B50AB">
        <w:tc>
          <w:tcPr>
            <w:tcW w:w="2840" w:type="dxa"/>
          </w:tcPr>
          <w:p w:rsidR="0045396C" w:rsidRDefault="0045396C" w:rsidP="008B50AB">
            <w:pPr>
              <w:bidi w:val="0"/>
            </w:pPr>
            <w:proofErr w:type="spellStart"/>
            <w:r w:rsidRPr="00BE7FEE">
              <w:t>reset_polarity_g</w:t>
            </w:r>
            <w:proofErr w:type="spellEnd"/>
          </w:p>
        </w:tc>
        <w:tc>
          <w:tcPr>
            <w:tcW w:w="2841" w:type="dxa"/>
          </w:tcPr>
          <w:p w:rsidR="0045396C" w:rsidRDefault="0045396C" w:rsidP="008B50AB">
            <w:pPr>
              <w:bidi w:val="0"/>
            </w:pPr>
            <w:r>
              <w:t>1</w:t>
            </w:r>
          </w:p>
        </w:tc>
        <w:tc>
          <w:tcPr>
            <w:tcW w:w="2841" w:type="dxa"/>
          </w:tcPr>
          <w:p w:rsidR="0045396C" w:rsidRDefault="0045396C" w:rsidP="008B50AB">
            <w:pPr>
              <w:bidi w:val="0"/>
            </w:pPr>
            <w:r w:rsidRPr="00BE7FEE">
              <w:t>'1' reset active high, '0' active low</w:t>
            </w:r>
          </w:p>
        </w:tc>
      </w:tr>
      <w:tr w:rsidR="0045396C" w:rsidTr="008B50AB">
        <w:tc>
          <w:tcPr>
            <w:tcW w:w="2840" w:type="dxa"/>
          </w:tcPr>
          <w:p w:rsidR="0045396C" w:rsidRPr="00BE7FEE" w:rsidRDefault="0045396C" w:rsidP="008B50AB">
            <w:pPr>
              <w:bidi w:val="0"/>
            </w:pPr>
            <w:proofErr w:type="spellStart"/>
            <w:r w:rsidRPr="002B05B0">
              <w:t>enable_polarity_g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'1' the entity is active high, '0' entity is active low</w:t>
            </w:r>
          </w:p>
        </w:tc>
      </w:tr>
      <w:tr w:rsidR="0045396C" w:rsidTr="008B50AB">
        <w:tc>
          <w:tcPr>
            <w:tcW w:w="2840" w:type="dxa"/>
          </w:tcPr>
          <w:p w:rsidR="0045396C" w:rsidRPr="00BE7FEE" w:rsidRDefault="0045396C" w:rsidP="008B50AB">
            <w:pPr>
              <w:bidi w:val="0"/>
            </w:pPr>
            <w:proofErr w:type="spellStart"/>
            <w:r w:rsidRPr="00BE7FEE">
              <w:t>data_width_g</w:t>
            </w:r>
            <w:proofErr w:type="spellEnd"/>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BE7FEE">
              <w:t>defines the width of the data lines of the system</w:t>
            </w:r>
          </w:p>
        </w:tc>
      </w:tr>
      <w:tr w:rsidR="0045396C" w:rsidTr="008B50AB">
        <w:tc>
          <w:tcPr>
            <w:tcW w:w="2840" w:type="dxa"/>
          </w:tcPr>
          <w:p w:rsidR="0045396C" w:rsidRPr="00BE7FEE" w:rsidRDefault="0045396C" w:rsidP="008B50AB">
            <w:pPr>
              <w:bidi w:val="0"/>
            </w:pPr>
            <w:proofErr w:type="spellStart"/>
            <w:r w:rsidRPr="00BE7FEE">
              <w:t>num_of_signals_g</w:t>
            </w:r>
            <w:proofErr w:type="spellEnd"/>
          </w:p>
        </w:tc>
        <w:tc>
          <w:tcPr>
            <w:tcW w:w="2841" w:type="dxa"/>
          </w:tcPr>
          <w:p w:rsidR="0045396C" w:rsidRDefault="0045396C" w:rsidP="008B50AB">
            <w:pPr>
              <w:bidi w:val="0"/>
            </w:pPr>
            <w:r>
              <w:t>4</w:t>
            </w:r>
          </w:p>
        </w:tc>
        <w:tc>
          <w:tcPr>
            <w:tcW w:w="2841" w:type="dxa"/>
          </w:tcPr>
          <w:p w:rsidR="0045396C" w:rsidRPr="00BE7FEE" w:rsidRDefault="0045396C" w:rsidP="008B50AB">
            <w:pPr>
              <w:bidi w:val="0"/>
            </w:pPr>
            <w:r w:rsidRPr="00BE7FEE">
              <w:t>num</w:t>
            </w:r>
            <w:r>
              <w:t>ber</w:t>
            </w:r>
            <w:r w:rsidRPr="00BE7FEE">
              <w:t xml:space="preserve"> of signals that will be recorded simultaneously</w:t>
            </w:r>
          </w:p>
        </w:tc>
      </w:tr>
      <w:tr w:rsidR="0045396C" w:rsidTr="008B50AB">
        <w:tc>
          <w:tcPr>
            <w:tcW w:w="2840" w:type="dxa"/>
          </w:tcPr>
          <w:p w:rsidR="0045396C" w:rsidRPr="00BE7FEE" w:rsidRDefault="0045396C" w:rsidP="008B50AB">
            <w:pPr>
              <w:bidi w:val="0"/>
            </w:pPr>
            <w:proofErr w:type="spellStart"/>
            <w:r w:rsidRPr="00362D80">
              <w:t>external_en_g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362D80">
              <w:t xml:space="preserve">1 -&gt; getting the data from an external source . 0 -&gt; </w:t>
            </w:r>
            <w:proofErr w:type="spellStart"/>
            <w:r w:rsidRPr="00362D80">
              <w:t>dout</w:t>
            </w:r>
            <w:proofErr w:type="spellEnd"/>
            <w:r w:rsidRPr="00362D80">
              <w:t xml:space="preserve"> is a counter</w:t>
            </w:r>
          </w:p>
        </w:tc>
      </w:tr>
      <w:tr w:rsidR="0045396C" w:rsidTr="008B50AB">
        <w:tc>
          <w:tcPr>
            <w:tcW w:w="2840" w:type="dxa"/>
          </w:tcPr>
          <w:p w:rsidR="0045396C" w:rsidRPr="00BE7FEE" w:rsidRDefault="0045396C" w:rsidP="008B50AB">
            <w:pPr>
              <w:bidi w:val="0"/>
            </w:pPr>
            <w:proofErr w:type="spellStart"/>
            <w:r w:rsidRPr="002B05B0">
              <w:t>Add_width_g</w:t>
            </w:r>
            <w:proofErr w:type="spellEnd"/>
          </w:p>
        </w:tc>
        <w:tc>
          <w:tcPr>
            <w:tcW w:w="2841" w:type="dxa"/>
          </w:tcPr>
          <w:p w:rsidR="0045396C" w:rsidRDefault="0045396C" w:rsidP="008B50AB">
            <w:pPr>
              <w:bidi w:val="0"/>
            </w:pPr>
            <w:r>
              <w:t>8</w:t>
            </w:r>
          </w:p>
        </w:tc>
        <w:tc>
          <w:tcPr>
            <w:tcW w:w="2841" w:type="dxa"/>
          </w:tcPr>
          <w:p w:rsidR="0045396C" w:rsidRPr="00BE7FEE" w:rsidRDefault="0045396C" w:rsidP="008B50AB">
            <w:pPr>
              <w:bidi w:val="0"/>
            </w:pPr>
            <w:r w:rsidRPr="002B05B0">
              <w:t>width of addr</w:t>
            </w:r>
            <w:r>
              <w:t>ess</w:t>
            </w:r>
            <w:r w:rsidRPr="002B05B0">
              <w:t xml:space="preserve"> word in the WB</w:t>
            </w:r>
          </w:p>
        </w:tc>
      </w:tr>
      <w:tr w:rsidR="0045396C" w:rsidTr="008B50AB">
        <w:tc>
          <w:tcPr>
            <w:tcW w:w="2840" w:type="dxa"/>
          </w:tcPr>
          <w:p w:rsidR="0045396C" w:rsidRPr="00BE7FEE" w:rsidRDefault="0045396C" w:rsidP="008B50AB">
            <w:pPr>
              <w:bidi w:val="0"/>
            </w:pPr>
            <w:proofErr w:type="spellStart"/>
            <w:r w:rsidRPr="002B05B0">
              <w:t>len_d_g</w:t>
            </w:r>
            <w:proofErr w:type="spellEnd"/>
          </w:p>
        </w:tc>
        <w:tc>
          <w:tcPr>
            <w:tcW w:w="2841" w:type="dxa"/>
          </w:tcPr>
          <w:p w:rsidR="0045396C" w:rsidRDefault="0045396C" w:rsidP="008B50AB">
            <w:pPr>
              <w:bidi w:val="0"/>
            </w:pPr>
            <w:r>
              <w:t>1</w:t>
            </w:r>
          </w:p>
        </w:tc>
        <w:tc>
          <w:tcPr>
            <w:tcW w:w="2841" w:type="dxa"/>
          </w:tcPr>
          <w:p w:rsidR="0045396C" w:rsidRPr="00BE7FEE" w:rsidRDefault="0045396C" w:rsidP="008B50AB">
            <w:pPr>
              <w:bidi w:val="0"/>
            </w:pPr>
            <w:r w:rsidRPr="002B05B0">
              <w:t>Length Depth</w:t>
            </w:r>
          </w:p>
        </w:tc>
      </w:tr>
      <w:tr w:rsidR="0045396C" w:rsidTr="008B50AB">
        <w:tc>
          <w:tcPr>
            <w:tcW w:w="2840" w:type="dxa"/>
          </w:tcPr>
          <w:p w:rsidR="0045396C" w:rsidRPr="00362D80" w:rsidRDefault="0045396C" w:rsidP="008B50AB">
            <w:pPr>
              <w:bidi w:val="0"/>
            </w:pPr>
            <w:proofErr w:type="spellStart"/>
            <w:r w:rsidRPr="002B05B0">
              <w:t>type_d_g</w:t>
            </w:r>
            <w:proofErr w:type="spellEnd"/>
          </w:p>
        </w:tc>
        <w:tc>
          <w:tcPr>
            <w:tcW w:w="2841" w:type="dxa"/>
          </w:tcPr>
          <w:p w:rsidR="0045396C" w:rsidRDefault="0045396C" w:rsidP="008B50AB">
            <w:pPr>
              <w:bidi w:val="0"/>
            </w:pPr>
            <w:r>
              <w:t>1</w:t>
            </w:r>
          </w:p>
        </w:tc>
        <w:tc>
          <w:tcPr>
            <w:tcW w:w="2841" w:type="dxa"/>
          </w:tcPr>
          <w:p w:rsidR="0045396C" w:rsidRPr="00362D80" w:rsidRDefault="0045396C" w:rsidP="008B50AB">
            <w:pPr>
              <w:bidi w:val="0"/>
            </w:pPr>
            <w:r w:rsidRPr="002B05B0">
              <w:t>Type Depth</w:t>
            </w:r>
          </w:p>
        </w:tc>
      </w:tr>
    </w:tbl>
    <w:p w:rsidR="0045396C" w:rsidRDefault="0015094A" w:rsidP="0015094A">
      <w:pPr>
        <w:pStyle w:val="Caption"/>
        <w:bidi w:val="0"/>
        <w:jc w:val="center"/>
      </w:pPr>
      <w:bookmarkStart w:id="250" w:name="_Toc378517835"/>
      <w:bookmarkStart w:id="251" w:name="_Toc378519011"/>
      <w:r>
        <w:t xml:space="preserve">Table </w:t>
      </w:r>
      <w:fldSimple w:instr=" SEQ Table \* ARABIC ">
        <w:r w:rsidR="00D1530F">
          <w:rPr>
            <w:noProof/>
          </w:rPr>
          <w:t>27</w:t>
        </w:r>
      </w:fldSimple>
      <w:r>
        <w:rPr>
          <w:noProof/>
        </w:rPr>
        <w:t>- Signal generator generic table</w:t>
      </w:r>
      <w:bookmarkEnd w:id="250"/>
      <w:bookmarkEnd w:id="251"/>
    </w:p>
    <w:p w:rsidR="0045396C" w:rsidRDefault="0045396C" w:rsidP="0045396C">
      <w:pPr>
        <w:bidi w:val="0"/>
      </w:pPr>
      <w:r>
        <w:t>Signals table</w:t>
      </w:r>
    </w:p>
    <w:tbl>
      <w:tblPr>
        <w:tblStyle w:val="TableGrid"/>
        <w:tblW w:w="0" w:type="auto"/>
        <w:tblLook w:val="04A0" w:firstRow="1" w:lastRow="0" w:firstColumn="1" w:lastColumn="0" w:noHBand="0" w:noVBand="1"/>
      </w:tblPr>
      <w:tblGrid>
        <w:gridCol w:w="2265"/>
        <w:gridCol w:w="1736"/>
        <w:gridCol w:w="2665"/>
        <w:gridCol w:w="1856"/>
      </w:tblGrid>
      <w:tr w:rsidR="0045396C" w:rsidTr="008B50AB">
        <w:tc>
          <w:tcPr>
            <w:tcW w:w="2265" w:type="dxa"/>
          </w:tcPr>
          <w:p w:rsidR="0045396C" w:rsidRDefault="0045396C" w:rsidP="008B50AB">
            <w:pPr>
              <w:bidi w:val="0"/>
            </w:pPr>
            <w:r>
              <w:t>Name</w:t>
            </w:r>
          </w:p>
        </w:tc>
        <w:tc>
          <w:tcPr>
            <w:tcW w:w="1736" w:type="dxa"/>
          </w:tcPr>
          <w:p w:rsidR="0045396C" w:rsidRDefault="0045396C" w:rsidP="008B50AB">
            <w:pPr>
              <w:bidi w:val="0"/>
            </w:pPr>
            <w:r>
              <w:t>Direction</w:t>
            </w:r>
          </w:p>
        </w:tc>
        <w:tc>
          <w:tcPr>
            <w:tcW w:w="2665" w:type="dxa"/>
          </w:tcPr>
          <w:p w:rsidR="0045396C" w:rsidRDefault="0045396C" w:rsidP="008B50AB">
            <w:pPr>
              <w:bidi w:val="0"/>
            </w:pPr>
            <w:r>
              <w:t>Width</w:t>
            </w:r>
          </w:p>
        </w:tc>
        <w:tc>
          <w:tcPr>
            <w:tcW w:w="1856" w:type="dxa"/>
          </w:tcPr>
          <w:p w:rsidR="0045396C" w:rsidRDefault="0045396C" w:rsidP="008B50AB">
            <w:pPr>
              <w:bidi w:val="0"/>
            </w:pPr>
            <w:r>
              <w:t>Description</w:t>
            </w:r>
          </w:p>
        </w:tc>
      </w:tr>
      <w:tr w:rsidR="0045396C" w:rsidTr="008B50AB">
        <w:tc>
          <w:tcPr>
            <w:tcW w:w="2265" w:type="dxa"/>
          </w:tcPr>
          <w:p w:rsidR="0045396C" w:rsidRDefault="0045396C" w:rsidP="008B50AB">
            <w:pPr>
              <w:bidi w:val="0"/>
            </w:pPr>
            <w:proofErr w:type="spellStart"/>
            <w:r w:rsidRPr="00BE7FEE">
              <w:t>clk</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clock</w:t>
            </w:r>
          </w:p>
        </w:tc>
      </w:tr>
      <w:tr w:rsidR="0045396C" w:rsidTr="008B50AB">
        <w:tc>
          <w:tcPr>
            <w:tcW w:w="2265" w:type="dxa"/>
          </w:tcPr>
          <w:p w:rsidR="0045396C" w:rsidRPr="00BE7FEE" w:rsidRDefault="0045396C" w:rsidP="008B50AB">
            <w:pPr>
              <w:bidi w:val="0"/>
            </w:pPr>
            <w:r w:rsidRPr="00661D7E">
              <w:t>Reset</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System reset</w:t>
            </w:r>
          </w:p>
        </w:tc>
      </w:tr>
      <w:tr w:rsidR="0045396C" w:rsidTr="008B50AB">
        <w:tc>
          <w:tcPr>
            <w:tcW w:w="2265" w:type="dxa"/>
          </w:tcPr>
          <w:p w:rsidR="0045396C" w:rsidRPr="00661D7E" w:rsidRDefault="0045396C" w:rsidP="008B50AB">
            <w:pPr>
              <w:bidi w:val="0"/>
            </w:pPr>
            <w:proofErr w:type="spellStart"/>
            <w:r w:rsidRPr="001A5F3C">
              <w:t>data_in</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t>External data in</w:t>
            </w:r>
          </w:p>
        </w:tc>
      </w:tr>
      <w:tr w:rsidR="0045396C" w:rsidTr="008B50AB">
        <w:tc>
          <w:tcPr>
            <w:tcW w:w="2265" w:type="dxa"/>
          </w:tcPr>
          <w:p w:rsidR="0045396C" w:rsidRPr="00661D7E" w:rsidRDefault="0045396C" w:rsidP="008B50AB">
            <w:pPr>
              <w:bidi w:val="0"/>
            </w:pPr>
            <w:proofErr w:type="spellStart"/>
            <w:r w:rsidRPr="001A5F3C">
              <w:t>trigger_in</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FB784B">
              <w:t>num_of_signals_g</w:t>
            </w:r>
            <w:proofErr w:type="spellEnd"/>
          </w:p>
        </w:tc>
        <w:tc>
          <w:tcPr>
            <w:tcW w:w="1856" w:type="dxa"/>
          </w:tcPr>
          <w:p w:rsidR="0045396C" w:rsidRDefault="0045396C" w:rsidP="008B50AB">
            <w:pPr>
              <w:bidi w:val="0"/>
            </w:pPr>
            <w:r>
              <w:t xml:space="preserve">External trigger in </w:t>
            </w:r>
          </w:p>
        </w:tc>
      </w:tr>
      <w:tr w:rsidR="0045396C" w:rsidTr="008B50AB">
        <w:tc>
          <w:tcPr>
            <w:tcW w:w="2265" w:type="dxa"/>
          </w:tcPr>
          <w:p w:rsidR="0045396C" w:rsidRPr="00661D7E" w:rsidRDefault="0045396C" w:rsidP="008B50AB">
            <w:pPr>
              <w:bidi w:val="0"/>
            </w:pPr>
            <w:r w:rsidRPr="002B05B0">
              <w:t>ADR_I</w:t>
            </w:r>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2B05B0">
              <w:t>Add_width_g</w:t>
            </w:r>
            <w:proofErr w:type="spellEnd"/>
          </w:p>
        </w:tc>
        <w:tc>
          <w:tcPr>
            <w:tcW w:w="1856" w:type="dxa"/>
          </w:tcPr>
          <w:p w:rsidR="0045396C" w:rsidRPr="00661D7E" w:rsidRDefault="0045396C" w:rsidP="008B50AB">
            <w:pPr>
              <w:bidi w:val="0"/>
            </w:pPr>
            <w:r w:rsidRPr="00B524BD">
              <w:t>contains the addr</w:t>
            </w:r>
            <w:r>
              <w:t>ess</w:t>
            </w:r>
            <w:r w:rsidRPr="00B524BD">
              <w:t xml:space="preserve"> word</w:t>
            </w:r>
          </w:p>
        </w:tc>
      </w:tr>
      <w:tr w:rsidR="0045396C" w:rsidTr="008B50AB">
        <w:tc>
          <w:tcPr>
            <w:tcW w:w="2265" w:type="dxa"/>
          </w:tcPr>
          <w:p w:rsidR="0045396C" w:rsidRPr="00661D7E" w:rsidRDefault="0045396C" w:rsidP="008B50AB">
            <w:pPr>
              <w:bidi w:val="0"/>
            </w:pPr>
            <w:r w:rsidRPr="002B05B0">
              <w:t>DAT_I</w:t>
            </w:r>
          </w:p>
        </w:tc>
        <w:tc>
          <w:tcPr>
            <w:tcW w:w="1736" w:type="dxa"/>
          </w:tcPr>
          <w:p w:rsidR="0045396C" w:rsidRDefault="0045396C" w:rsidP="008B50AB">
            <w:pPr>
              <w:bidi w:val="0"/>
            </w:pPr>
            <w:r>
              <w:t>In</w:t>
            </w:r>
          </w:p>
        </w:tc>
        <w:tc>
          <w:tcPr>
            <w:tcW w:w="2665" w:type="dxa"/>
          </w:tcPr>
          <w:p w:rsidR="0045396C" w:rsidRPr="00661D7E" w:rsidRDefault="0045396C" w:rsidP="008B50AB">
            <w:pPr>
              <w:bidi w:val="0"/>
            </w:pPr>
            <w:proofErr w:type="spellStart"/>
            <w:r w:rsidRPr="002B05B0">
              <w:t>data_width_g</w:t>
            </w:r>
            <w:proofErr w:type="spellEnd"/>
          </w:p>
        </w:tc>
        <w:tc>
          <w:tcPr>
            <w:tcW w:w="1856" w:type="dxa"/>
          </w:tcPr>
          <w:p w:rsidR="0045396C" w:rsidRPr="00661D7E" w:rsidRDefault="0045396C" w:rsidP="008B50AB">
            <w:pPr>
              <w:bidi w:val="0"/>
            </w:pPr>
            <w:r>
              <w:t xml:space="preserve">contains the data </w:t>
            </w:r>
            <w:r w:rsidRPr="00B524BD">
              <w:t>in word</w:t>
            </w:r>
          </w:p>
        </w:tc>
      </w:tr>
      <w:tr w:rsidR="0045396C" w:rsidTr="008B50AB">
        <w:tc>
          <w:tcPr>
            <w:tcW w:w="2265" w:type="dxa"/>
          </w:tcPr>
          <w:p w:rsidR="0045396C" w:rsidRPr="001A5F3C" w:rsidRDefault="0045396C" w:rsidP="008B50AB">
            <w:pPr>
              <w:bidi w:val="0"/>
            </w:pPr>
            <w:r w:rsidRPr="00B524BD">
              <w:t>WE_I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jc w:val="center"/>
            </w:pPr>
            <w:r w:rsidRPr="00B524BD">
              <w:t xml:space="preserve">'1' for write, '0' </w:t>
            </w:r>
            <w:r w:rsidRPr="00B524BD">
              <w:lastRenderedPageBreak/>
              <w:t>for read</w:t>
            </w:r>
          </w:p>
        </w:tc>
      </w:tr>
      <w:tr w:rsidR="0045396C" w:rsidTr="008B50AB">
        <w:tc>
          <w:tcPr>
            <w:tcW w:w="2265" w:type="dxa"/>
          </w:tcPr>
          <w:p w:rsidR="0045396C" w:rsidRPr="001A5F3C" w:rsidRDefault="0045396C" w:rsidP="008B50AB">
            <w:pPr>
              <w:bidi w:val="0"/>
            </w:pPr>
            <w:r w:rsidRPr="00B524BD">
              <w:lastRenderedPageBreak/>
              <w:t>STB_I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active bus operation, '0' for no bus operation</w:t>
            </w:r>
          </w:p>
        </w:tc>
      </w:tr>
      <w:tr w:rsidR="0045396C" w:rsidTr="008B50AB">
        <w:tc>
          <w:tcPr>
            <w:tcW w:w="2265" w:type="dxa"/>
          </w:tcPr>
          <w:p w:rsidR="0045396C" w:rsidRPr="001A5F3C" w:rsidRDefault="0045396C" w:rsidP="008B50AB">
            <w:pPr>
              <w:bidi w:val="0"/>
            </w:pPr>
            <w:r w:rsidRPr="00B524BD">
              <w:t>CYC_I</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for bus transition request, '0' for no bus transition request</w:t>
            </w:r>
          </w:p>
        </w:tc>
      </w:tr>
      <w:tr w:rsidR="0045396C" w:rsidTr="008B50AB">
        <w:tc>
          <w:tcPr>
            <w:tcW w:w="2265" w:type="dxa"/>
          </w:tcPr>
          <w:p w:rsidR="0045396C" w:rsidRPr="001A5F3C" w:rsidRDefault="0045396C" w:rsidP="008B50AB">
            <w:pPr>
              <w:bidi w:val="0"/>
            </w:pPr>
            <w:r w:rsidRPr="00B524BD">
              <w:t>TGA_I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type_d_g</w:t>
            </w:r>
            <w:proofErr w:type="spellEnd"/>
            <w:r w:rsidRPr="00B524BD">
              <w:t>)</w:t>
            </w:r>
          </w:p>
        </w:tc>
        <w:tc>
          <w:tcPr>
            <w:tcW w:w="1856" w:type="dxa"/>
          </w:tcPr>
          <w:p w:rsidR="0045396C" w:rsidRDefault="0045396C" w:rsidP="008B50AB">
            <w:pPr>
              <w:bidi w:val="0"/>
            </w:pPr>
            <w:r w:rsidRPr="00B524BD">
              <w:t>contains the type word</w:t>
            </w:r>
          </w:p>
        </w:tc>
      </w:tr>
      <w:tr w:rsidR="0045396C" w:rsidTr="008B50AB">
        <w:tc>
          <w:tcPr>
            <w:tcW w:w="2265" w:type="dxa"/>
          </w:tcPr>
          <w:p w:rsidR="0045396C" w:rsidRPr="001A5F3C" w:rsidRDefault="0045396C" w:rsidP="008B50AB">
            <w:pPr>
              <w:bidi w:val="0"/>
            </w:pPr>
            <w:r w:rsidRPr="00B524BD">
              <w:t>TGD_I</w:t>
            </w:r>
          </w:p>
        </w:tc>
        <w:tc>
          <w:tcPr>
            <w:tcW w:w="1736" w:type="dxa"/>
          </w:tcPr>
          <w:p w:rsidR="0045396C" w:rsidRDefault="0045396C" w:rsidP="008B50AB">
            <w:pPr>
              <w:bidi w:val="0"/>
            </w:pPr>
            <w:r>
              <w:t>In</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len_d_g</w:t>
            </w:r>
            <w:proofErr w:type="spellEnd"/>
            <w:r w:rsidRPr="00B524BD">
              <w:t>)</w:t>
            </w:r>
          </w:p>
        </w:tc>
        <w:tc>
          <w:tcPr>
            <w:tcW w:w="1856" w:type="dxa"/>
          </w:tcPr>
          <w:p w:rsidR="0045396C" w:rsidRDefault="0045396C" w:rsidP="008B50AB">
            <w:pPr>
              <w:bidi w:val="0"/>
            </w:pPr>
            <w:r w:rsidRPr="00B524BD">
              <w:t xml:space="preserve">contains the </w:t>
            </w:r>
            <w:proofErr w:type="spellStart"/>
            <w:r w:rsidRPr="00B524BD">
              <w:t>len</w:t>
            </w:r>
            <w:proofErr w:type="spellEnd"/>
            <w:r w:rsidRPr="00B524BD">
              <w:t xml:space="preserve"> word</w:t>
            </w:r>
          </w:p>
        </w:tc>
      </w:tr>
      <w:tr w:rsidR="0045396C" w:rsidTr="008B50AB">
        <w:tc>
          <w:tcPr>
            <w:tcW w:w="2265" w:type="dxa"/>
          </w:tcPr>
          <w:p w:rsidR="0045396C" w:rsidRPr="001A5F3C" w:rsidRDefault="0045396C" w:rsidP="008B50AB">
            <w:pPr>
              <w:bidi w:val="0"/>
            </w:pPr>
            <w:proofErr w:type="spellStart"/>
            <w:r w:rsidRPr="00B524BD">
              <w:t>reg_data</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proofErr w:type="spellStart"/>
            <w:r w:rsidRPr="00B524BD">
              <w:t>data_width_g</w:t>
            </w:r>
            <w:proofErr w:type="spellEnd"/>
          </w:p>
        </w:tc>
        <w:tc>
          <w:tcPr>
            <w:tcW w:w="1856" w:type="dxa"/>
          </w:tcPr>
          <w:p w:rsidR="0045396C" w:rsidRDefault="0045396C" w:rsidP="008B50AB">
            <w:pPr>
              <w:bidi w:val="0"/>
            </w:pPr>
            <w:r w:rsidRPr="00B524BD">
              <w:t>data to be transmitted to the WM</w:t>
            </w:r>
          </w:p>
        </w:tc>
      </w:tr>
      <w:tr w:rsidR="0045396C" w:rsidTr="008B50AB">
        <w:tc>
          <w:tcPr>
            <w:tcW w:w="2265" w:type="dxa"/>
          </w:tcPr>
          <w:p w:rsidR="0045396C" w:rsidRPr="001A5F3C" w:rsidRDefault="0045396C" w:rsidP="008B50AB">
            <w:pPr>
              <w:bidi w:val="0"/>
            </w:pPr>
            <w:proofErr w:type="spellStart"/>
            <w:r w:rsidRPr="00B524BD">
              <w:t>reg_data_valid</w:t>
            </w:r>
            <w:proofErr w:type="spellEnd"/>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data to be transmitted to the WM validity</w:t>
            </w:r>
          </w:p>
        </w:tc>
      </w:tr>
      <w:tr w:rsidR="0045396C" w:rsidTr="008B50AB">
        <w:tc>
          <w:tcPr>
            <w:tcW w:w="2265" w:type="dxa"/>
          </w:tcPr>
          <w:p w:rsidR="0045396C" w:rsidRPr="001A5F3C" w:rsidRDefault="0045396C" w:rsidP="008B50AB">
            <w:pPr>
              <w:bidi w:val="0"/>
            </w:pPr>
            <w:r w:rsidRPr="00B524BD">
              <w:t>stall</w:t>
            </w:r>
          </w:p>
        </w:tc>
        <w:tc>
          <w:tcPr>
            <w:tcW w:w="1736" w:type="dxa"/>
          </w:tcPr>
          <w:p w:rsidR="0045396C" w:rsidRDefault="0045396C" w:rsidP="008B50AB">
            <w:pPr>
              <w:bidi w:val="0"/>
            </w:pPr>
            <w:r>
              <w:t>In</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suspend wishbone transaction</w:t>
            </w:r>
          </w:p>
        </w:tc>
      </w:tr>
      <w:tr w:rsidR="0045396C" w:rsidTr="008B50AB">
        <w:tc>
          <w:tcPr>
            <w:tcW w:w="2265" w:type="dxa"/>
          </w:tcPr>
          <w:p w:rsidR="0045396C" w:rsidRPr="00661D7E" w:rsidRDefault="0045396C" w:rsidP="008B50AB">
            <w:pPr>
              <w:bidi w:val="0"/>
            </w:pPr>
            <w:proofErr w:type="spellStart"/>
            <w:r w:rsidRPr="001A5F3C">
              <w:t>data_out</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proofErr w:type="spellStart"/>
            <w:r w:rsidRPr="00661D7E">
              <w:t>num_of_signals_g</w:t>
            </w:r>
            <w:proofErr w:type="spellEnd"/>
          </w:p>
        </w:tc>
        <w:tc>
          <w:tcPr>
            <w:tcW w:w="1856" w:type="dxa"/>
          </w:tcPr>
          <w:p w:rsidR="0045396C" w:rsidRPr="00661D7E" w:rsidRDefault="0045396C" w:rsidP="008B50AB">
            <w:pPr>
              <w:bidi w:val="0"/>
            </w:pPr>
            <w:r>
              <w:t>Output data</w:t>
            </w:r>
          </w:p>
        </w:tc>
      </w:tr>
      <w:tr w:rsidR="0045396C" w:rsidTr="008B50AB">
        <w:tc>
          <w:tcPr>
            <w:tcW w:w="2265" w:type="dxa"/>
          </w:tcPr>
          <w:p w:rsidR="0045396C" w:rsidRPr="00661D7E" w:rsidRDefault="0045396C" w:rsidP="008B50AB">
            <w:pPr>
              <w:bidi w:val="0"/>
            </w:pPr>
            <w:proofErr w:type="spellStart"/>
            <w:r w:rsidRPr="001A5F3C">
              <w:t>trigger_out</w:t>
            </w:r>
            <w:proofErr w:type="spellEnd"/>
          </w:p>
        </w:tc>
        <w:tc>
          <w:tcPr>
            <w:tcW w:w="1736" w:type="dxa"/>
          </w:tcPr>
          <w:p w:rsidR="0045396C" w:rsidRDefault="0045396C" w:rsidP="008B50AB">
            <w:pPr>
              <w:bidi w:val="0"/>
            </w:pPr>
            <w:r>
              <w:t>Out</w:t>
            </w:r>
          </w:p>
        </w:tc>
        <w:tc>
          <w:tcPr>
            <w:tcW w:w="2665" w:type="dxa"/>
          </w:tcPr>
          <w:p w:rsidR="0045396C" w:rsidRPr="00661D7E" w:rsidRDefault="0045396C" w:rsidP="008B50AB">
            <w:pPr>
              <w:bidi w:val="0"/>
            </w:pPr>
            <w:r>
              <w:t>1</w:t>
            </w:r>
          </w:p>
        </w:tc>
        <w:tc>
          <w:tcPr>
            <w:tcW w:w="1856" w:type="dxa"/>
          </w:tcPr>
          <w:p w:rsidR="0045396C" w:rsidRPr="00661D7E" w:rsidRDefault="0045396C" w:rsidP="008B50AB">
            <w:pPr>
              <w:bidi w:val="0"/>
            </w:pPr>
            <w:r>
              <w:t xml:space="preserve">Output trigger </w:t>
            </w:r>
          </w:p>
        </w:tc>
      </w:tr>
      <w:tr w:rsidR="0045396C" w:rsidTr="008B50AB">
        <w:tc>
          <w:tcPr>
            <w:tcW w:w="2265" w:type="dxa"/>
          </w:tcPr>
          <w:p w:rsidR="0045396C" w:rsidRPr="001A5F3C" w:rsidRDefault="0045396C" w:rsidP="008B50AB">
            <w:pPr>
              <w:bidi w:val="0"/>
            </w:pPr>
            <w:r w:rsidRPr="00B524BD">
              <w:t>ACK_O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'1' when valid data is transmi</w:t>
            </w:r>
            <w:r>
              <w:t>t</w:t>
            </w:r>
            <w:r w:rsidRPr="00B524BD">
              <w:t>ted to MW or for successful write operation</w:t>
            </w:r>
          </w:p>
        </w:tc>
      </w:tr>
      <w:tr w:rsidR="0045396C" w:rsidTr="008B50AB">
        <w:tc>
          <w:tcPr>
            <w:tcW w:w="2265" w:type="dxa"/>
          </w:tcPr>
          <w:p w:rsidR="0045396C" w:rsidRPr="001A5F3C" w:rsidRDefault="0045396C" w:rsidP="008B50AB">
            <w:pPr>
              <w:bidi w:val="0"/>
            </w:pPr>
            <w:r w:rsidRPr="00B524BD">
              <w:t>DAT_O</w:t>
            </w:r>
          </w:p>
        </w:tc>
        <w:tc>
          <w:tcPr>
            <w:tcW w:w="1736" w:type="dxa"/>
          </w:tcPr>
          <w:p w:rsidR="0045396C" w:rsidRDefault="0045396C" w:rsidP="008B50AB">
            <w:pPr>
              <w:bidi w:val="0"/>
            </w:pPr>
            <w:r>
              <w:t>Out</w:t>
            </w:r>
          </w:p>
        </w:tc>
        <w:tc>
          <w:tcPr>
            <w:tcW w:w="2665" w:type="dxa"/>
          </w:tcPr>
          <w:p w:rsidR="0045396C" w:rsidRDefault="0045396C" w:rsidP="008B50AB">
            <w:pPr>
              <w:bidi w:val="0"/>
            </w:pPr>
            <w:proofErr w:type="spellStart"/>
            <w:r w:rsidRPr="00B524BD">
              <w:t>data_width_g</w:t>
            </w:r>
            <w:proofErr w:type="spellEnd"/>
          </w:p>
        </w:tc>
        <w:tc>
          <w:tcPr>
            <w:tcW w:w="1856" w:type="dxa"/>
          </w:tcPr>
          <w:p w:rsidR="0045396C" w:rsidRDefault="0045396C" w:rsidP="008B50AB">
            <w:pPr>
              <w:bidi w:val="0"/>
            </w:pPr>
            <w:r w:rsidRPr="00B524BD">
              <w:t>data transmit to MW</w:t>
            </w:r>
          </w:p>
        </w:tc>
      </w:tr>
      <w:tr w:rsidR="0045396C" w:rsidTr="008B50AB">
        <w:tc>
          <w:tcPr>
            <w:tcW w:w="2265" w:type="dxa"/>
          </w:tcPr>
          <w:p w:rsidR="0045396C" w:rsidRPr="001A5F3C" w:rsidRDefault="0045396C" w:rsidP="008B50AB">
            <w:pPr>
              <w:bidi w:val="0"/>
            </w:pPr>
            <w:r w:rsidRPr="00B524BD">
              <w:t>STALL_O</w:t>
            </w:r>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STALL - WS is not available for transaction</w:t>
            </w:r>
          </w:p>
        </w:tc>
      </w:tr>
      <w:tr w:rsidR="0045396C" w:rsidTr="008B50AB">
        <w:tc>
          <w:tcPr>
            <w:tcW w:w="2265" w:type="dxa"/>
          </w:tcPr>
          <w:p w:rsidR="0045396C" w:rsidRPr="001A5F3C" w:rsidRDefault="0045396C" w:rsidP="008B50AB">
            <w:pPr>
              <w:bidi w:val="0"/>
            </w:pPr>
            <w:proofErr w:type="spellStart"/>
            <w:r w:rsidRPr="00B524BD">
              <w:t>typ</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type_d_g</w:t>
            </w:r>
            <w:proofErr w:type="spellEnd"/>
            <w:r w:rsidRPr="00B524BD">
              <w:t>)</w:t>
            </w:r>
          </w:p>
        </w:tc>
        <w:tc>
          <w:tcPr>
            <w:tcW w:w="1856" w:type="dxa"/>
          </w:tcPr>
          <w:p w:rsidR="0045396C" w:rsidRDefault="0045396C" w:rsidP="008B50AB">
            <w:pPr>
              <w:bidi w:val="0"/>
            </w:pPr>
            <w:r w:rsidRPr="00B524BD">
              <w:t>Type</w:t>
            </w:r>
          </w:p>
        </w:tc>
      </w:tr>
      <w:tr w:rsidR="0045396C" w:rsidTr="008B50AB">
        <w:tc>
          <w:tcPr>
            <w:tcW w:w="2265" w:type="dxa"/>
          </w:tcPr>
          <w:p w:rsidR="0045396C" w:rsidRPr="001A5F3C" w:rsidRDefault="0045396C" w:rsidP="008B50AB">
            <w:pPr>
              <w:bidi w:val="0"/>
            </w:pPr>
            <w:proofErr w:type="spellStart"/>
            <w:r w:rsidRPr="00B524BD">
              <w:t>len</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rsidRPr="00B524BD">
              <w:t>(</w:t>
            </w:r>
            <w:proofErr w:type="spellStart"/>
            <w:r w:rsidRPr="00B524BD">
              <w:t>data_width_g</w:t>
            </w:r>
            <w:proofErr w:type="spellEnd"/>
            <w:r w:rsidRPr="00B524BD">
              <w:t>)*(</w:t>
            </w:r>
            <w:proofErr w:type="spellStart"/>
            <w:r w:rsidRPr="00B524BD">
              <w:t>len_d_g</w:t>
            </w:r>
            <w:proofErr w:type="spellEnd"/>
            <w:r w:rsidRPr="00B524BD">
              <w:t>)</w:t>
            </w:r>
          </w:p>
        </w:tc>
        <w:tc>
          <w:tcPr>
            <w:tcW w:w="1856" w:type="dxa"/>
          </w:tcPr>
          <w:p w:rsidR="0045396C" w:rsidRDefault="0045396C" w:rsidP="008B50AB">
            <w:pPr>
              <w:bidi w:val="0"/>
            </w:pPr>
            <w:r w:rsidRPr="00B524BD">
              <w:t>Length</w:t>
            </w:r>
          </w:p>
        </w:tc>
      </w:tr>
      <w:tr w:rsidR="0045396C" w:rsidTr="008B50AB">
        <w:tc>
          <w:tcPr>
            <w:tcW w:w="2265" w:type="dxa"/>
          </w:tcPr>
          <w:p w:rsidR="0045396C" w:rsidRPr="001A5F3C" w:rsidRDefault="0045396C" w:rsidP="008B50AB">
            <w:pPr>
              <w:bidi w:val="0"/>
            </w:pPr>
            <w:proofErr w:type="spellStart"/>
            <w:r w:rsidRPr="00B524BD">
              <w:t>active_cycle</w:t>
            </w:r>
            <w:proofErr w:type="spellEnd"/>
          </w:p>
        </w:tc>
        <w:tc>
          <w:tcPr>
            <w:tcW w:w="1736" w:type="dxa"/>
          </w:tcPr>
          <w:p w:rsidR="0045396C" w:rsidRDefault="0045396C" w:rsidP="008B50AB">
            <w:pPr>
              <w:bidi w:val="0"/>
            </w:pPr>
            <w:r>
              <w:t>Out</w:t>
            </w:r>
          </w:p>
        </w:tc>
        <w:tc>
          <w:tcPr>
            <w:tcW w:w="2665" w:type="dxa"/>
          </w:tcPr>
          <w:p w:rsidR="0045396C" w:rsidRDefault="0045396C" w:rsidP="008B50AB">
            <w:pPr>
              <w:bidi w:val="0"/>
            </w:pPr>
            <w:r>
              <w:t>1</w:t>
            </w:r>
          </w:p>
        </w:tc>
        <w:tc>
          <w:tcPr>
            <w:tcW w:w="1856" w:type="dxa"/>
          </w:tcPr>
          <w:p w:rsidR="0045396C" w:rsidRDefault="0045396C" w:rsidP="008B50AB">
            <w:pPr>
              <w:bidi w:val="0"/>
            </w:pPr>
            <w:r w:rsidRPr="00B524BD">
              <w:t>CYC_I outputted to user side</w:t>
            </w:r>
          </w:p>
        </w:tc>
      </w:tr>
    </w:tbl>
    <w:p w:rsidR="0045396C" w:rsidRDefault="0015094A" w:rsidP="0015094A">
      <w:pPr>
        <w:pStyle w:val="Caption"/>
        <w:bidi w:val="0"/>
        <w:jc w:val="center"/>
        <w:rPr>
          <w:sz w:val="24"/>
          <w:szCs w:val="24"/>
        </w:rPr>
      </w:pPr>
      <w:bookmarkStart w:id="252" w:name="_Toc378517836"/>
      <w:bookmarkStart w:id="253" w:name="_Toc378519012"/>
      <w:r>
        <w:t xml:space="preserve">Table </w:t>
      </w:r>
      <w:fldSimple w:instr=" SEQ Table \* ARABIC ">
        <w:r w:rsidR="00D1530F">
          <w:rPr>
            <w:noProof/>
          </w:rPr>
          <w:t>28</w:t>
        </w:r>
      </w:fldSimple>
      <w:r>
        <w:t xml:space="preserve">- </w:t>
      </w:r>
      <w:r w:rsidRPr="00EF2C88">
        <w:t>Signal generator signals table</w:t>
      </w:r>
      <w:bookmarkEnd w:id="252"/>
      <w:bookmarkEnd w:id="253"/>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45396C" w:rsidRDefault="0045396C" w:rsidP="0045396C">
      <w:pPr>
        <w:bidi w:val="0"/>
        <w:rPr>
          <w:sz w:val="24"/>
          <w:szCs w:val="24"/>
        </w:rPr>
      </w:pPr>
    </w:p>
    <w:p w:rsidR="00CA5F48" w:rsidRDefault="00CA5F48" w:rsidP="00CA5F48">
      <w:pPr>
        <w:bidi w:val="0"/>
        <w:rPr>
          <w:sz w:val="24"/>
          <w:szCs w:val="24"/>
        </w:rPr>
      </w:pPr>
    </w:p>
    <w:p w:rsidR="0045396C" w:rsidRPr="009F747E" w:rsidRDefault="0045396C" w:rsidP="00CA5F48">
      <w:pPr>
        <w:bidi w:val="0"/>
        <w:rPr>
          <w:sz w:val="24"/>
          <w:szCs w:val="24"/>
        </w:rPr>
      </w:pPr>
      <w:r w:rsidRPr="009F747E">
        <w:rPr>
          <w:sz w:val="24"/>
          <w:szCs w:val="24"/>
        </w:rPr>
        <w:t xml:space="preserve">Signal generator </w:t>
      </w:r>
      <w:r w:rsidR="00CA5F48">
        <w:rPr>
          <w:sz w:val="24"/>
          <w:szCs w:val="24"/>
        </w:rPr>
        <w:t>FSM</w:t>
      </w:r>
    </w:p>
    <w:p w:rsidR="0045396C" w:rsidRDefault="0045396C" w:rsidP="0045396C">
      <w:pPr>
        <w:bidi w:val="0"/>
      </w:pPr>
    </w:p>
    <w:p w:rsidR="0045396C" w:rsidRDefault="0045396C" w:rsidP="0045396C">
      <w:pPr>
        <w:bidi w:val="0"/>
      </w:pPr>
      <w:r>
        <w:rPr>
          <w:noProof/>
        </w:rPr>
        <mc:AlternateContent>
          <mc:Choice Requires="wpc">
            <w:drawing>
              <wp:inline distT="0" distB="0" distL="0" distR="0" wp14:anchorId="76B4C175" wp14:editId="0F6EA26A">
                <wp:extent cx="4365266" cy="3303682"/>
                <wp:effectExtent l="0" t="0" r="0" b="0"/>
                <wp:docPr id="66" name="בד ציור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8" name="תמונה 5"/>
                          <pic:cNvPicPr>
                            <a:picLocks noChangeAspect="1"/>
                          </pic:cNvPicPr>
                        </pic:nvPicPr>
                        <pic:blipFill>
                          <a:blip r:embed="rId61"/>
                          <a:stretch>
                            <a:fillRect/>
                          </a:stretch>
                        </pic:blipFill>
                        <pic:spPr>
                          <a:xfrm>
                            <a:off x="0" y="0"/>
                            <a:ext cx="4365266" cy="3273950"/>
                          </a:xfrm>
                          <a:prstGeom prst="rect">
                            <a:avLst/>
                          </a:prstGeom>
                        </pic:spPr>
                      </pic:pic>
                    </wpc:wpc>
                  </a:graphicData>
                </a:graphic>
              </wp:inline>
            </w:drawing>
          </mc:Choice>
          <mc:Fallback>
            <w:pict>
              <v:group id="בד ציור 1" o:spid="_x0000_s1026" editas="canvas" style="width:343.7pt;height:260.15pt;mso-position-horizontal-relative:char;mso-position-vertical-relative:line" coordsize="43649,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">
                <v:shape id="_x0000_s1027" type="#_x0000_t75" style="position:absolute;width:43649;height:33032;visibility:visible;mso-wrap-style:square">
                  <v:fill o:detectmouseclick="t"/>
                  <v:path o:connecttype="none"/>
                </v:shape>
                <v:shape id="תמונה 5" o:spid="_x0000_s1028" type="#_x0000_t75" style="position:absolute;width:43652;height:32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pXzAAAAA3QAAAA8AAABkcnMvZG93bnJldi54bWxET82KwjAQvgv7DmEW9qaJwuq2GkUEQQQF&#10;qw8wNLNtsZl0k6zWtzcHwePH979Y9bYVN/KhcaxhPFIgiEtnGq40XM7b4Q+IEJENto5Jw4MCrJYf&#10;gwXmxt35RLciViKFcMhRQx1jl0sZyposhpHriBP367zFmKCvpPF4T+G2lROlptJiw6mhxo42NZXX&#10;4t9qCHveoPk7HpqLWo8zzDLvvqPWX5/9eg4iUh/f4pd7ZzRM1CzNTW/SE5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7mlfMAAAADdAAAADwAAAAAAAAAAAAAAAACfAgAA&#10;ZHJzL2Rvd25yZXYueG1sUEsFBgAAAAAEAAQA9wAAAIwDAAAAAA==&#10;">
                  <v:imagedata r:id="rId62" o:title=""/>
                  <v:path arrowok="t"/>
                </v:shape>
                <w10:wrap anchorx="page"/>
                <w10:anchorlock/>
              </v:group>
            </w:pict>
          </mc:Fallback>
        </mc:AlternateContent>
      </w:r>
    </w:p>
    <w:p w:rsidR="0045396C" w:rsidRDefault="0045396C" w:rsidP="00BF1297">
      <w:pPr>
        <w:keepNext/>
        <w:bidi w:val="0"/>
      </w:pPr>
    </w:p>
    <w:p w:rsidR="00BF1297" w:rsidRDefault="00BF1297" w:rsidP="00BF1297">
      <w:pPr>
        <w:pStyle w:val="Caption"/>
        <w:bidi w:val="0"/>
        <w:jc w:val="center"/>
      </w:pPr>
      <w:bookmarkStart w:id="254" w:name="_Toc378517781"/>
      <w:bookmarkStart w:id="255" w:name="_Toc37851895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31</w:t>
      </w:r>
      <w:r>
        <w:rPr>
          <w:rtl/>
        </w:rPr>
        <w:fldChar w:fldCharType="end"/>
      </w:r>
      <w:r>
        <w:rPr>
          <w:noProof/>
        </w:rPr>
        <w:t>- Signal generator FSM</w:t>
      </w:r>
      <w:bookmarkEnd w:id="254"/>
      <w:bookmarkEnd w:id="255"/>
    </w:p>
    <w:p w:rsidR="0045396C" w:rsidRDefault="0045396C" w:rsidP="0045396C">
      <w:pPr>
        <w:bidi w:val="0"/>
      </w:pPr>
      <w:r>
        <w:t>Output table</w:t>
      </w:r>
    </w:p>
    <w:p w:rsidR="0045396C" w:rsidRDefault="0045396C" w:rsidP="0045396C">
      <w:pPr>
        <w:bidi w:val="0"/>
      </w:pPr>
      <w:r>
        <w:rPr>
          <w:noProof/>
        </w:rPr>
        <mc:AlternateContent>
          <mc:Choice Requires="wpc">
            <w:drawing>
              <wp:inline distT="0" distB="0" distL="0" distR="0" wp14:anchorId="22596831" wp14:editId="5AFEF5AB">
                <wp:extent cx="3099359" cy="2707035"/>
                <wp:effectExtent l="0" t="0" r="6350" b="0"/>
                <wp:docPr id="68" name="בד ציור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9" name="תמונה 3"/>
                          <pic:cNvPicPr>
                            <a:picLocks noChangeAspect="1"/>
                          </pic:cNvPicPr>
                        </pic:nvPicPr>
                        <pic:blipFill>
                          <a:blip r:embed="rId63"/>
                          <a:stretch>
                            <a:fillRect/>
                          </a:stretch>
                        </pic:blipFill>
                        <pic:spPr>
                          <a:xfrm>
                            <a:off x="1" y="1"/>
                            <a:ext cx="3063359" cy="2667000"/>
                          </a:xfrm>
                          <a:prstGeom prst="rect">
                            <a:avLst/>
                          </a:prstGeom>
                        </pic:spPr>
                      </pic:pic>
                    </wpc:wpc>
                  </a:graphicData>
                </a:graphic>
              </wp:inline>
            </w:drawing>
          </mc:Choice>
          <mc:Fallback>
            <w:pict>
              <v:group id="בד ציור 4" o:spid="_x0000_s1026" editas="canvas" style="width:244.05pt;height:213.15pt;mso-position-horizontal-relative:char;mso-position-vertical-relative:line" coordsize="30988,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">
                <v:shape id="_x0000_s1027" type="#_x0000_t75" style="position:absolute;width:30988;height:27070;visibility:visible;mso-wrap-style:square">
                  <v:fill o:detectmouseclick="t"/>
                  <v:path o:connecttype="none"/>
                </v:shape>
                <v:shape id="תמונה 3" o:spid="_x0000_s1028" type="#_x0000_t75" style="position:absolute;width:30633;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Np9fGAAAA3QAAAA8AAABkcnMvZG93bnJldi54bWxEjzFvwjAUhPdK/AfrIXUrTjMkJWBQhYTa&#10;Dh0KLGyP+JFExM8hdhL339eVKnU83d13uvU2mFaM1LvGsoLnRQKCuLS64UrB6bh/egHhPLLG1jIp&#10;+CYH283sYY2FthN/0XjwlYgQdgUqqL3vCildWZNBt7AdcfSutjfoo+wrqXucIty0Mk2STBpsOC7U&#10;2NGupvJ2GIwCj+n589TRMJb2I9ubt5Bf7kGpx3l4XYHwFPx/+K/9rhWkSb6E3zfxCc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2n18YAAADdAAAADwAAAAAAAAAAAAAA&#10;AACfAgAAZHJzL2Rvd25yZXYueG1sUEsFBgAAAAAEAAQA9wAAAJIDAAAAAA==&#10;">
                  <v:imagedata r:id="rId64" o:title=""/>
                  <v:path arrowok="t"/>
                </v:shape>
                <w10:wrap anchorx="page"/>
                <w10:anchorlock/>
              </v:group>
            </w:pict>
          </mc:Fallback>
        </mc:AlternateContent>
      </w:r>
    </w:p>
    <w:p w:rsidR="00342CB0" w:rsidRDefault="00342CB0" w:rsidP="00342CB0">
      <w:pPr>
        <w:pStyle w:val="Caption"/>
        <w:keepNext/>
        <w:bidi w:val="0"/>
        <w:jc w:val="center"/>
      </w:pPr>
      <w:bookmarkStart w:id="256" w:name="_Toc378517837"/>
      <w:bookmarkStart w:id="257" w:name="_Toc37851901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29</w:t>
      </w:r>
      <w:r>
        <w:rPr>
          <w:rtl/>
        </w:rPr>
        <w:fldChar w:fldCharType="end"/>
      </w:r>
      <w:r>
        <w:rPr>
          <w:noProof/>
        </w:rPr>
        <w:t>- Signal generator outputs</w:t>
      </w:r>
      <w:bookmarkEnd w:id="256"/>
      <w:bookmarkEnd w:id="257"/>
    </w:p>
    <w:p w:rsidR="0045396C" w:rsidRPr="0045396C" w:rsidRDefault="0045396C" w:rsidP="0045396C">
      <w:pPr>
        <w:bidi w:val="0"/>
      </w:pPr>
    </w:p>
    <w:p w:rsidR="00DC3150" w:rsidRDefault="00DC3150" w:rsidP="00DC3150">
      <w:pPr>
        <w:bidi w:val="0"/>
      </w:pPr>
      <w:bookmarkStart w:id="258" w:name="_Toc370059097"/>
      <w:bookmarkStart w:id="259" w:name="_Toc370059250"/>
      <w:bookmarkStart w:id="260" w:name="_Toc370066535"/>
    </w:p>
    <w:p w:rsidR="00DC3150" w:rsidRDefault="00DC3150" w:rsidP="00F179E5">
      <w:pPr>
        <w:pStyle w:val="Heading2"/>
        <w:numPr>
          <w:ilvl w:val="1"/>
          <w:numId w:val="30"/>
        </w:numPr>
        <w:bidi w:val="0"/>
      </w:pPr>
      <w:bookmarkStart w:id="261" w:name="_Toc353554996"/>
      <w:bookmarkStart w:id="262" w:name="_Toc378518888"/>
      <w:r>
        <w:t>Reused Blocks Architecture</w:t>
      </w:r>
      <w:bookmarkEnd w:id="261"/>
      <w:bookmarkEnd w:id="262"/>
    </w:p>
    <w:p w:rsidR="00DC3150" w:rsidRDefault="00DC3150" w:rsidP="00DC3150">
      <w:pPr>
        <w:bidi w:val="0"/>
      </w:pPr>
      <w:r>
        <w:t>The following description of the reused block</w:t>
      </w:r>
      <w:r w:rsidR="009624F0">
        <w:t>s</w:t>
      </w:r>
      <w:r>
        <w:t xml:space="preserve"> includes the original implementation details and also the changes that were made in our project.</w:t>
      </w:r>
    </w:p>
    <w:p w:rsidR="00DC3150" w:rsidRDefault="00DC3150" w:rsidP="00F179E5">
      <w:pPr>
        <w:pStyle w:val="Heading3"/>
        <w:numPr>
          <w:ilvl w:val="2"/>
          <w:numId w:val="30"/>
        </w:numPr>
        <w:bidi w:val="0"/>
      </w:pPr>
      <w:bookmarkStart w:id="263" w:name="_Toc353554997"/>
      <w:bookmarkStart w:id="264" w:name="_Toc378518889"/>
      <w:bookmarkStart w:id="265" w:name="_Toc326782291"/>
      <w:bookmarkStart w:id="266" w:name="_Toc352942895"/>
      <w:bookmarkStart w:id="267" w:name="_Toc352943184"/>
      <w:r>
        <w:t>UART Protocol</w:t>
      </w:r>
      <w:bookmarkEnd w:id="263"/>
      <w:bookmarkEnd w:id="264"/>
    </w:p>
    <w:p w:rsidR="00C727EC" w:rsidRPr="00C727EC" w:rsidRDefault="00C727EC" w:rsidP="00C727EC">
      <w:pPr>
        <w:bidi w:val="0"/>
      </w:pPr>
    </w:p>
    <w:p w:rsidR="006E19A5" w:rsidRPr="0077518F" w:rsidRDefault="0077518F" w:rsidP="00F179E5">
      <w:pPr>
        <w:pStyle w:val="Heading4"/>
        <w:bidi w:val="0"/>
        <w:rPr>
          <w:i w:val="0"/>
          <w:iCs w:val="0"/>
        </w:rPr>
      </w:pPr>
      <w:r w:rsidRPr="0077518F">
        <w:rPr>
          <w:i w:val="0"/>
          <w:iCs w:val="0"/>
        </w:rPr>
        <w:t>3.</w:t>
      </w:r>
      <w:r w:rsidR="00F179E5">
        <w:rPr>
          <w:i w:val="0"/>
          <w:iCs w:val="0"/>
        </w:rPr>
        <w:t>9</w:t>
      </w:r>
      <w:r w:rsidRPr="0077518F">
        <w:rPr>
          <w:i w:val="0"/>
          <w:iCs w:val="0"/>
        </w:rPr>
        <w:t>.1.1</w:t>
      </w:r>
      <w:r w:rsidRPr="0077518F">
        <w:rPr>
          <w:i w:val="0"/>
          <w:iCs w:val="0"/>
        </w:rPr>
        <w:tab/>
        <w:t>RX path</w:t>
      </w:r>
    </w:p>
    <w:p w:rsidR="00C727EC" w:rsidRDefault="00C727EC" w:rsidP="00C727EC">
      <w:pPr>
        <w:keepNext/>
        <w:bidi w:val="0"/>
      </w:pPr>
      <w:r>
        <w:rPr>
          <w:noProof/>
        </w:rPr>
        <w:drawing>
          <wp:inline distT="0" distB="0" distL="0" distR="0" wp14:anchorId="0223811C" wp14:editId="271CB670">
            <wp:extent cx="5274310" cy="3892245"/>
            <wp:effectExtent l="0" t="0" r="0"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274310" cy="3892245"/>
                    </a:xfrm>
                    <a:prstGeom prst="rect">
                      <a:avLst/>
                    </a:prstGeom>
                  </pic:spPr>
                </pic:pic>
              </a:graphicData>
            </a:graphic>
          </wp:inline>
        </w:drawing>
      </w:r>
    </w:p>
    <w:p w:rsidR="00C727EC" w:rsidRDefault="00C727EC" w:rsidP="00C727EC">
      <w:pPr>
        <w:pStyle w:val="Caption"/>
        <w:bidi w:val="0"/>
        <w:jc w:val="center"/>
      </w:pPr>
      <w:bookmarkStart w:id="268" w:name="_Toc341813373"/>
      <w:bookmarkStart w:id="269" w:name="_Toc378517782"/>
      <w:bookmarkStart w:id="270" w:name="_Toc378518953"/>
      <w:r>
        <w:t xml:space="preserve">Figure </w:t>
      </w:r>
      <w:fldSimple w:instr=" SEQ Figure \* ARABIC ">
        <w:r w:rsidR="0000669E">
          <w:rPr>
            <w:noProof/>
          </w:rPr>
          <w:t>32</w:t>
        </w:r>
      </w:fldSimple>
      <w:r>
        <w:t xml:space="preserve"> - RX path</w:t>
      </w:r>
      <w:bookmarkEnd w:id="268"/>
      <w:bookmarkEnd w:id="269"/>
      <w:bookmarkEnd w:id="270"/>
    </w:p>
    <w:p w:rsidR="00C727EC" w:rsidRPr="006E19A5" w:rsidRDefault="00C727EC" w:rsidP="006E19A5">
      <w:pPr>
        <w:pStyle w:val="Heading5"/>
        <w:bidi w:val="0"/>
        <w:rPr>
          <w:rStyle w:val="Emphasis"/>
          <w:b w:val="0"/>
          <w:i w:val="0"/>
          <w:spacing w:val="0"/>
        </w:rPr>
      </w:pPr>
      <w:r w:rsidRPr="006E19A5">
        <w:rPr>
          <w:rStyle w:val="Emphasis"/>
          <w:b w:val="0"/>
          <w:i w:val="0"/>
          <w:spacing w:val="0"/>
        </w:rPr>
        <w:t xml:space="preserve"> General Description</w:t>
      </w:r>
    </w:p>
    <w:p w:rsidR="00C727EC" w:rsidRDefault="00C727EC" w:rsidP="00C727EC">
      <w:pPr>
        <w:bidi w:val="0"/>
      </w:pPr>
      <w:r w:rsidRPr="009462F0">
        <w:t>The RX Path process</w:t>
      </w:r>
      <w:r>
        <w:t>es</w:t>
      </w:r>
      <w:r w:rsidRPr="009462F0">
        <w:t xml:space="preserve"> data</w:t>
      </w:r>
      <w:r>
        <w:t xml:space="preserve"> received from the host</w:t>
      </w:r>
      <w:r w:rsidRPr="009462F0">
        <w:t>. It unwraps</w:t>
      </w:r>
      <w:r>
        <w:t xml:space="preserve"> the data</w:t>
      </w:r>
      <w:r w:rsidRPr="009462F0">
        <w:t xml:space="preserve"> befo</w:t>
      </w:r>
      <w:r>
        <w:t>re it is transferred to the CCB or other clients of the bus.</w:t>
      </w:r>
    </w:p>
    <w:tbl>
      <w:tblPr>
        <w:tblW w:w="10473" w:type="dxa"/>
        <w:jc w:val="center"/>
        <w:tblInd w:w="-858" w:type="dxa"/>
        <w:tblLook w:val="04A0" w:firstRow="1" w:lastRow="0" w:firstColumn="1" w:lastColumn="0" w:noHBand="0" w:noVBand="1"/>
      </w:tblPr>
      <w:tblGrid>
        <w:gridCol w:w="1548"/>
        <w:gridCol w:w="1215"/>
        <w:gridCol w:w="2191"/>
        <w:gridCol w:w="5519"/>
      </w:tblGrid>
      <w:tr w:rsidR="00C727EC" w:rsidRPr="009419AB" w:rsidTr="00C727EC">
        <w:trPr>
          <w:trHeight w:val="240"/>
          <w:jc w:val="center"/>
        </w:trPr>
        <w:tc>
          <w:tcPr>
            <w:tcW w:w="154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signal name</w:t>
            </w:r>
          </w:p>
        </w:tc>
        <w:tc>
          <w:tcPr>
            <w:tcW w:w="1215"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type</w:t>
            </w:r>
          </w:p>
        </w:tc>
        <w:tc>
          <w:tcPr>
            <w:tcW w:w="2191"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width (bits)</w:t>
            </w:r>
          </w:p>
        </w:tc>
        <w:tc>
          <w:tcPr>
            <w:tcW w:w="5519" w:type="dxa"/>
            <w:tcBorders>
              <w:top w:val="single" w:sz="4" w:space="0" w:color="auto"/>
              <w:left w:val="nil"/>
              <w:bottom w:val="single" w:sz="4" w:space="0" w:color="auto"/>
              <w:right w:val="single" w:sz="4" w:space="0" w:color="auto"/>
            </w:tcBorders>
            <w:shd w:val="clear" w:color="000000" w:fill="FFFF00"/>
            <w:vAlign w:val="bottom"/>
            <w:hideMark/>
          </w:tcPr>
          <w:p w:rsidR="00C727EC" w:rsidRPr="009419AB" w:rsidRDefault="00C727EC" w:rsidP="00C727EC">
            <w:pPr>
              <w:bidi w:val="0"/>
              <w:spacing w:after="0" w:line="240" w:lineRule="auto"/>
              <w:jc w:val="center"/>
              <w:rPr>
                <w:rFonts w:ascii="Calibri" w:eastAsia="Times New Roman" w:hAnsi="Calibri" w:cs="Calibri"/>
                <w:b/>
                <w:bCs/>
                <w:color w:val="000000"/>
                <w:sz w:val="18"/>
                <w:szCs w:val="18"/>
              </w:rPr>
            </w:pPr>
            <w:r w:rsidRPr="009419AB">
              <w:rPr>
                <w:rFonts w:ascii="Calibri" w:eastAsia="Times New Roman" w:hAnsi="Calibri" w:cs="Calibri"/>
                <w:b/>
                <w:bCs/>
                <w:color w:val="000000"/>
                <w:sz w:val="18"/>
                <w:szCs w:val="18"/>
              </w:rPr>
              <w:t>description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 </w:t>
            </w:r>
            <w:proofErr w:type="spellStart"/>
            <w:r w:rsidRPr="00A0219F">
              <w:rPr>
                <w:rFonts w:ascii="Calibri" w:hAnsi="Calibri" w:cs="Calibri"/>
                <w:color w:val="000000"/>
                <w:sz w:val="18"/>
                <w:szCs w:val="18"/>
              </w:rPr>
              <w:t>sys_clk</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clock</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sys_reset</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system reset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rx_din</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 of UART data</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error_led_out</w:t>
            </w:r>
            <w:proofErr w:type="spellEnd"/>
            <w:r w:rsidRPr="00A0219F">
              <w:rPr>
                <w:rFonts w:ascii="Calibri" w:hAnsi="Calibri" w:cs="Calibri"/>
                <w:color w:val="000000"/>
                <w:sz w:val="18"/>
                <w:szCs w:val="18"/>
              </w:rPr>
              <w:t xml:space="preserve">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one of the error bits in the register is high</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proofErr w:type="spellStart"/>
            <w:r w:rsidRPr="00A0219F">
              <w:rPr>
                <w:rFonts w:ascii="Calibri" w:hAnsi="Calibri" w:cs="Calibri"/>
                <w:color w:val="000000"/>
                <w:sz w:val="18"/>
                <w:szCs w:val="18"/>
              </w:rPr>
              <w:t>flash_error</w:t>
            </w:r>
            <w:proofErr w:type="spellEnd"/>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error signal from flash client - directed to error register</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addr_d_g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contains the </w:t>
            </w:r>
            <w:proofErr w:type="spellStart"/>
            <w:r w:rsidRPr="00A0219F">
              <w:rPr>
                <w:rFonts w:ascii="Calibri" w:hAnsi="Calibri" w:cs="Calibri"/>
                <w:color w:val="000000"/>
                <w:sz w:val="18"/>
                <w:szCs w:val="18"/>
              </w:rPr>
              <w:t>data_in</w:t>
            </w:r>
            <w:proofErr w:type="spellEnd"/>
            <w:r w:rsidRPr="00A0219F">
              <w:rPr>
                <w:rFonts w:ascii="Calibri" w:hAnsi="Calibri" w:cs="Calibri"/>
                <w:color w:val="000000"/>
                <w:sz w:val="18"/>
                <w:szCs w:val="18"/>
              </w:rPr>
              <w:t xml:space="preserve">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lastRenderedPageBreak/>
              <w:t xml:space="preserve">CYC_O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'1' for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 '0' for no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type_d_g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len_d_g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received from WS or for successful write operation in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received from WS</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STALL_I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STALL - WS is not available for transaction </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ERR_I</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Watchdog interrupts, resets wishbone master </w:t>
            </w:r>
          </w:p>
        </w:tc>
      </w:tr>
      <w:tr w:rsidR="00C727EC" w:rsidRPr="009419AB" w:rsidTr="00C727EC">
        <w:trPr>
          <w:trHeight w:val="332"/>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ADR_I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addr_d_g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address word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WE_I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write, '0' for read</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STB_I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for active bus operation, '0' for no bus operation</w:t>
            </w:r>
          </w:p>
        </w:tc>
      </w:tr>
      <w:tr w:rsidR="00C727EC" w:rsidRPr="009419AB" w:rsidTr="00C727EC">
        <w:trPr>
          <w:trHeight w:val="35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CYC_I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'1' for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 '0' for no bus </w:t>
            </w:r>
            <w:proofErr w:type="spellStart"/>
            <w:r w:rsidRPr="00A0219F">
              <w:rPr>
                <w:rFonts w:ascii="Calibri" w:hAnsi="Calibri" w:cs="Calibri"/>
                <w:color w:val="000000"/>
                <w:sz w:val="18"/>
                <w:szCs w:val="18"/>
              </w:rPr>
              <w:t>transmition</w:t>
            </w:r>
            <w:proofErr w:type="spellEnd"/>
            <w:r w:rsidRPr="00A0219F">
              <w:rPr>
                <w:rFonts w:ascii="Calibri" w:hAnsi="Calibri" w:cs="Calibri"/>
                <w:color w:val="000000"/>
                <w:sz w:val="18"/>
                <w:szCs w:val="18"/>
              </w:rPr>
              <w:t xml:space="preserve"> request</w:t>
            </w:r>
          </w:p>
        </w:tc>
      </w:tr>
      <w:tr w:rsidR="00C727EC" w:rsidRPr="009419AB" w:rsidTr="00C727EC">
        <w:trPr>
          <w:trHeight w:val="359"/>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TGA_I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type_d_g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type word</w:t>
            </w:r>
          </w:p>
        </w:tc>
      </w:tr>
      <w:tr w:rsidR="00C727EC" w:rsidRPr="009419AB" w:rsidTr="00C727EC">
        <w:trPr>
          <w:trHeight w:val="341"/>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TGD_I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input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len_d_g</w:t>
            </w:r>
            <w:proofErr w:type="spellEnd"/>
            <w:r w:rsidRPr="00A0219F">
              <w:rPr>
                <w:rFonts w:ascii="Calibri" w:hAnsi="Calibri" w:cs="Calibri"/>
                <w:color w:val="000000"/>
                <w:sz w:val="18"/>
                <w:szCs w:val="18"/>
              </w:rPr>
              <w:t xml:space="preserve"> * </w:t>
            </w: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contains the length word</w:t>
            </w:r>
          </w:p>
        </w:tc>
      </w:tr>
      <w:tr w:rsidR="00C727EC" w:rsidRPr="009419AB" w:rsidTr="00C727EC">
        <w:trPr>
          <w:trHeight w:val="368"/>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ACK_O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Del="00A0219F" w:rsidRDefault="00C727EC" w:rsidP="00C727EC">
            <w:pPr>
              <w:bidi w:val="0"/>
              <w:spacing w:after="0" w:line="240" w:lineRule="auto"/>
              <w:jc w:val="center"/>
              <w:rPr>
                <w:rFonts w:ascii="Calibri" w:eastAsia="Times New Roman" w:hAnsi="Calibri" w:cs="Calibri"/>
                <w:color w:val="000000"/>
                <w:sz w:val="18"/>
                <w:szCs w:val="18"/>
              </w:rPr>
            </w:pPr>
            <w:r w:rsidRPr="00A0219F">
              <w:rPr>
                <w:rFonts w:ascii="Calibri" w:hAnsi="Calibri" w:cs="Calibri"/>
                <w:color w:val="000000"/>
                <w:sz w:val="18"/>
                <w:szCs w:val="18"/>
              </w:rPr>
              <w:t>1</w:t>
            </w:r>
          </w:p>
        </w:tc>
        <w:tc>
          <w:tcPr>
            <w:tcW w:w="5519" w:type="dxa"/>
            <w:tcBorders>
              <w:top w:val="nil"/>
              <w:left w:val="nil"/>
              <w:bottom w:val="single" w:sz="4" w:space="0" w:color="auto"/>
              <w:right w:val="single" w:sz="4" w:space="0" w:color="auto"/>
            </w:tcBorders>
            <w:shd w:val="clear" w:color="auto" w:fill="auto"/>
            <w:vAlign w:val="center"/>
          </w:tcPr>
          <w:p w:rsidR="00C727EC" w:rsidRPr="00A0219F" w:rsidDel="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1' when valid data is transmitted to MW or for successful write operation</w:t>
            </w:r>
          </w:p>
        </w:tc>
      </w:tr>
      <w:tr w:rsidR="00C727EC" w:rsidRPr="009419AB" w:rsidTr="00C727EC">
        <w:trPr>
          <w:trHeight w:val="300"/>
          <w:jc w:val="center"/>
        </w:trPr>
        <w:tc>
          <w:tcPr>
            <w:tcW w:w="1548" w:type="dxa"/>
            <w:tcBorders>
              <w:top w:val="nil"/>
              <w:left w:val="single" w:sz="4" w:space="0" w:color="auto"/>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 xml:space="preserve">DAT_O   </w:t>
            </w:r>
          </w:p>
        </w:tc>
        <w:tc>
          <w:tcPr>
            <w:tcW w:w="1215"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output</w:t>
            </w:r>
          </w:p>
        </w:tc>
        <w:tc>
          <w:tcPr>
            <w:tcW w:w="2191" w:type="dxa"/>
            <w:tcBorders>
              <w:top w:val="nil"/>
              <w:left w:val="nil"/>
              <w:bottom w:val="single" w:sz="4" w:space="0" w:color="auto"/>
              <w:right w:val="single" w:sz="4" w:space="0" w:color="auto"/>
            </w:tcBorders>
            <w:shd w:val="clear" w:color="auto" w:fill="auto"/>
            <w:noWrap/>
            <w:vAlign w:val="center"/>
          </w:tcPr>
          <w:p w:rsidR="00C727EC" w:rsidRPr="00A0219F" w:rsidRDefault="00C727EC" w:rsidP="00C727EC">
            <w:pPr>
              <w:bidi w:val="0"/>
              <w:spacing w:after="0" w:line="240" w:lineRule="auto"/>
              <w:jc w:val="center"/>
              <w:rPr>
                <w:rFonts w:ascii="Calibri" w:eastAsia="Times New Roman" w:hAnsi="Calibri" w:cs="Calibri"/>
                <w:color w:val="000000"/>
                <w:sz w:val="18"/>
                <w:szCs w:val="18"/>
              </w:rPr>
            </w:pPr>
            <w:proofErr w:type="spellStart"/>
            <w:r w:rsidRPr="00A0219F">
              <w:rPr>
                <w:rFonts w:ascii="Calibri" w:hAnsi="Calibri" w:cs="Calibri"/>
                <w:color w:val="000000"/>
                <w:sz w:val="18"/>
                <w:szCs w:val="18"/>
              </w:rPr>
              <w:t>data_width_g</w:t>
            </w:r>
            <w:proofErr w:type="spellEnd"/>
          </w:p>
        </w:tc>
        <w:tc>
          <w:tcPr>
            <w:tcW w:w="5519" w:type="dxa"/>
            <w:tcBorders>
              <w:top w:val="nil"/>
              <w:left w:val="nil"/>
              <w:bottom w:val="single" w:sz="4" w:space="0" w:color="auto"/>
              <w:right w:val="single" w:sz="4" w:space="0" w:color="auto"/>
            </w:tcBorders>
            <w:shd w:val="clear" w:color="auto" w:fill="auto"/>
            <w:vAlign w:val="center"/>
          </w:tcPr>
          <w:p w:rsidR="00C727EC" w:rsidRPr="00A0219F" w:rsidRDefault="00C727EC" w:rsidP="00C727EC">
            <w:pPr>
              <w:keepNext/>
              <w:bidi w:val="0"/>
              <w:spacing w:after="0" w:line="240" w:lineRule="auto"/>
              <w:rPr>
                <w:rFonts w:ascii="Calibri" w:eastAsia="Times New Roman" w:hAnsi="Calibri" w:cs="Calibri"/>
                <w:color w:val="000000"/>
                <w:sz w:val="18"/>
                <w:szCs w:val="18"/>
              </w:rPr>
            </w:pPr>
            <w:r w:rsidRPr="00A0219F">
              <w:rPr>
                <w:rFonts w:ascii="Calibri" w:hAnsi="Calibri" w:cs="Calibri"/>
                <w:color w:val="000000"/>
                <w:sz w:val="18"/>
                <w:szCs w:val="18"/>
              </w:rPr>
              <w:t>data transmit to MW</w:t>
            </w:r>
          </w:p>
        </w:tc>
      </w:tr>
    </w:tbl>
    <w:p w:rsidR="00C727EC" w:rsidRDefault="00C727EC" w:rsidP="00C727EC">
      <w:pPr>
        <w:pStyle w:val="Caption"/>
        <w:jc w:val="center"/>
      </w:pPr>
      <w:bookmarkStart w:id="271" w:name="_Toc331865033"/>
      <w:bookmarkStart w:id="272" w:name="_Toc340785092"/>
      <w:bookmarkStart w:id="273" w:name="_Toc341813312"/>
      <w:bookmarkStart w:id="274" w:name="_Toc378517838"/>
      <w:bookmarkStart w:id="275" w:name="_Toc378519014"/>
      <w:r>
        <w:t xml:space="preserve">Table </w:t>
      </w:r>
      <w:fldSimple w:instr=" SEQ Table \* ARABIC ">
        <w:r w:rsidR="00D1530F">
          <w:rPr>
            <w:noProof/>
          </w:rPr>
          <w:t>30</w:t>
        </w:r>
      </w:fldSimple>
      <w:r>
        <w:rPr>
          <w:noProof/>
        </w:rPr>
        <w:t xml:space="preserve"> - RX path interface</w:t>
      </w:r>
      <w:bookmarkEnd w:id="271"/>
      <w:bookmarkEnd w:id="272"/>
      <w:bookmarkEnd w:id="273"/>
      <w:bookmarkEnd w:id="274"/>
      <w:bookmarkEnd w:id="275"/>
    </w:p>
    <w:p w:rsidR="00C727EC" w:rsidRDefault="00C727EC" w:rsidP="00C727EC">
      <w:pPr>
        <w:bidi w:val="0"/>
        <w:spacing w:after="0"/>
      </w:pPr>
      <w:r>
        <w:t xml:space="preserve">The generics of the </w:t>
      </w:r>
      <w:proofErr w:type="spellStart"/>
      <w:r>
        <w:t>rx_path</w:t>
      </w:r>
      <w:proofErr w:type="spellEnd"/>
      <w:r>
        <w:t xml:space="preserve"> are all its sub-units generics.</w:t>
      </w:r>
    </w:p>
    <w:p w:rsidR="00C727EC" w:rsidRDefault="00C727EC" w:rsidP="00C727EC">
      <w:pPr>
        <w:bidi w:val="0"/>
        <w:spacing w:after="0"/>
      </w:pPr>
      <w:r w:rsidRPr="009462F0">
        <w:t xml:space="preserve">The RX </w:t>
      </w:r>
      <w:r>
        <w:t>path</w:t>
      </w:r>
      <w:r w:rsidRPr="009462F0">
        <w:t xml:space="preserve"> contain</w:t>
      </w:r>
      <w:r>
        <w:t>s the fo</w:t>
      </w:r>
      <w:r w:rsidRPr="009462F0">
        <w:t xml:space="preserve">llowing </w:t>
      </w:r>
      <w:r>
        <w:t>units</w:t>
      </w:r>
      <w:r w:rsidRPr="009462F0">
        <w:t>:</w:t>
      </w:r>
    </w:p>
    <w:p w:rsidR="00C727EC" w:rsidRDefault="00C727EC" w:rsidP="00C727EC">
      <w:pPr>
        <w:bidi w:val="0"/>
        <w:spacing w:after="0"/>
      </w:pPr>
    </w:p>
    <w:p w:rsidR="0077518F" w:rsidRPr="0077518F" w:rsidRDefault="0077518F" w:rsidP="00F179E5">
      <w:pPr>
        <w:pStyle w:val="Heading5"/>
        <w:bidi w:val="0"/>
        <w:rPr>
          <w:b/>
          <w:bCs/>
        </w:rPr>
      </w:pPr>
      <w:r w:rsidRPr="0077518F">
        <w:rPr>
          <w:b/>
          <w:bCs/>
        </w:rPr>
        <w:t>3.</w:t>
      </w:r>
      <w:r w:rsidR="00F179E5">
        <w:rPr>
          <w:b/>
          <w:bCs/>
        </w:rPr>
        <w:t>9</w:t>
      </w:r>
      <w:r w:rsidRPr="0077518F">
        <w:rPr>
          <w:b/>
          <w:bCs/>
        </w:rPr>
        <w:t>.1.1.1 UART RX</w:t>
      </w:r>
    </w:p>
    <w:p w:rsidR="00C727EC" w:rsidRDefault="00C727EC" w:rsidP="0077518F">
      <w:pPr>
        <w:bidi w:val="0"/>
        <w:spacing w:after="0"/>
      </w:pPr>
      <w:r>
        <w:t>This unit receives data via UART protocol. It converts the data received on the UART serial line to an 8 bit vector [</w:t>
      </w:r>
      <w:proofErr w:type="spellStart"/>
      <w:r>
        <w:t>dout</w:t>
      </w:r>
      <w:proofErr w:type="spellEnd"/>
      <w:r>
        <w:t xml:space="preserve">] and sends it to the </w:t>
      </w:r>
      <w:proofErr w:type="spellStart"/>
      <w:r>
        <w:t>mp_dec</w:t>
      </w:r>
      <w:proofErr w:type="spellEnd"/>
      <w:r>
        <w:t xml:space="preserve"> (message pack decoder unit). When the data is sent a valid signal is asserted.  The </w:t>
      </w:r>
      <w:proofErr w:type="spellStart"/>
      <w:r>
        <w:t>uart_rx</w:t>
      </w:r>
      <w:proofErr w:type="spellEnd"/>
      <w:r>
        <w:t xml:space="preserve"> also detects two types of errors:</w:t>
      </w:r>
    </w:p>
    <w:p w:rsidR="00C727EC" w:rsidRDefault="00C727EC" w:rsidP="00846050">
      <w:pPr>
        <w:pStyle w:val="ListParagraph"/>
        <w:numPr>
          <w:ilvl w:val="3"/>
          <w:numId w:val="12"/>
        </w:numPr>
        <w:bidi w:val="0"/>
        <w:spacing w:after="0"/>
        <w:jc w:val="both"/>
      </w:pPr>
      <w:proofErr w:type="spellStart"/>
      <w:r>
        <w:t>Stop_bit_error</w:t>
      </w:r>
      <w:proofErr w:type="spellEnd"/>
      <w:r>
        <w:t xml:space="preserve"> – if the stop bit is different than ‘1’.</w:t>
      </w:r>
    </w:p>
    <w:p w:rsidR="00C727EC" w:rsidRDefault="00C727EC" w:rsidP="00846050">
      <w:pPr>
        <w:pStyle w:val="ListParagraph"/>
        <w:numPr>
          <w:ilvl w:val="3"/>
          <w:numId w:val="12"/>
        </w:numPr>
        <w:bidi w:val="0"/>
        <w:spacing w:after="0"/>
        <w:jc w:val="both"/>
      </w:pPr>
      <w:proofErr w:type="spellStart"/>
      <w:r>
        <w:t>Parity_bit_error</w:t>
      </w:r>
      <w:proofErr w:type="spellEnd"/>
      <w:r>
        <w:t xml:space="preserve"> – if the parity bit is different from the parity result calculated in the unit.</w:t>
      </w:r>
    </w:p>
    <w:p w:rsidR="00C727EC" w:rsidRDefault="00C727EC" w:rsidP="00C727EC">
      <w:pPr>
        <w:bidi w:val="0"/>
        <w:spacing w:after="0"/>
      </w:pPr>
      <w:r>
        <w:t xml:space="preserve">The errors are sent to the error register in the </w:t>
      </w:r>
      <w:proofErr w:type="spellStart"/>
      <w:r>
        <w:t>rx_path</w:t>
      </w:r>
      <w:proofErr w:type="spellEnd"/>
      <w:r>
        <w:t xml:space="preserve"> and could be read later. An error assertion won’t interrupt the continuation of the data transfer.</w:t>
      </w:r>
    </w:p>
    <w:p w:rsidR="00C727EC" w:rsidRDefault="00C727EC" w:rsidP="00C727EC">
      <w:pPr>
        <w:bidi w:val="0"/>
        <w:spacing w:after="0"/>
      </w:pPr>
    </w:p>
    <w:tbl>
      <w:tblPr>
        <w:tblW w:w="10349" w:type="dxa"/>
        <w:jc w:val="center"/>
        <w:tblInd w:w="-743" w:type="dxa"/>
        <w:tblLook w:val="04A0" w:firstRow="1" w:lastRow="0" w:firstColumn="1" w:lastColumn="0" w:noHBand="0" w:noVBand="1"/>
      </w:tblPr>
      <w:tblGrid>
        <w:gridCol w:w="2267"/>
        <w:gridCol w:w="960"/>
        <w:gridCol w:w="1880"/>
        <w:gridCol w:w="5242"/>
      </w:tblGrid>
      <w:tr w:rsidR="00C727EC" w:rsidRPr="00715E40" w:rsidTr="00C727EC">
        <w:trPr>
          <w:trHeight w:val="300"/>
          <w:jc w:val="center"/>
        </w:trPr>
        <w:tc>
          <w:tcPr>
            <w:tcW w:w="226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242"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clk</w:t>
            </w:r>
            <w:proofErr w:type="spellEnd"/>
            <w:r w:rsidRPr="006A2BF5">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system clock</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block reset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UART serial input </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8</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out</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valid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Parallel data valid</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parity_err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parity error</w:t>
            </w:r>
          </w:p>
        </w:tc>
      </w:tr>
      <w:tr w:rsidR="00C727EC" w:rsidRPr="00715E40" w:rsidTr="00C727EC">
        <w:trPr>
          <w:trHeight w:val="300"/>
          <w:jc w:val="center"/>
        </w:trPr>
        <w:tc>
          <w:tcPr>
            <w:tcW w:w="2267"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stop_bit_err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w:t>
            </w:r>
          </w:p>
        </w:tc>
        <w:tc>
          <w:tcPr>
            <w:tcW w:w="5242"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Stop bit error</w:t>
            </w:r>
          </w:p>
        </w:tc>
      </w:tr>
    </w:tbl>
    <w:p w:rsidR="00C727EC" w:rsidRDefault="00C727EC" w:rsidP="00C727EC">
      <w:pPr>
        <w:pStyle w:val="Caption"/>
        <w:jc w:val="center"/>
      </w:pPr>
      <w:bookmarkStart w:id="276" w:name="_Toc331865034"/>
      <w:bookmarkStart w:id="277" w:name="_Toc340785093"/>
      <w:bookmarkStart w:id="278" w:name="_Toc341813313"/>
      <w:bookmarkStart w:id="279" w:name="_Toc378517839"/>
      <w:bookmarkStart w:id="280" w:name="_Toc378519015"/>
      <w:r>
        <w:t xml:space="preserve">Table </w:t>
      </w:r>
      <w:fldSimple w:instr=" SEQ Table \* ARABIC ">
        <w:r w:rsidR="00D1530F">
          <w:rPr>
            <w:noProof/>
          </w:rPr>
          <w:t>31</w:t>
        </w:r>
      </w:fldSimple>
      <w:r>
        <w:t xml:space="preserve"> - </w:t>
      </w:r>
      <w:proofErr w:type="spellStart"/>
      <w:r>
        <w:t>Uart</w:t>
      </w:r>
      <w:proofErr w:type="spellEnd"/>
      <w:r>
        <w:t xml:space="preserve"> </w:t>
      </w:r>
      <w:proofErr w:type="spellStart"/>
      <w:r>
        <w:t>rx</w:t>
      </w:r>
      <w:proofErr w:type="spellEnd"/>
      <w:r>
        <w:t xml:space="preserve"> interface</w:t>
      </w:r>
      <w:bookmarkEnd w:id="276"/>
      <w:bookmarkEnd w:id="277"/>
      <w:bookmarkEnd w:id="278"/>
      <w:bookmarkEnd w:id="279"/>
      <w:bookmarkEnd w:id="280"/>
    </w:p>
    <w:p w:rsidR="00BF0C29" w:rsidRDefault="00BF0C29" w:rsidP="00BF0C29"/>
    <w:p w:rsidR="00BF0C29" w:rsidRPr="00BF0C29" w:rsidRDefault="00BF0C29" w:rsidP="00BF0C29">
      <w:pPr>
        <w:rPr>
          <w:rtl/>
        </w:rPr>
      </w:pPr>
    </w:p>
    <w:tbl>
      <w:tblPr>
        <w:tblW w:w="10343" w:type="dxa"/>
        <w:jc w:val="center"/>
        <w:tblInd w:w="-318" w:type="dxa"/>
        <w:tblLook w:val="04A0" w:firstRow="1" w:lastRow="0" w:firstColumn="1" w:lastColumn="0" w:noHBand="0" w:noVBand="1"/>
      </w:tblPr>
      <w:tblGrid>
        <w:gridCol w:w="1790"/>
        <w:gridCol w:w="1600"/>
        <w:gridCol w:w="2834"/>
        <w:gridCol w:w="4119"/>
      </w:tblGrid>
      <w:tr w:rsidR="00C727EC" w:rsidRPr="00483A3E" w:rsidTr="00C727EC">
        <w:trPr>
          <w:trHeight w:val="255"/>
          <w:jc w:val="center"/>
        </w:trPr>
        <w:tc>
          <w:tcPr>
            <w:tcW w:w="179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60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2834" w:type="dxa"/>
            <w:tcBorders>
              <w:top w:val="single" w:sz="4" w:space="0" w:color="auto"/>
              <w:left w:val="nil"/>
              <w:bottom w:val="single" w:sz="4" w:space="0" w:color="auto"/>
              <w:right w:val="single" w:sz="4" w:space="0" w:color="auto"/>
            </w:tcBorders>
            <w:shd w:val="clear" w:color="000000" w:fill="00B0F0"/>
          </w:tcPr>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11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483A3E" w:rsidTr="00C727EC">
        <w:trPr>
          <w:trHeight w:val="255"/>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parity_en_g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1 to Enable parity bit, 0 to disable parity bit</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parity_odd_g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False</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odd, FALSE = even</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uart_idle_g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IDLE_ST line value</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baudrate_g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115200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UART </w:t>
            </w:r>
            <w:proofErr w:type="spellStart"/>
            <w:r w:rsidRPr="006A2BF5">
              <w:rPr>
                <w:rFonts w:ascii="Calibri" w:eastAsia="Times New Roman" w:hAnsi="Calibri" w:cs="Calibri"/>
                <w:color w:val="000000"/>
                <w:sz w:val="18"/>
                <w:szCs w:val="18"/>
              </w:rPr>
              <w:t>baudrate</w:t>
            </w:r>
            <w:proofErr w:type="spellEnd"/>
            <w:r w:rsidRPr="006A2BF5">
              <w:rPr>
                <w:rFonts w:ascii="Calibri" w:eastAsia="Times New Roman" w:hAnsi="Calibri" w:cs="Calibri"/>
                <w:color w:val="000000"/>
                <w:sz w:val="18"/>
                <w:szCs w:val="18"/>
              </w:rPr>
              <w:t xml:space="preserve">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clkrate_g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databits_g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Number of </w:t>
            </w:r>
            <w:proofErr w:type="spellStart"/>
            <w:r w:rsidRPr="006A2BF5">
              <w:rPr>
                <w:rFonts w:ascii="Calibri" w:eastAsia="Times New Roman" w:hAnsi="Calibri" w:cs="Calibri"/>
                <w:color w:val="000000"/>
                <w:sz w:val="18"/>
                <w:szCs w:val="18"/>
              </w:rPr>
              <w:t>databits</w:t>
            </w:r>
            <w:proofErr w:type="spellEnd"/>
          </w:p>
        </w:tc>
      </w:tr>
      <w:tr w:rsidR="00C727EC" w:rsidRPr="00483A3E" w:rsidTr="00C727EC">
        <w:trPr>
          <w:trHeight w:val="300"/>
          <w:jc w:val="center"/>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 xml:space="preserve"> </w:t>
            </w:r>
            <w:proofErr w:type="spellStart"/>
            <w:r w:rsidRPr="006A2BF5">
              <w:rPr>
                <w:rFonts w:ascii="Calibri" w:eastAsia="Times New Roman" w:hAnsi="Calibri" w:cs="Calibri"/>
                <w:color w:val="000000"/>
                <w:sz w:val="18"/>
                <w:szCs w:val="18"/>
              </w:rPr>
              <w:t>reset_polarity_g</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2834"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119"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bl>
    <w:p w:rsidR="00C727EC" w:rsidRDefault="00C727EC" w:rsidP="00C727EC">
      <w:pPr>
        <w:pStyle w:val="Caption"/>
        <w:jc w:val="center"/>
      </w:pPr>
      <w:bookmarkStart w:id="281" w:name="_Toc331865035"/>
      <w:bookmarkStart w:id="282" w:name="_Toc340785094"/>
      <w:bookmarkStart w:id="283" w:name="_Toc341813314"/>
      <w:bookmarkStart w:id="284" w:name="_Toc378517840"/>
      <w:bookmarkStart w:id="285" w:name="_Toc378519016"/>
      <w:r>
        <w:t xml:space="preserve">Table </w:t>
      </w:r>
      <w:fldSimple w:instr=" SEQ Table \* ARABIC ">
        <w:r w:rsidR="00D1530F">
          <w:rPr>
            <w:noProof/>
          </w:rPr>
          <w:t>32</w:t>
        </w:r>
      </w:fldSimple>
      <w:r>
        <w:t xml:space="preserve"> - </w:t>
      </w:r>
      <w:proofErr w:type="spellStart"/>
      <w:r>
        <w:t>Uart</w:t>
      </w:r>
      <w:proofErr w:type="spellEnd"/>
      <w:r>
        <w:t xml:space="preserve"> </w:t>
      </w:r>
      <w:proofErr w:type="spellStart"/>
      <w:r>
        <w:t>rx</w:t>
      </w:r>
      <w:proofErr w:type="spellEnd"/>
      <w:r>
        <w:t xml:space="preserve"> generics</w:t>
      </w:r>
      <w:bookmarkEnd w:id="281"/>
      <w:bookmarkEnd w:id="282"/>
      <w:bookmarkEnd w:id="283"/>
      <w:bookmarkEnd w:id="284"/>
      <w:bookmarkEnd w:id="285"/>
    </w:p>
    <w:p w:rsidR="00BF0C29" w:rsidRDefault="00BF0C29" w:rsidP="00F179E5">
      <w:pPr>
        <w:pStyle w:val="Heading5"/>
        <w:bidi w:val="0"/>
        <w:rPr>
          <w:b/>
          <w:bCs/>
        </w:rPr>
      </w:pPr>
      <w:bookmarkStart w:id="286" w:name="_Toc332270012"/>
      <w:bookmarkStart w:id="287" w:name="_Toc340785925"/>
      <w:bookmarkStart w:id="288" w:name="_Toc341813238"/>
    </w:p>
    <w:p w:rsidR="00C727EC" w:rsidRPr="0077518F" w:rsidRDefault="006E19A5" w:rsidP="00BF0C29">
      <w:pPr>
        <w:pStyle w:val="Heading5"/>
        <w:bidi w:val="0"/>
        <w:rPr>
          <w:b/>
          <w:bCs/>
        </w:rPr>
      </w:pPr>
      <w:r w:rsidRPr="0077518F">
        <w:rPr>
          <w:b/>
          <w:bCs/>
        </w:rPr>
        <w:t>3.</w:t>
      </w:r>
      <w:r w:rsidR="00F179E5">
        <w:rPr>
          <w:b/>
          <w:bCs/>
        </w:rPr>
        <w:t>9</w:t>
      </w:r>
      <w:r w:rsidRPr="0077518F">
        <w:rPr>
          <w:b/>
          <w:bCs/>
        </w:rPr>
        <w:t>.1.1.2</w:t>
      </w:r>
      <w:r w:rsidRPr="0077518F">
        <w:rPr>
          <w:b/>
          <w:bCs/>
        </w:rPr>
        <w:tab/>
      </w:r>
      <w:r w:rsidR="00C727EC" w:rsidRPr="0077518F">
        <w:rPr>
          <w:b/>
          <w:bCs/>
        </w:rPr>
        <w:t>Message Pack Decoder (</w:t>
      </w:r>
      <w:proofErr w:type="spellStart"/>
      <w:r w:rsidR="00C727EC" w:rsidRPr="0077518F">
        <w:rPr>
          <w:b/>
          <w:bCs/>
        </w:rPr>
        <w:t>mp_dec</w:t>
      </w:r>
      <w:proofErr w:type="spellEnd"/>
      <w:r w:rsidR="00C727EC" w:rsidRPr="0077518F">
        <w:rPr>
          <w:b/>
          <w:bCs/>
        </w:rPr>
        <w:t>)</w:t>
      </w:r>
      <w:bookmarkEnd w:id="286"/>
      <w:bookmarkEnd w:id="287"/>
      <w:bookmarkEnd w:id="288"/>
    </w:p>
    <w:p w:rsidR="00C727EC" w:rsidRDefault="00C727EC" w:rsidP="00C727EC">
      <w:pPr>
        <w:bidi w:val="0"/>
        <w:spacing w:after="0"/>
      </w:pPr>
      <w:r>
        <w:rPr>
          <w:b/>
          <w:bCs/>
        </w:rPr>
        <w:t xml:space="preserve"> </w:t>
      </w:r>
      <w:r>
        <w:t xml:space="preserve">The </w:t>
      </w:r>
      <w:proofErr w:type="spellStart"/>
      <w:r>
        <w:t>mp_dec</w:t>
      </w:r>
      <w:proofErr w:type="spellEnd"/>
      <w:r>
        <w:t xml:space="preserve"> receives the [</w:t>
      </w:r>
      <w:proofErr w:type="spellStart"/>
      <w:r>
        <w:t>dout</w:t>
      </w:r>
      <w:proofErr w:type="spellEnd"/>
      <w:r>
        <w:t xml:space="preserve">] vector transferred from the </w:t>
      </w:r>
      <w:proofErr w:type="spellStart"/>
      <w:r>
        <w:t>uart_rx</w:t>
      </w:r>
      <w:proofErr w:type="spellEnd"/>
      <w:r>
        <w:t xml:space="preserve"> unit and prepares the data before transfer. It detects the start of the </w:t>
      </w:r>
      <w:proofErr w:type="spellStart"/>
      <w:r>
        <w:t>transmition</w:t>
      </w:r>
      <w:proofErr w:type="spellEnd"/>
      <w:r>
        <w:t xml:space="preserve"> (3C_0x) then it checks in the TYPE, ADDRESS, LENGTH data to registers. The data that will be transferred is saved on the RAM. Finally it requests a CRC check. After receiving the EOF byte (A5_0x) it asserts the </w:t>
      </w:r>
      <w:proofErr w:type="spellStart"/>
      <w:r>
        <w:t>mp_done</w:t>
      </w:r>
      <w:proofErr w:type="spellEnd"/>
      <w:r>
        <w:t xml:space="preserve"> signal that informs the wishbone master to start the data transfer.</w:t>
      </w:r>
    </w:p>
    <w:p w:rsidR="00C727EC" w:rsidRDefault="00C727EC" w:rsidP="00C727EC">
      <w:pPr>
        <w:bidi w:val="0"/>
        <w:spacing w:after="0"/>
      </w:pPr>
      <w:r>
        <w:t xml:space="preserve">The </w:t>
      </w:r>
      <w:proofErr w:type="spellStart"/>
      <w:r>
        <w:t>mp_dec</w:t>
      </w:r>
      <w:proofErr w:type="spellEnd"/>
      <w:r>
        <w:t xml:space="preserve"> detects two types of errors:</w:t>
      </w:r>
    </w:p>
    <w:p w:rsidR="00C727EC" w:rsidRDefault="00C727EC" w:rsidP="00846050">
      <w:pPr>
        <w:pStyle w:val="ListParagraph"/>
        <w:numPr>
          <w:ilvl w:val="0"/>
          <w:numId w:val="13"/>
        </w:numPr>
        <w:bidi w:val="0"/>
        <w:spacing w:after="0"/>
        <w:jc w:val="both"/>
      </w:pPr>
      <w:proofErr w:type="spellStart"/>
      <w:r>
        <w:t>Eof_error</w:t>
      </w:r>
      <w:proofErr w:type="spellEnd"/>
      <w:r>
        <w:t xml:space="preserve"> – if the EOF byte is different from A5_0x</w:t>
      </w:r>
    </w:p>
    <w:p w:rsidR="00C727EC" w:rsidRDefault="00C727EC" w:rsidP="00846050">
      <w:pPr>
        <w:pStyle w:val="ListParagraph"/>
        <w:numPr>
          <w:ilvl w:val="0"/>
          <w:numId w:val="13"/>
        </w:numPr>
        <w:bidi w:val="0"/>
        <w:spacing w:after="0"/>
        <w:jc w:val="both"/>
      </w:pPr>
      <w:proofErr w:type="spellStart"/>
      <w:r>
        <w:t>Crc_error</w:t>
      </w:r>
      <w:proofErr w:type="spellEnd"/>
      <w:r>
        <w:t xml:space="preserve"> – if the CRC error received is different from the one calculated by the CRC block.</w:t>
      </w:r>
    </w:p>
    <w:p w:rsidR="00C727EC" w:rsidRDefault="00C727EC" w:rsidP="00C727EC">
      <w:pPr>
        <w:pStyle w:val="ListParagraph"/>
        <w:bidi w:val="0"/>
        <w:spacing w:after="0"/>
      </w:pPr>
    </w:p>
    <w:tbl>
      <w:tblPr>
        <w:tblW w:w="10483" w:type="dxa"/>
        <w:jc w:val="center"/>
        <w:tblInd w:w="-846" w:type="dxa"/>
        <w:tblLook w:val="04A0" w:firstRow="1" w:lastRow="0" w:firstColumn="1" w:lastColumn="0" w:noHBand="0" w:noVBand="1"/>
      </w:tblPr>
      <w:tblGrid>
        <w:gridCol w:w="2243"/>
        <w:gridCol w:w="960"/>
        <w:gridCol w:w="1940"/>
        <w:gridCol w:w="5340"/>
      </w:tblGrid>
      <w:tr w:rsidR="00C727EC" w:rsidRPr="00A734DC"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clock</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reset</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 data</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Valid</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mp_done</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Message Pack has been received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eof_err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EOF has not found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crc_err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error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type_reg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type_d_g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type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addr_reg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addr_d_g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address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len_reg</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len_d_g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length register</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data_crc_val</w:t>
            </w:r>
            <w:proofErr w:type="spellEnd"/>
            <w:r w:rsidRPr="00C702B4">
              <w:rPr>
                <w:rFonts w:ascii="Calibri" w:eastAsia="Times New Roman" w:hAnsi="Calibri" w:cs="Calibri"/>
                <w:color w:val="000000"/>
                <w:sz w:val="18"/>
                <w:szCs w:val="18"/>
              </w:rPr>
              <w:t>:</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new data for CRC is valid, '0' otherwise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data_crc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be calculated by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reset_crc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reset 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req_crc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to request for current calculated CRC</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crc_d_g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CRC value</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crc_in_val</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when CRC is valid</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write_en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r w:rsidRPr="00C702B4">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1' = Data is available (</w:t>
            </w: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length)</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write_addr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r w:rsidRPr="00C702B4">
              <w:rPr>
                <w:rFonts w:ascii="Calibri" w:eastAsia="Times New Roman" w:hAnsi="Calibri" w:cs="Calibri"/>
                <w:color w:val="000000"/>
                <w:sz w:val="18"/>
                <w:szCs w:val="18"/>
              </w:rPr>
              <w:t xml:space="preserve"> * </w:t>
            </w:r>
            <w:proofErr w:type="spellStart"/>
            <w:r w:rsidRPr="00C702B4">
              <w:rPr>
                <w:rFonts w:ascii="Calibri" w:eastAsia="Times New Roman" w:hAnsi="Calibri" w:cs="Calibri"/>
                <w:color w:val="000000"/>
                <w:sz w:val="18"/>
                <w:szCs w:val="18"/>
              </w:rPr>
              <w:t>len_d_g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RAM Address</w:t>
            </w:r>
          </w:p>
        </w:tc>
      </w:tr>
      <w:tr w:rsidR="00C727EC" w:rsidRPr="00A734DC"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bidi w:val="0"/>
              <w:spacing w:after="0" w:line="240" w:lineRule="auto"/>
              <w:jc w:val="center"/>
              <w:rPr>
                <w:rFonts w:ascii="Calibri" w:eastAsia="Times New Roman" w:hAnsi="Calibri" w:cs="Calibri"/>
                <w:color w:val="000000"/>
                <w:sz w:val="18"/>
                <w:szCs w:val="18"/>
              </w:rPr>
            </w:pPr>
            <w:proofErr w:type="spellStart"/>
            <w:r w:rsidRPr="00C702B4">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C702B4" w:rsidRDefault="00C727EC" w:rsidP="00C727EC">
            <w:pPr>
              <w:keepNext/>
              <w:bidi w:val="0"/>
              <w:spacing w:after="0" w:line="240" w:lineRule="auto"/>
              <w:rPr>
                <w:rFonts w:ascii="Calibri" w:eastAsia="Times New Roman" w:hAnsi="Calibri" w:cs="Calibri"/>
                <w:color w:val="000000"/>
                <w:sz w:val="18"/>
                <w:szCs w:val="18"/>
              </w:rPr>
            </w:pPr>
            <w:r w:rsidRPr="00C702B4">
              <w:rPr>
                <w:rFonts w:ascii="Calibri" w:eastAsia="Times New Roman" w:hAnsi="Calibri" w:cs="Calibri"/>
                <w:color w:val="000000"/>
                <w:sz w:val="18"/>
                <w:szCs w:val="18"/>
              </w:rPr>
              <w:t>Data to RAM</w:t>
            </w:r>
          </w:p>
        </w:tc>
      </w:tr>
    </w:tbl>
    <w:p w:rsidR="00C727EC" w:rsidRDefault="00C727EC" w:rsidP="00C727EC">
      <w:pPr>
        <w:pStyle w:val="Caption"/>
        <w:jc w:val="center"/>
      </w:pPr>
      <w:bookmarkStart w:id="289" w:name="_Toc331865036"/>
      <w:bookmarkStart w:id="290" w:name="_Toc340785095"/>
      <w:bookmarkStart w:id="291" w:name="_Toc341813315"/>
      <w:bookmarkStart w:id="292" w:name="_Toc378517841"/>
      <w:bookmarkStart w:id="293" w:name="_Toc378519017"/>
      <w:r>
        <w:t xml:space="preserve">Table </w:t>
      </w:r>
      <w:fldSimple w:instr=" SEQ Table \* ARABIC ">
        <w:r w:rsidR="00D1530F">
          <w:rPr>
            <w:noProof/>
          </w:rPr>
          <w:t>33</w:t>
        </w:r>
      </w:fldSimple>
      <w:r>
        <w:t xml:space="preserve"> - </w:t>
      </w:r>
      <w:proofErr w:type="spellStart"/>
      <w:r>
        <w:t>mp_dec</w:t>
      </w:r>
      <w:proofErr w:type="spellEnd"/>
      <w:r>
        <w:t xml:space="preserve"> interface</w:t>
      </w:r>
      <w:bookmarkEnd w:id="289"/>
      <w:bookmarkEnd w:id="290"/>
      <w:bookmarkEnd w:id="291"/>
      <w:bookmarkEnd w:id="292"/>
      <w:bookmarkEnd w:id="293"/>
    </w:p>
    <w:p w:rsidR="00BF0C29" w:rsidRPr="00BF0C29" w:rsidRDefault="00BF0C29" w:rsidP="00BF0C29">
      <w:pPr>
        <w:rPr>
          <w:rtl/>
        </w:rPr>
      </w:pPr>
    </w:p>
    <w:tbl>
      <w:tblPr>
        <w:tblW w:w="10606" w:type="dxa"/>
        <w:jc w:val="center"/>
        <w:tblInd w:w="-1074" w:type="dxa"/>
        <w:tblLayout w:type="fixed"/>
        <w:tblLook w:val="04A0" w:firstRow="1" w:lastRow="0" w:firstColumn="1" w:lastColumn="0" w:noHBand="0" w:noVBand="1"/>
      </w:tblPr>
      <w:tblGrid>
        <w:gridCol w:w="1812"/>
        <w:gridCol w:w="1170"/>
        <w:gridCol w:w="1800"/>
        <w:gridCol w:w="5824"/>
      </w:tblGrid>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lastRenderedPageBreak/>
              <w:t>generic name</w:t>
            </w:r>
          </w:p>
        </w:tc>
        <w:tc>
          <w:tcPr>
            <w:tcW w:w="117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type</w:t>
            </w:r>
          </w:p>
        </w:tc>
        <w:tc>
          <w:tcPr>
            <w:tcW w:w="1800" w:type="dxa"/>
            <w:tcBorders>
              <w:top w:val="single" w:sz="4" w:space="0" w:color="auto"/>
              <w:left w:val="nil"/>
              <w:bottom w:val="single" w:sz="4" w:space="0" w:color="auto"/>
              <w:right w:val="single" w:sz="4" w:space="0" w:color="auto"/>
            </w:tcBorders>
            <w:shd w:val="clear" w:color="000000" w:fill="00B0F0"/>
          </w:tcPr>
          <w:p w:rsidR="00C727EC" w:rsidRDefault="00C727EC" w:rsidP="00C727EC">
            <w:pPr>
              <w:bidi w:val="0"/>
              <w:spacing w:after="0" w:line="240" w:lineRule="auto"/>
              <w:rPr>
                <w:rFonts w:ascii="Calibri" w:eastAsia="Times New Roman" w:hAnsi="Calibri" w:cs="Calibri"/>
                <w:b/>
                <w:bCs/>
                <w:color w:val="000000"/>
                <w:sz w:val="18"/>
                <w:szCs w:val="18"/>
              </w:rPr>
            </w:pPr>
          </w:p>
          <w:p w:rsidR="00C727EC" w:rsidRPr="006A2BF5"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824"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Default="00C727EC" w:rsidP="00C727EC">
            <w:pPr>
              <w:bidi w:val="0"/>
              <w:spacing w:after="0" w:line="240" w:lineRule="auto"/>
              <w:rPr>
                <w:rFonts w:ascii="Calibri" w:eastAsia="Times New Roman" w:hAnsi="Calibri" w:cs="Calibri"/>
                <w:b/>
                <w:bCs/>
                <w:color w:val="000000"/>
                <w:sz w:val="18"/>
                <w:szCs w:val="18"/>
              </w:rPr>
            </w:pPr>
            <w:r w:rsidRPr="006A2BF5">
              <w:rPr>
                <w:rFonts w:ascii="Calibri" w:eastAsia="Times New Roman" w:hAnsi="Calibri" w:cs="Calibri"/>
                <w:b/>
                <w:bCs/>
                <w:color w:val="000000"/>
                <w:sz w:val="18"/>
                <w:szCs w:val="18"/>
              </w:rPr>
              <w:t>description</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reset_polarity_g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std_logic</w:t>
            </w:r>
            <w:proofErr w:type="spellEnd"/>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'0' = Active Low, '1' = Active High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data_width_g</w:t>
            </w:r>
            <w:proofErr w:type="spellEnd"/>
            <w:r w:rsidRPr="006A2BF5">
              <w:rPr>
                <w:rFonts w:ascii="Calibri" w:eastAsia="Times New Roman" w:hAnsi="Calibri" w:cs="Calibri"/>
                <w:color w:val="000000"/>
                <w:sz w:val="18"/>
                <w:szCs w:val="18"/>
              </w:rPr>
              <w:t xml:space="preserve">   </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defines the width of the data lines of the system</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clkrate_g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Sys. clock [Hz]</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len_dec1_g</w:t>
            </w:r>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Boolean</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True</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TRUE - Received length is decreased by 1 ,to save 1 bit  --</w:t>
            </w:r>
          </w:p>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FALSE - Received length is the actual length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sof_d_g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SOF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type_d_g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Type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addr_d_g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Address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len_d_g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Length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crc_d_g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CRC Depth</w:t>
            </w:r>
          </w:p>
        </w:tc>
      </w:tr>
      <w:tr w:rsidR="00C727EC" w:rsidRPr="009E4564" w:rsidTr="00C727EC">
        <w:trPr>
          <w:trHeight w:val="316"/>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eof_d_g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EOF Depth</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sof_val_g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60</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(3Ch) SOF block value. Upper block is MSB</w:t>
            </w:r>
          </w:p>
        </w:tc>
      </w:tr>
      <w:tr w:rsidR="00C727EC" w:rsidRPr="009E4564" w:rsidTr="00C727EC">
        <w:trPr>
          <w:trHeight w:val="258"/>
          <w:jc w:val="center"/>
        </w:trPr>
        <w:tc>
          <w:tcPr>
            <w:tcW w:w="1812"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6A2BF5">
              <w:rPr>
                <w:rFonts w:ascii="Calibri" w:eastAsia="Times New Roman" w:hAnsi="Calibri" w:cs="Calibri"/>
                <w:color w:val="000000"/>
                <w:sz w:val="18"/>
                <w:szCs w:val="18"/>
              </w:rPr>
              <w:t>eof_val_g</w:t>
            </w:r>
            <w:proofErr w:type="spellEnd"/>
          </w:p>
        </w:tc>
        <w:tc>
          <w:tcPr>
            <w:tcW w:w="117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natural</w:t>
            </w:r>
          </w:p>
        </w:tc>
        <w:tc>
          <w:tcPr>
            <w:tcW w:w="1800" w:type="dxa"/>
            <w:tcBorders>
              <w:top w:val="single" w:sz="4" w:space="0" w:color="auto"/>
              <w:left w:val="nil"/>
              <w:bottom w:val="single" w:sz="4" w:space="0" w:color="auto"/>
              <w:right w:val="single" w:sz="4" w:space="0" w:color="auto"/>
            </w:tcBorders>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165</w:t>
            </w:r>
          </w:p>
        </w:tc>
        <w:tc>
          <w:tcPr>
            <w:tcW w:w="5824"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6A2BF5">
              <w:rPr>
                <w:rFonts w:ascii="Calibri" w:eastAsia="Times New Roman" w:hAnsi="Calibri" w:cs="Calibri"/>
                <w:color w:val="000000"/>
                <w:sz w:val="18"/>
                <w:szCs w:val="18"/>
              </w:rPr>
              <w:t>(A5h) EOF block value. Upper block is MSB</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proofErr w:type="spellStart"/>
            <w:r w:rsidRPr="004B34C1">
              <w:rPr>
                <w:rFonts w:ascii="Calibri" w:eastAsia="Times New Roman" w:hAnsi="Calibri" w:cs="Calibri"/>
                <w:color w:val="000000"/>
                <w:sz w:val="18"/>
                <w:szCs w:val="18"/>
              </w:rPr>
              <w:t>width_g</w:t>
            </w:r>
            <w:proofErr w:type="spellEnd"/>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Data Width (UART = 8 bits)</w:t>
            </w:r>
          </w:p>
        </w:tc>
      </w:tr>
      <w:tr w:rsidR="00C727EC" w:rsidRPr="009E4564" w:rsidTr="00C727EC">
        <w:trPr>
          <w:trHeight w:val="258"/>
          <w:jc w:val="center"/>
        </w:trPr>
        <w:tc>
          <w:tcPr>
            <w:tcW w:w="181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C727EC" w:rsidRPr="006A2BF5" w:rsidRDefault="00C727EC" w:rsidP="00C727EC">
            <w:pPr>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positive</w:t>
            </w:r>
          </w:p>
        </w:tc>
        <w:tc>
          <w:tcPr>
            <w:tcW w:w="180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58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6A2BF5" w:rsidRDefault="00C727EC" w:rsidP="00C727EC">
            <w:pPr>
              <w:keepNext/>
              <w:bidi w:val="0"/>
              <w:spacing w:after="0" w:line="240" w:lineRule="auto"/>
              <w:rPr>
                <w:rFonts w:ascii="Calibri" w:eastAsia="Times New Roman" w:hAnsi="Calibri" w:cs="Calibri"/>
                <w:color w:val="000000"/>
                <w:sz w:val="18"/>
                <w:szCs w:val="18"/>
              </w:rPr>
            </w:pPr>
            <w:r w:rsidRPr="004B34C1">
              <w:rPr>
                <w:rFonts w:ascii="Calibri" w:eastAsia="Times New Roman" w:hAnsi="Calibri" w:cs="Calibri"/>
                <w:color w:val="000000"/>
                <w:sz w:val="18"/>
                <w:szCs w:val="18"/>
              </w:rPr>
              <w:t>RAM size in bytes(2^8 = 256bytes)</w:t>
            </w:r>
          </w:p>
        </w:tc>
      </w:tr>
    </w:tbl>
    <w:p w:rsidR="00C727EC" w:rsidRDefault="00C727EC" w:rsidP="00C727EC">
      <w:pPr>
        <w:pStyle w:val="Caption"/>
        <w:jc w:val="center"/>
      </w:pPr>
      <w:bookmarkStart w:id="294" w:name="_Toc331865037"/>
      <w:bookmarkStart w:id="295" w:name="_Toc340785096"/>
      <w:bookmarkStart w:id="296" w:name="_Toc341813316"/>
      <w:bookmarkStart w:id="297" w:name="_Toc378517842"/>
      <w:bookmarkStart w:id="298" w:name="_Toc378519018"/>
      <w:r>
        <w:t xml:space="preserve">Table </w:t>
      </w:r>
      <w:fldSimple w:instr=" SEQ Table \* ARABIC ">
        <w:r w:rsidR="00D1530F">
          <w:rPr>
            <w:noProof/>
          </w:rPr>
          <w:t>34</w:t>
        </w:r>
      </w:fldSimple>
      <w:r>
        <w:t xml:space="preserve"> - </w:t>
      </w:r>
      <w:proofErr w:type="spellStart"/>
      <w:r>
        <w:t>mp_dec</w:t>
      </w:r>
      <w:proofErr w:type="spellEnd"/>
      <w:r>
        <w:t xml:space="preserve"> generics</w:t>
      </w:r>
      <w:bookmarkEnd w:id="294"/>
      <w:bookmarkEnd w:id="295"/>
      <w:bookmarkEnd w:id="296"/>
      <w:bookmarkEnd w:id="297"/>
      <w:bookmarkEnd w:id="298"/>
    </w:p>
    <w:p w:rsidR="00C727EC" w:rsidRPr="00BE574C" w:rsidRDefault="00C727EC" w:rsidP="00C727EC">
      <w:pPr>
        <w:pStyle w:val="Heading3"/>
        <w:bidi w:val="0"/>
        <w:ind w:left="180"/>
        <w:rPr>
          <w:b w:val="0"/>
          <w:bCs w:val="0"/>
        </w:rPr>
      </w:pPr>
      <w:bookmarkStart w:id="299" w:name="_Toc332270013"/>
    </w:p>
    <w:p w:rsidR="00BF0C29" w:rsidRDefault="0077518F" w:rsidP="00F179E5">
      <w:pPr>
        <w:pStyle w:val="Heading5"/>
        <w:bidi w:val="0"/>
        <w:rPr>
          <w:b/>
          <w:bCs/>
        </w:rPr>
      </w:pPr>
      <w:bookmarkStart w:id="300" w:name="_Toc340785926"/>
      <w:bookmarkStart w:id="301" w:name="_Toc341813239"/>
      <w:r w:rsidRPr="0077518F">
        <w:rPr>
          <w:b/>
          <w:bCs/>
        </w:rPr>
        <w:t>3.</w:t>
      </w:r>
      <w:r w:rsidR="00F179E5">
        <w:rPr>
          <w:b/>
          <w:bCs/>
        </w:rPr>
        <w:t>9</w:t>
      </w:r>
      <w:r w:rsidRPr="0077518F">
        <w:rPr>
          <w:b/>
          <w:bCs/>
        </w:rPr>
        <w:t>.1.1.3</w:t>
      </w:r>
      <w:r w:rsidRPr="0077518F">
        <w:rPr>
          <w:b/>
          <w:bCs/>
        </w:rPr>
        <w:tab/>
        <w:t xml:space="preserve"> </w:t>
      </w:r>
      <w:r w:rsidR="00C727EC" w:rsidRPr="0077518F">
        <w:rPr>
          <w:b/>
          <w:bCs/>
        </w:rPr>
        <w:t>RAM</w:t>
      </w:r>
      <w:bookmarkEnd w:id="299"/>
      <w:bookmarkEnd w:id="300"/>
      <w:bookmarkEnd w:id="301"/>
    </w:p>
    <w:p w:rsidR="00C727EC" w:rsidRPr="0077518F" w:rsidRDefault="00C727EC" w:rsidP="00BF0C29">
      <w:pPr>
        <w:pStyle w:val="Heading5"/>
        <w:bidi w:val="0"/>
        <w:rPr>
          <w:b/>
          <w:bCs/>
        </w:rPr>
      </w:pPr>
      <w:r w:rsidRPr="0077518F">
        <w:rPr>
          <w:b/>
          <w:bCs/>
        </w:rPr>
        <w:t xml:space="preserve"> </w:t>
      </w:r>
    </w:p>
    <w:p w:rsidR="00C727EC" w:rsidRDefault="00C727EC" w:rsidP="00C727EC">
      <w:pPr>
        <w:bidi w:val="0"/>
        <w:spacing w:after="0"/>
      </w:pPr>
      <w:r>
        <w:t>A 256 byte RAM.</w: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871CEA" w:rsidTr="00C727EC">
        <w:trPr>
          <w:trHeight w:val="30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871CEA" w:rsidRDefault="00C727EC" w:rsidP="00C727EC">
            <w:pPr>
              <w:bidi w:val="0"/>
              <w:spacing w:after="0" w:line="240" w:lineRule="auto"/>
              <w:jc w:val="center"/>
              <w:rPr>
                <w:rFonts w:ascii="Calibri" w:eastAsia="Times New Roman" w:hAnsi="Calibri" w:cs="Calibri"/>
                <w:b/>
                <w:bCs/>
                <w:color w:val="000000"/>
                <w:sz w:val="18"/>
                <w:szCs w:val="18"/>
              </w:rPr>
            </w:pPr>
            <w:r w:rsidRPr="00871CEA">
              <w:rPr>
                <w:rFonts w:ascii="Calibri" w:eastAsia="Times New Roman" w:hAnsi="Calibri" w:cs="Calibri"/>
                <w:b/>
                <w:bCs/>
                <w:color w:val="000000"/>
                <w:sz w:val="18"/>
                <w:szCs w:val="18"/>
              </w:rPr>
              <w:t>description</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clock</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reset</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addr_bits_g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aout_valid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address is valid</w:t>
            </w:r>
          </w:p>
        </w:tc>
      </w:tr>
      <w:tr w:rsidR="00C727EC" w:rsidRPr="00871CEA"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data_in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width_in_g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din_valid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Input data valid</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data_out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width_in_g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w:t>
            </w:r>
          </w:p>
        </w:tc>
      </w:tr>
      <w:tr w:rsidR="00C727EC" w:rsidRPr="00871CEA"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proofErr w:type="spellStart"/>
            <w:r w:rsidRPr="00871CEA">
              <w:rPr>
                <w:rFonts w:ascii="Calibri" w:eastAsia="Times New Roman" w:hAnsi="Calibri" w:cs="Calibri"/>
                <w:color w:val="000000"/>
                <w:sz w:val="18"/>
                <w:szCs w:val="18"/>
              </w:rPr>
              <w:t>dout_valid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871CEA" w:rsidRDefault="00C727EC" w:rsidP="00C727EC">
            <w:pPr>
              <w:bidi w:val="0"/>
              <w:spacing w:after="0" w:line="240" w:lineRule="auto"/>
              <w:jc w:val="center"/>
              <w:rPr>
                <w:rFonts w:ascii="Calibri" w:eastAsia="Times New Roman" w:hAnsi="Calibri" w:cs="Calibri"/>
                <w:color w:val="000000"/>
                <w:sz w:val="18"/>
                <w:szCs w:val="18"/>
              </w:rPr>
            </w:pPr>
            <w:r w:rsidRPr="00871CEA">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871CEA">
              <w:rPr>
                <w:rFonts w:ascii="Calibri" w:eastAsia="Times New Roman" w:hAnsi="Calibri" w:cs="Calibri"/>
                <w:color w:val="000000"/>
                <w:sz w:val="18"/>
                <w:szCs w:val="18"/>
              </w:rPr>
              <w:t>Output data valid</w:t>
            </w:r>
          </w:p>
        </w:tc>
      </w:tr>
    </w:tbl>
    <w:p w:rsidR="00C727EC" w:rsidRDefault="00C727EC" w:rsidP="00C727EC">
      <w:pPr>
        <w:pStyle w:val="Caption"/>
        <w:jc w:val="center"/>
      </w:pPr>
      <w:bookmarkStart w:id="302" w:name="_Toc331865038"/>
      <w:bookmarkStart w:id="303" w:name="_Toc340785097"/>
      <w:bookmarkStart w:id="304" w:name="_Toc341813317"/>
      <w:bookmarkStart w:id="305" w:name="_Toc378517843"/>
      <w:bookmarkStart w:id="306" w:name="_Toc378519019"/>
      <w:r>
        <w:t xml:space="preserve">Table </w:t>
      </w:r>
      <w:fldSimple w:instr=" SEQ Table \* ARABIC ">
        <w:r w:rsidR="00D1530F">
          <w:rPr>
            <w:noProof/>
          </w:rPr>
          <w:t>35</w:t>
        </w:r>
      </w:fldSimple>
      <w:r>
        <w:t xml:space="preserve"> - RAM interface</w:t>
      </w:r>
      <w:bookmarkEnd w:id="302"/>
      <w:bookmarkEnd w:id="303"/>
      <w:bookmarkEnd w:id="304"/>
      <w:bookmarkEnd w:id="305"/>
      <w:bookmarkEnd w:id="306"/>
    </w:p>
    <w:tbl>
      <w:tblPr>
        <w:tblW w:w="10563" w:type="dxa"/>
        <w:jc w:val="center"/>
        <w:tblInd w:w="-2041" w:type="dxa"/>
        <w:tblLook w:val="04A0" w:firstRow="1" w:lastRow="0" w:firstColumn="1" w:lastColumn="0" w:noHBand="0" w:noVBand="1"/>
      </w:tblPr>
      <w:tblGrid>
        <w:gridCol w:w="2299"/>
        <w:gridCol w:w="2010"/>
        <w:gridCol w:w="2204"/>
        <w:gridCol w:w="4050"/>
      </w:tblGrid>
      <w:tr w:rsidR="00C727EC" w:rsidRPr="00777C86" w:rsidTr="00C727EC">
        <w:trPr>
          <w:trHeight w:val="240"/>
          <w:jc w:val="center"/>
        </w:trPr>
        <w:tc>
          <w:tcPr>
            <w:tcW w:w="2299"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generic name</w:t>
            </w:r>
          </w:p>
        </w:tc>
        <w:tc>
          <w:tcPr>
            <w:tcW w:w="201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type</w:t>
            </w:r>
          </w:p>
        </w:tc>
        <w:tc>
          <w:tcPr>
            <w:tcW w:w="2204" w:type="dxa"/>
            <w:tcBorders>
              <w:top w:val="single" w:sz="4" w:space="0" w:color="auto"/>
              <w:left w:val="nil"/>
              <w:bottom w:val="single" w:sz="4" w:space="0" w:color="auto"/>
              <w:right w:val="single" w:sz="4" w:space="0" w:color="auto"/>
            </w:tcBorders>
            <w:shd w:val="clear" w:color="000000" w:fill="00B0F0"/>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05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777C86" w:rsidRDefault="00C727EC" w:rsidP="00C727EC">
            <w:pPr>
              <w:bidi w:val="0"/>
              <w:spacing w:after="0" w:line="240" w:lineRule="auto"/>
              <w:jc w:val="center"/>
              <w:rPr>
                <w:rFonts w:ascii="Calibri" w:eastAsia="Times New Roman" w:hAnsi="Calibri" w:cs="Calibri"/>
                <w:b/>
                <w:bCs/>
                <w:color w:val="000000"/>
                <w:sz w:val="18"/>
                <w:szCs w:val="18"/>
              </w:rPr>
            </w:pPr>
            <w:r w:rsidRPr="00777C86">
              <w:rPr>
                <w:rFonts w:ascii="Calibri" w:eastAsia="Times New Roman" w:hAnsi="Calibri" w:cs="Calibri"/>
                <w:b/>
                <w:bCs/>
                <w:color w:val="000000"/>
                <w:sz w:val="18"/>
                <w:szCs w:val="18"/>
              </w:rPr>
              <w:t>description</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reset_polarity_g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std_logic</w:t>
            </w:r>
            <w:proofErr w:type="spellEnd"/>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'0' = Active Low, '1' = Active High</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data_width_g</w:t>
            </w:r>
            <w:proofErr w:type="spellEnd"/>
            <w:r w:rsidRPr="00777C86">
              <w:rPr>
                <w:rFonts w:ascii="Calibri" w:eastAsia="Times New Roman" w:hAnsi="Calibri" w:cs="Calibri"/>
                <w:color w:val="000000"/>
                <w:sz w:val="18"/>
                <w:szCs w:val="18"/>
              </w:rPr>
              <w:t xml:space="preserve">   </w:t>
            </w:r>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natural</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defines the width of the data lines of the system</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clkrate_g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Sys. clock [Hz]</w:t>
            </w:r>
          </w:p>
        </w:tc>
      </w:tr>
      <w:tr w:rsidR="00C727EC" w:rsidRPr="00777C86" w:rsidTr="00C727EC">
        <w:trPr>
          <w:trHeight w:val="240"/>
          <w:jc w:val="center"/>
        </w:trPr>
        <w:tc>
          <w:tcPr>
            <w:tcW w:w="2299" w:type="dxa"/>
            <w:tcBorders>
              <w:top w:val="nil"/>
              <w:left w:val="single" w:sz="4" w:space="0" w:color="auto"/>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proofErr w:type="spellStart"/>
            <w:r w:rsidRPr="00777C86">
              <w:rPr>
                <w:rFonts w:ascii="Calibri" w:eastAsia="Times New Roman" w:hAnsi="Calibri" w:cs="Calibri"/>
                <w:color w:val="000000"/>
                <w:sz w:val="18"/>
                <w:szCs w:val="18"/>
              </w:rPr>
              <w:t>addr_bits_g</w:t>
            </w:r>
            <w:proofErr w:type="spellEnd"/>
          </w:p>
        </w:tc>
        <w:tc>
          <w:tcPr>
            <w:tcW w:w="2010" w:type="dxa"/>
            <w:tcBorders>
              <w:top w:val="nil"/>
              <w:left w:val="nil"/>
              <w:bottom w:val="single" w:sz="4" w:space="0" w:color="auto"/>
              <w:right w:val="single" w:sz="4" w:space="0" w:color="auto"/>
            </w:tcBorders>
            <w:shd w:val="clear" w:color="auto" w:fill="auto"/>
            <w:noWrap/>
            <w:vAlign w:val="bottom"/>
            <w:hideMark/>
          </w:tcPr>
          <w:p w:rsidR="00C727EC" w:rsidRPr="00777C86" w:rsidRDefault="00C727EC" w:rsidP="00C727EC">
            <w:pPr>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positive</w:t>
            </w:r>
          </w:p>
        </w:tc>
        <w:tc>
          <w:tcPr>
            <w:tcW w:w="2204" w:type="dxa"/>
            <w:tcBorders>
              <w:top w:val="single" w:sz="4" w:space="0" w:color="auto"/>
              <w:left w:val="nil"/>
              <w:bottom w:val="single" w:sz="4" w:space="0" w:color="auto"/>
              <w:right w:val="single" w:sz="4" w:space="0" w:color="auto"/>
            </w:tcBorders>
          </w:tcPr>
          <w:p w:rsidR="00C727EC" w:rsidRPr="00777C86"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777C86">
              <w:rPr>
                <w:rFonts w:ascii="Calibri" w:eastAsia="Times New Roman" w:hAnsi="Calibri" w:cs="Calibri"/>
                <w:color w:val="000000"/>
                <w:sz w:val="18"/>
                <w:szCs w:val="18"/>
              </w:rPr>
              <w:t xml:space="preserve">Depth of data (2^10 = 1024 addresses)  </w:t>
            </w:r>
          </w:p>
        </w:tc>
      </w:tr>
    </w:tbl>
    <w:p w:rsidR="00C727EC" w:rsidRDefault="00C727EC" w:rsidP="00C727EC">
      <w:pPr>
        <w:keepNext/>
      </w:pPr>
    </w:p>
    <w:p w:rsidR="00C727EC" w:rsidRDefault="00C727EC" w:rsidP="00C727EC">
      <w:pPr>
        <w:pStyle w:val="Caption"/>
        <w:bidi w:val="0"/>
        <w:jc w:val="center"/>
      </w:pPr>
      <w:bookmarkStart w:id="307" w:name="_Toc340785098"/>
      <w:bookmarkStart w:id="308" w:name="_Toc341813318"/>
      <w:bookmarkStart w:id="309" w:name="_Toc378517844"/>
      <w:bookmarkStart w:id="310" w:name="_Toc378519020"/>
      <w:r>
        <w:t xml:space="preserve">Table </w:t>
      </w:r>
      <w:fldSimple w:instr=" SEQ Table \* ARABIC ">
        <w:r w:rsidR="00D1530F">
          <w:rPr>
            <w:noProof/>
          </w:rPr>
          <w:t>36</w:t>
        </w:r>
      </w:fldSimple>
      <w:r>
        <w:t>- RAM generics</w:t>
      </w:r>
      <w:bookmarkEnd w:id="307"/>
      <w:bookmarkEnd w:id="308"/>
      <w:bookmarkEnd w:id="309"/>
      <w:bookmarkEnd w:id="310"/>
    </w:p>
    <w:p w:rsidR="0077518F" w:rsidRPr="0077518F" w:rsidRDefault="0077518F" w:rsidP="00F179E5">
      <w:pPr>
        <w:pStyle w:val="Heading5"/>
        <w:bidi w:val="0"/>
        <w:rPr>
          <w:b/>
          <w:bCs/>
        </w:rPr>
      </w:pPr>
      <w:r w:rsidRPr="0077518F">
        <w:rPr>
          <w:b/>
          <w:bCs/>
        </w:rPr>
        <w:t>3.</w:t>
      </w:r>
      <w:r w:rsidR="00F179E5">
        <w:rPr>
          <w:b/>
          <w:bCs/>
        </w:rPr>
        <w:t>9</w:t>
      </w:r>
      <w:r w:rsidRPr="0077518F">
        <w:rPr>
          <w:b/>
          <w:bCs/>
        </w:rPr>
        <w:t>.1.1.</w:t>
      </w:r>
      <w:r>
        <w:rPr>
          <w:b/>
          <w:bCs/>
        </w:rPr>
        <w:t>4</w:t>
      </w:r>
      <w:r w:rsidRPr="0077518F">
        <w:rPr>
          <w:b/>
          <w:bCs/>
        </w:rPr>
        <w:tab/>
        <w:t xml:space="preserve"> </w:t>
      </w:r>
      <w:r>
        <w:rPr>
          <w:b/>
          <w:bCs/>
        </w:rPr>
        <w:t>CRC</w:t>
      </w:r>
      <w:r w:rsidRPr="0077518F">
        <w:rPr>
          <w:b/>
          <w:bCs/>
        </w:rPr>
        <w:t xml:space="preserve"> </w:t>
      </w:r>
    </w:p>
    <w:p w:rsidR="0077518F" w:rsidRDefault="0077518F" w:rsidP="00C727EC">
      <w:pPr>
        <w:bidi w:val="0"/>
        <w:spacing w:after="0"/>
      </w:pPr>
    </w:p>
    <w:p w:rsidR="00C727EC" w:rsidRDefault="00C727EC" w:rsidP="0077518F">
      <w:pPr>
        <w:bidi w:val="0"/>
        <w:spacing w:after="0"/>
      </w:pPr>
      <w:r>
        <w:t xml:space="preserve">A block that calculates the CRC value of the data transferred to it. The </w:t>
      </w:r>
      <w:proofErr w:type="spellStart"/>
      <w:r>
        <w:t>mp_dec</w:t>
      </w:r>
      <w:proofErr w:type="spellEnd"/>
      <w:r>
        <w:t xml:space="preserve"> uses this block for comparing the CRC value received with the one calculated. The system uses an 8 degree polynomial calculation.</w:t>
      </w:r>
    </w:p>
    <w:p w:rsidR="00C727EC" w:rsidRPr="005C4F3F" w:rsidRDefault="00C727EC" w:rsidP="00C727EC">
      <w:pPr>
        <w:bidi w:val="0"/>
        <w:spacing w:after="0"/>
        <w:rPr>
          <w:b/>
          <w:bCs/>
        </w:rPr>
      </w:pPr>
      <w:r>
        <w:t xml:space="preserve">The CRC polynomial is </w:t>
      </w:r>
      <w:r>
        <w:rPr>
          <w:b/>
          <w:bCs/>
        </w:rPr>
        <w:t xml:space="preserve">0xEA </w:t>
      </w:r>
      <w:r w:rsidRPr="00AB44BC">
        <w:rPr>
          <w:b/>
          <w:bCs/>
        </w:rPr>
        <w:sym w:font="Wingdings" w:char="F0E0"/>
      </w:r>
      <w:r>
        <w:rPr>
          <w:b/>
          <w:bCs/>
        </w:rPr>
        <w:t xml:space="preserve"> </w:t>
      </w:r>
      <w:r w:rsidRPr="00A47994">
        <w:rPr>
          <w:position w:val="-6"/>
        </w:rPr>
        <w:object w:dxaOrig="1939" w:dyaOrig="320">
          <v:shape id="_x0000_i1026" type="#_x0000_t75" style="width:98.25pt;height:15.75pt" o:ole="">
            <v:imagedata r:id="rId66" o:title=""/>
          </v:shape>
          <o:OLEObject Type="Embed" ProgID="Equation.DSMT4" ShapeID="_x0000_i1026" DrawAspect="Content" ObjectID="_1452857284" r:id="rId67"/>
        </w:object>
      </w:r>
    </w:p>
    <w:tbl>
      <w:tblPr>
        <w:tblW w:w="10483" w:type="dxa"/>
        <w:jc w:val="center"/>
        <w:tblInd w:w="-845" w:type="dxa"/>
        <w:tblLook w:val="04A0" w:firstRow="1" w:lastRow="0" w:firstColumn="1" w:lastColumn="0" w:noHBand="0" w:noVBand="1"/>
      </w:tblPr>
      <w:tblGrid>
        <w:gridCol w:w="2243"/>
        <w:gridCol w:w="960"/>
        <w:gridCol w:w="1940"/>
        <w:gridCol w:w="5340"/>
      </w:tblGrid>
      <w:tr w:rsidR="00C727EC" w:rsidRPr="002C6626" w:rsidTr="00C727EC">
        <w:trPr>
          <w:trHeight w:val="240"/>
          <w:jc w:val="center"/>
        </w:trPr>
        <w:tc>
          <w:tcPr>
            <w:tcW w:w="22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lastRenderedPageBreak/>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9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clock</w:t>
            </w:r>
          </w:p>
        </w:tc>
      </w:tr>
      <w:tr w:rsidR="00C727EC" w:rsidRPr="002C6626" w:rsidTr="00C727EC">
        <w:trPr>
          <w:trHeight w:val="24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reset</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Soc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start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data_valid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data in valid</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Eoc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input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end of calculation</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8</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r w:rsidRPr="002C6626">
              <w:rPr>
                <w:rFonts w:ascii="Calibri" w:eastAsia="Times New Roman" w:hAnsi="Calibri" w:cs="Calibri"/>
                <w:color w:val="000000"/>
                <w:sz w:val="18"/>
                <w:szCs w:val="18"/>
              </w:rPr>
              <w:t xml:space="preserve"> value</w:t>
            </w:r>
          </w:p>
        </w:tc>
      </w:tr>
      <w:tr w:rsidR="00C727EC" w:rsidRPr="002C6626" w:rsidTr="00C727EC">
        <w:trPr>
          <w:trHeight w:val="300"/>
          <w:jc w:val="center"/>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output</w:t>
            </w:r>
          </w:p>
        </w:tc>
        <w:tc>
          <w:tcPr>
            <w:tcW w:w="194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jc w:val="center"/>
              <w:rPr>
                <w:rFonts w:ascii="Calibri" w:eastAsia="Times New Roman" w:hAnsi="Calibri" w:cs="Calibri"/>
                <w:color w:val="000000"/>
                <w:sz w:val="18"/>
                <w:szCs w:val="18"/>
              </w:rPr>
            </w:pPr>
            <w:r w:rsidRPr="002C6626">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crc</w:t>
            </w:r>
            <w:proofErr w:type="spellEnd"/>
            <w:r w:rsidRPr="002C6626">
              <w:rPr>
                <w:rFonts w:ascii="Calibri" w:eastAsia="Times New Roman" w:hAnsi="Calibri" w:cs="Calibri"/>
                <w:color w:val="000000"/>
                <w:sz w:val="18"/>
                <w:szCs w:val="18"/>
              </w:rPr>
              <w:t xml:space="preserve"> value validity</w:t>
            </w:r>
          </w:p>
        </w:tc>
      </w:tr>
    </w:tbl>
    <w:p w:rsidR="00C727EC" w:rsidRDefault="00C727EC" w:rsidP="00C727EC">
      <w:pPr>
        <w:pStyle w:val="Caption"/>
        <w:jc w:val="center"/>
      </w:pPr>
      <w:bookmarkStart w:id="311" w:name="_Toc331865040"/>
      <w:bookmarkStart w:id="312" w:name="_Toc340785099"/>
      <w:bookmarkStart w:id="313" w:name="_Toc341813319"/>
      <w:bookmarkStart w:id="314" w:name="_Toc378517845"/>
      <w:bookmarkStart w:id="315" w:name="_Toc378519021"/>
      <w:r>
        <w:t xml:space="preserve">Table </w:t>
      </w:r>
      <w:fldSimple w:instr=" SEQ Table \* ARABIC ">
        <w:r w:rsidR="00D1530F">
          <w:rPr>
            <w:noProof/>
          </w:rPr>
          <w:t>37</w:t>
        </w:r>
      </w:fldSimple>
      <w:r>
        <w:t xml:space="preserve"> - CRC interface</w:t>
      </w:r>
      <w:bookmarkEnd w:id="311"/>
      <w:bookmarkEnd w:id="312"/>
      <w:bookmarkEnd w:id="313"/>
      <w:bookmarkEnd w:id="314"/>
      <w:bookmarkEnd w:id="315"/>
    </w:p>
    <w:p w:rsidR="00BF0C29" w:rsidRPr="00BF0C29" w:rsidRDefault="00BF0C29" w:rsidP="00BF0C29"/>
    <w:tbl>
      <w:tblPr>
        <w:tblW w:w="10541" w:type="dxa"/>
        <w:jc w:val="center"/>
        <w:tblInd w:w="-2019" w:type="dxa"/>
        <w:tblLook w:val="04A0" w:firstRow="1" w:lastRow="0" w:firstColumn="1" w:lastColumn="0" w:noHBand="0" w:noVBand="1"/>
      </w:tblPr>
      <w:tblGrid>
        <w:gridCol w:w="3657"/>
        <w:gridCol w:w="1350"/>
        <w:gridCol w:w="1574"/>
        <w:gridCol w:w="3960"/>
      </w:tblGrid>
      <w:tr w:rsidR="00C727EC" w:rsidRPr="002C6626" w:rsidTr="00C727EC">
        <w:trPr>
          <w:trHeight w:val="240"/>
          <w:jc w:val="center"/>
        </w:trPr>
        <w:tc>
          <w:tcPr>
            <w:tcW w:w="3657"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type</w:t>
            </w:r>
          </w:p>
        </w:tc>
        <w:tc>
          <w:tcPr>
            <w:tcW w:w="1574" w:type="dxa"/>
            <w:tcBorders>
              <w:top w:val="single" w:sz="4" w:space="0" w:color="auto"/>
              <w:left w:val="nil"/>
              <w:bottom w:val="single" w:sz="4" w:space="0" w:color="auto"/>
              <w:right w:val="single" w:sz="4" w:space="0" w:color="auto"/>
            </w:tcBorders>
            <w:shd w:val="clear" w:color="000000" w:fill="00B0F0"/>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39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2C6626" w:rsidRDefault="00C727EC" w:rsidP="00C727EC">
            <w:pPr>
              <w:bidi w:val="0"/>
              <w:spacing w:after="0" w:line="240" w:lineRule="auto"/>
              <w:jc w:val="center"/>
              <w:rPr>
                <w:rFonts w:ascii="Calibri" w:eastAsia="Times New Roman" w:hAnsi="Calibri" w:cs="Calibri"/>
                <w:b/>
                <w:bCs/>
                <w:color w:val="000000"/>
                <w:sz w:val="18"/>
                <w:szCs w:val="18"/>
              </w:rPr>
            </w:pPr>
            <w:r w:rsidRPr="002C6626">
              <w:rPr>
                <w:rFonts w:ascii="Calibri" w:eastAsia="Times New Roman" w:hAnsi="Calibri" w:cs="Calibri"/>
                <w:b/>
                <w:bCs/>
                <w:color w:val="000000"/>
                <w:sz w:val="18"/>
                <w:szCs w:val="18"/>
              </w:rPr>
              <w:t>description</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reset_polarity_g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std_logic</w:t>
            </w:r>
            <w:proofErr w:type="spellEnd"/>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'0' = Active Low, '1' = Active High</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data_width_g</w:t>
            </w:r>
            <w:proofErr w:type="spellEnd"/>
            <w:r w:rsidRPr="002C6626">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natural</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defines the width of the data lines of the system</w:t>
            </w:r>
          </w:p>
        </w:tc>
      </w:tr>
      <w:tr w:rsidR="00C727EC" w:rsidRPr="002C6626" w:rsidTr="00C727EC">
        <w:trPr>
          <w:trHeight w:val="240"/>
          <w:jc w:val="center"/>
        </w:trPr>
        <w:tc>
          <w:tcPr>
            <w:tcW w:w="3657" w:type="dxa"/>
            <w:tcBorders>
              <w:top w:val="nil"/>
              <w:left w:val="single" w:sz="4" w:space="0" w:color="auto"/>
              <w:bottom w:val="single" w:sz="4" w:space="0" w:color="auto"/>
              <w:right w:val="single" w:sz="4" w:space="0" w:color="auto"/>
            </w:tcBorders>
            <w:shd w:val="clear" w:color="auto" w:fill="auto"/>
            <w:noWrap/>
            <w:vAlign w:val="bottom"/>
            <w:hideMark/>
          </w:tcPr>
          <w:p w:rsidR="00C727EC" w:rsidRPr="002C6626" w:rsidRDefault="00C727EC" w:rsidP="0077518F">
            <w:pPr>
              <w:bidi w:val="0"/>
              <w:spacing w:after="0" w:line="240" w:lineRule="auto"/>
              <w:ind w:firstLine="720"/>
              <w:rPr>
                <w:rFonts w:ascii="Calibri" w:eastAsia="Times New Roman" w:hAnsi="Calibri" w:cs="Calibri"/>
                <w:color w:val="000000"/>
                <w:sz w:val="18"/>
                <w:szCs w:val="18"/>
              </w:rPr>
            </w:pPr>
            <w:proofErr w:type="spellStart"/>
            <w:r w:rsidRPr="002C6626">
              <w:rPr>
                <w:rFonts w:ascii="Calibri" w:eastAsia="Times New Roman" w:hAnsi="Calibri" w:cs="Calibri"/>
                <w:color w:val="000000"/>
                <w:sz w:val="18"/>
                <w:szCs w:val="18"/>
              </w:rPr>
              <w:t>clkrate_g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2C6626" w:rsidRDefault="00C727EC" w:rsidP="00C727EC">
            <w:pPr>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positive</w:t>
            </w:r>
          </w:p>
        </w:tc>
        <w:tc>
          <w:tcPr>
            <w:tcW w:w="1574" w:type="dxa"/>
            <w:tcBorders>
              <w:top w:val="single" w:sz="4" w:space="0" w:color="auto"/>
              <w:left w:val="nil"/>
              <w:bottom w:val="single" w:sz="4" w:space="0" w:color="auto"/>
              <w:right w:val="single" w:sz="4" w:space="0" w:color="auto"/>
            </w:tcBorders>
          </w:tcPr>
          <w:p w:rsidR="00C727EC" w:rsidRPr="002C6626" w:rsidRDefault="00C727EC" w:rsidP="00C727EC">
            <w:pPr>
              <w:keepNext/>
              <w:bidi w:val="0"/>
              <w:spacing w:after="0" w:line="240" w:lineRule="auto"/>
              <w:rPr>
                <w:rFonts w:ascii="Calibri" w:eastAsia="Times New Roman" w:hAnsi="Calibri" w:cs="Calibri"/>
                <w:color w:val="000000"/>
                <w:sz w:val="18"/>
                <w:szCs w:val="18"/>
              </w:rPr>
            </w:pPr>
            <w:r w:rsidRPr="00B460BC">
              <w:rPr>
                <w:rFonts w:ascii="Calibri" w:eastAsia="Times New Roman" w:hAnsi="Calibri" w:cs="Calibri"/>
                <w:color w:val="000000"/>
                <w:sz w:val="18"/>
                <w:szCs w:val="18"/>
              </w:rPr>
              <w:t>100000000</w:t>
            </w:r>
          </w:p>
        </w:tc>
        <w:tc>
          <w:tcPr>
            <w:tcW w:w="3960" w:type="dxa"/>
            <w:tcBorders>
              <w:top w:val="nil"/>
              <w:left w:val="single" w:sz="4" w:space="0" w:color="auto"/>
              <w:bottom w:val="single" w:sz="4" w:space="0" w:color="auto"/>
              <w:right w:val="single" w:sz="4" w:space="0" w:color="auto"/>
            </w:tcBorders>
            <w:shd w:val="clear" w:color="auto" w:fill="auto"/>
            <w:noWrap/>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2C6626">
              <w:rPr>
                <w:rFonts w:ascii="Calibri" w:eastAsia="Times New Roman" w:hAnsi="Calibri" w:cs="Calibri"/>
                <w:color w:val="000000"/>
                <w:sz w:val="18"/>
                <w:szCs w:val="18"/>
              </w:rPr>
              <w:t>Sys. clock [Hz]</w:t>
            </w:r>
          </w:p>
        </w:tc>
      </w:tr>
    </w:tbl>
    <w:p w:rsidR="00C727EC" w:rsidRDefault="00C727EC" w:rsidP="00C727EC">
      <w:pPr>
        <w:pStyle w:val="Caption"/>
        <w:jc w:val="center"/>
      </w:pPr>
      <w:bookmarkStart w:id="316" w:name="_Toc331865041"/>
      <w:bookmarkStart w:id="317" w:name="_Toc340785100"/>
      <w:bookmarkStart w:id="318" w:name="_Toc341813320"/>
      <w:bookmarkStart w:id="319" w:name="_Toc378517846"/>
      <w:bookmarkStart w:id="320" w:name="_Toc378519022"/>
      <w:r>
        <w:t xml:space="preserve">Table </w:t>
      </w:r>
      <w:fldSimple w:instr=" SEQ Table \* ARABIC ">
        <w:r w:rsidR="00D1530F">
          <w:rPr>
            <w:noProof/>
          </w:rPr>
          <w:t>38</w:t>
        </w:r>
      </w:fldSimple>
      <w:r>
        <w:t xml:space="preserve"> - CRC generics</w:t>
      </w:r>
      <w:bookmarkEnd w:id="316"/>
      <w:bookmarkEnd w:id="317"/>
      <w:bookmarkEnd w:id="318"/>
      <w:bookmarkEnd w:id="319"/>
      <w:bookmarkEnd w:id="320"/>
    </w:p>
    <w:p w:rsidR="00C727EC" w:rsidRDefault="00C727EC" w:rsidP="00C727EC">
      <w:pPr>
        <w:bidi w:val="0"/>
        <w:spacing w:after="0"/>
      </w:pPr>
    </w:p>
    <w:p w:rsidR="00C727EC" w:rsidRDefault="00C727EC" w:rsidP="00C727EC">
      <w:pPr>
        <w:bidi w:val="0"/>
        <w:rPr>
          <w:b/>
          <w:bCs/>
        </w:rPr>
      </w:pPr>
      <w:r>
        <w:rPr>
          <w:b/>
          <w:bCs/>
        </w:rPr>
        <w:t xml:space="preserve">Wishbone Master </w:t>
      </w:r>
    </w:p>
    <w:p w:rsidR="00C727EC" w:rsidRPr="00AB43F0" w:rsidRDefault="00C727EC" w:rsidP="00C727EC">
      <w:pPr>
        <w:bidi w:val="0"/>
        <w:spacing w:after="0"/>
      </w:pPr>
      <w:r>
        <w:rPr>
          <w:b/>
          <w:bCs/>
        </w:rPr>
        <w:t xml:space="preserve"> </w:t>
      </w:r>
      <w:r>
        <w:t xml:space="preserve">See </w:t>
      </w:r>
      <w:r>
        <w:fldChar w:fldCharType="begin"/>
      </w:r>
      <w:r>
        <w:instrText xml:space="preserve"> REF _Ref341448992 \h  \* MERGEFORMAT </w:instrText>
      </w:r>
      <w:r>
        <w:fldChar w:fldCharType="separate"/>
      </w:r>
      <w:r w:rsidRPr="009A4A36">
        <w:rPr>
          <w:i/>
          <w:iCs/>
          <w:u w:val="single"/>
        </w:rPr>
        <w:t>Wishbone Master</w:t>
      </w:r>
      <w:r>
        <w:fldChar w:fldCharType="end"/>
      </w:r>
      <w:r>
        <w:t xml:space="preserve">  at </w:t>
      </w:r>
      <w:r w:rsidRPr="00D47E2B">
        <w:t>wishbone units.</w:t>
      </w:r>
    </w:p>
    <w:p w:rsidR="00C727EC" w:rsidRDefault="00C727EC" w:rsidP="00C727EC">
      <w:pPr>
        <w:bidi w:val="0"/>
        <w:spacing w:after="0"/>
      </w:pPr>
    </w:p>
    <w:p w:rsidR="00C727EC" w:rsidRDefault="00C727EC" w:rsidP="00C727EC">
      <w:pPr>
        <w:bidi w:val="0"/>
        <w:rPr>
          <w:b/>
          <w:bCs/>
        </w:rPr>
      </w:pPr>
      <w:r>
        <w:rPr>
          <w:b/>
          <w:bCs/>
        </w:rPr>
        <w:t xml:space="preserve">Wishbone Slave </w:t>
      </w:r>
    </w:p>
    <w:p w:rsidR="00C727EC" w:rsidRPr="00AB43F0" w:rsidRDefault="00C727EC" w:rsidP="00C727EC">
      <w:pPr>
        <w:bidi w:val="0"/>
        <w:spacing w:after="0"/>
      </w:pPr>
      <w:r>
        <w:rPr>
          <w:b/>
          <w:bCs/>
        </w:rPr>
        <w:t xml:space="preserve"> </w:t>
      </w:r>
      <w:r>
        <w:t xml:space="preserve">See </w:t>
      </w:r>
      <w:r>
        <w:fldChar w:fldCharType="begin"/>
      </w:r>
      <w:r>
        <w:instrText xml:space="preserve"> REF _Ref341449019 \h  \* MERGEFORMAT </w:instrText>
      </w:r>
      <w:r>
        <w:fldChar w:fldCharType="separate"/>
      </w:r>
      <w:r w:rsidRPr="009A4A36">
        <w:rPr>
          <w:i/>
          <w:iCs/>
          <w:u w:val="single"/>
        </w:rPr>
        <w:t>Wishbone Slave</w:t>
      </w:r>
      <w:r>
        <w:fldChar w:fldCharType="end"/>
      </w:r>
      <w:r>
        <w:t xml:space="preserve"> at </w:t>
      </w:r>
      <w:r w:rsidRPr="00D47E2B">
        <w:t>wishbone units.</w:t>
      </w:r>
    </w:p>
    <w:p w:rsidR="00C727EC" w:rsidRDefault="00C727EC" w:rsidP="00C727EC">
      <w:pPr>
        <w:bidi w:val="0"/>
        <w:spacing w:after="0"/>
      </w:pPr>
    </w:p>
    <w:p w:rsidR="00C727EC" w:rsidRPr="0077518F" w:rsidRDefault="0077518F" w:rsidP="00857276">
      <w:pPr>
        <w:pStyle w:val="Heading5"/>
        <w:bidi w:val="0"/>
        <w:rPr>
          <w:b/>
          <w:bCs/>
        </w:rPr>
      </w:pPr>
      <w:bookmarkStart w:id="321" w:name="_Toc332270016"/>
      <w:bookmarkStart w:id="322" w:name="_Toc340785928"/>
      <w:bookmarkStart w:id="323" w:name="_Toc341813241"/>
      <w:r w:rsidRPr="0077518F">
        <w:rPr>
          <w:b/>
          <w:bCs/>
        </w:rPr>
        <w:t>3.</w:t>
      </w:r>
      <w:r w:rsidR="00857276">
        <w:rPr>
          <w:b/>
          <w:bCs/>
        </w:rPr>
        <w:t>9</w:t>
      </w:r>
      <w:r w:rsidRPr="0077518F">
        <w:rPr>
          <w:b/>
          <w:bCs/>
        </w:rPr>
        <w:t>.1.1.5</w:t>
      </w:r>
      <w:r w:rsidRPr="0077518F">
        <w:rPr>
          <w:b/>
          <w:bCs/>
        </w:rPr>
        <w:tab/>
      </w:r>
      <w:r w:rsidR="00C727EC" w:rsidRPr="0077518F">
        <w:rPr>
          <w:b/>
          <w:bCs/>
        </w:rPr>
        <w:t>Error Register</w:t>
      </w:r>
      <w:bookmarkEnd w:id="321"/>
      <w:bookmarkEnd w:id="322"/>
      <w:bookmarkEnd w:id="323"/>
    </w:p>
    <w:p w:rsidR="00C727EC" w:rsidRDefault="00C727EC" w:rsidP="00C727EC">
      <w:pPr>
        <w:bidi w:val="0"/>
        <w:spacing w:after="0"/>
      </w:pPr>
      <w:r>
        <w:t xml:space="preserve">Samples an 8 bit vector of error bits. The error vector is sampled every cycle and saved in a register. When the </w:t>
      </w:r>
      <w:proofErr w:type="spellStart"/>
      <w:r>
        <w:t>rx_path’s</w:t>
      </w:r>
      <w:proofErr w:type="spellEnd"/>
      <w:r>
        <w:t xml:space="preserve"> requests the value of the register it is transferred to it and being set to zero on the following cycle. The unit also asserts the </w:t>
      </w:r>
      <w:proofErr w:type="spellStart"/>
      <w:r>
        <w:t>error_led_out</w:t>
      </w:r>
      <w:proofErr w:type="spellEnd"/>
      <w:r>
        <w:t xml:space="preserve"> signal – it is an OR operation on the error register saved bits. If this signal is ‘1’ a led would be lightened, meaning that at least one error has occurred.</w:t>
      </w:r>
    </w:p>
    <w:p w:rsidR="00C727EC" w:rsidRDefault="00C727EC" w:rsidP="00C727EC">
      <w:pPr>
        <w:bidi w:val="0"/>
        <w:spacing w:after="0"/>
      </w:pPr>
      <w:r>
        <w:t>The Error Register actually contains two register. Register #1 contains the code version.</w:t>
      </w:r>
    </w:p>
    <w:p w:rsidR="00C727EC" w:rsidRDefault="00C727EC" w:rsidP="00C727EC">
      <w:pPr>
        <w:bidi w:val="0"/>
        <w:spacing w:after="0"/>
      </w:pPr>
      <w:r>
        <w:t>Register #0 contains the error bits which have occurred:</w:t>
      </w:r>
    </w:p>
    <w:p w:rsidR="00C727EC" w:rsidRDefault="00C727EC" w:rsidP="00C727EC">
      <w:pPr>
        <w:bidi w:val="0"/>
        <w:spacing w:after="0"/>
      </w:pPr>
      <w:r>
        <w:t xml:space="preserve"> On the current configuration:</w:t>
      </w:r>
    </w:p>
    <w:p w:rsidR="00C727EC" w:rsidRDefault="00C727EC" w:rsidP="00C727EC">
      <w:pPr>
        <w:bidi w:val="0"/>
        <w:spacing w:after="0"/>
      </w:pPr>
      <w:proofErr w:type="spellStart"/>
      <w:r>
        <w:t>Error_in</w:t>
      </w:r>
      <w:proofErr w:type="spellEnd"/>
      <w:r>
        <w:t xml:space="preserve">[0] – </w:t>
      </w:r>
      <w:proofErr w:type="spellStart"/>
      <w:r>
        <w:t>stop_bit_error</w:t>
      </w:r>
      <w:proofErr w:type="spellEnd"/>
    </w:p>
    <w:p w:rsidR="00C727EC" w:rsidRDefault="00C727EC" w:rsidP="00C727EC">
      <w:pPr>
        <w:bidi w:val="0"/>
        <w:spacing w:after="0"/>
      </w:pPr>
      <w:proofErr w:type="spellStart"/>
      <w:r>
        <w:t>Error_in</w:t>
      </w:r>
      <w:proofErr w:type="spellEnd"/>
      <w:r>
        <w:t xml:space="preserve">[1] - </w:t>
      </w:r>
      <w:proofErr w:type="spellStart"/>
      <w:r>
        <w:t>parity_error</w:t>
      </w:r>
      <w:proofErr w:type="spellEnd"/>
    </w:p>
    <w:p w:rsidR="00C727EC" w:rsidRDefault="00C727EC" w:rsidP="00C727EC">
      <w:pPr>
        <w:bidi w:val="0"/>
        <w:spacing w:after="0"/>
      </w:pPr>
      <w:proofErr w:type="spellStart"/>
      <w:r>
        <w:t>Error_in</w:t>
      </w:r>
      <w:proofErr w:type="spellEnd"/>
      <w:r>
        <w:t xml:space="preserve">[2] – </w:t>
      </w:r>
      <w:proofErr w:type="spellStart"/>
      <w:r>
        <w:t>eof_error</w:t>
      </w:r>
      <w:proofErr w:type="spellEnd"/>
    </w:p>
    <w:p w:rsidR="00C727EC" w:rsidRDefault="00C727EC" w:rsidP="00C727EC">
      <w:pPr>
        <w:bidi w:val="0"/>
        <w:spacing w:after="0"/>
      </w:pPr>
      <w:proofErr w:type="spellStart"/>
      <w:r>
        <w:t>Error_in</w:t>
      </w:r>
      <w:proofErr w:type="spellEnd"/>
      <w:r>
        <w:t xml:space="preserve">[3] – </w:t>
      </w:r>
      <w:proofErr w:type="spellStart"/>
      <w:r>
        <w:t>crc_error</w:t>
      </w:r>
      <w:proofErr w:type="spellEnd"/>
    </w:p>
    <w:p w:rsidR="00C727EC" w:rsidRDefault="00C727EC" w:rsidP="00C727EC">
      <w:pPr>
        <w:bidi w:val="0"/>
        <w:spacing w:after="0"/>
      </w:pPr>
      <w:proofErr w:type="spellStart"/>
      <w:r>
        <w:t>Error_in</w:t>
      </w:r>
      <w:proofErr w:type="spellEnd"/>
      <w:r>
        <w:t>[4] – FLASH timeout</w:t>
      </w:r>
    </w:p>
    <w:p w:rsidR="00C727EC" w:rsidRDefault="00C727EC" w:rsidP="00C727EC">
      <w:pPr>
        <w:bidi w:val="0"/>
        <w:spacing w:after="0"/>
      </w:pPr>
      <w:proofErr w:type="spellStart"/>
      <w:r>
        <w:t>Error_in</w:t>
      </w:r>
      <w:proofErr w:type="spellEnd"/>
      <w:r>
        <w:t>[5..7] – not in use, set to ‘0’</w:t>
      </w:r>
    </w:p>
    <w:p w:rsidR="00C727EC" w:rsidRDefault="00C727EC" w:rsidP="00C727EC">
      <w:pPr>
        <w:bidi w:val="0"/>
        <w:spacing w:after="0"/>
        <w:jc w:val="center"/>
      </w:pPr>
    </w:p>
    <w:tbl>
      <w:tblPr>
        <w:tblW w:w="10559" w:type="dxa"/>
        <w:jc w:val="center"/>
        <w:tblInd w:w="-601" w:type="dxa"/>
        <w:tblLook w:val="04A0" w:firstRow="1" w:lastRow="0" w:firstColumn="1" w:lastColumn="0" w:noHBand="0" w:noVBand="1"/>
      </w:tblPr>
      <w:tblGrid>
        <w:gridCol w:w="2419"/>
        <w:gridCol w:w="960"/>
        <w:gridCol w:w="2180"/>
        <w:gridCol w:w="5000"/>
      </w:tblGrid>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180" w:type="dxa"/>
            <w:tcBorders>
              <w:top w:val="single" w:sz="4" w:space="0" w:color="auto"/>
              <w:left w:val="nil"/>
              <w:bottom w:val="single" w:sz="4" w:space="0" w:color="auto"/>
              <w:right w:val="single" w:sz="4" w:space="0" w:color="auto"/>
            </w:tcBorders>
            <w:shd w:val="clear" w:color="000000" w:fill="FFFF0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000" w:type="dxa"/>
            <w:tcBorders>
              <w:top w:val="single" w:sz="4" w:space="0" w:color="auto"/>
              <w:left w:val="nil"/>
              <w:bottom w:val="single" w:sz="4" w:space="0" w:color="auto"/>
              <w:right w:val="single" w:sz="4" w:space="0" w:color="auto"/>
            </w:tcBorders>
            <w:shd w:val="clear" w:color="000000" w:fill="FFFF0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Clk</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clock</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Rst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reset</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error_in</w:t>
            </w:r>
            <w:proofErr w:type="spellEnd"/>
            <w:r w:rsidRPr="003E4137">
              <w:rPr>
                <w:rFonts w:ascii="Calibri" w:eastAsia="Times New Roman" w:hAnsi="Calibri" w:cs="Calibri"/>
                <w:color w:val="000000"/>
                <w:sz w:val="18"/>
                <w:szCs w:val="18"/>
              </w:rPr>
              <w:t xml:space="preserv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error vector</w:t>
            </w:r>
          </w:p>
        </w:tc>
      </w:tr>
      <w:tr w:rsidR="00C727EC" w:rsidRPr="003E4137" w:rsidTr="00C727EC">
        <w:trPr>
          <w:trHeight w:val="240"/>
          <w:jc w:val="center"/>
        </w:trPr>
        <w:tc>
          <w:tcPr>
            <w:tcW w:w="2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error_led_out</w:t>
            </w:r>
            <w:proofErr w:type="spellEnd"/>
            <w:r w:rsidRPr="003E4137">
              <w:rPr>
                <w:rFonts w:ascii="Calibri" w:eastAsia="Times New Roman" w:hAnsi="Calibri" w:cs="Calibri"/>
                <w:color w:val="000000"/>
                <w:sz w:val="18"/>
                <w:szCs w:val="18"/>
              </w:rPr>
              <w:t xml:space="preserve">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single" w:sz="4" w:space="0" w:color="auto"/>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'1' when one of the error bits in the register is high</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lastRenderedPageBreak/>
              <w:t>data_out</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data sent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valid_data_out</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output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data directed to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address_in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address_width_g</w:t>
            </w:r>
            <w:proofErr w:type="spellEnd"/>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address line</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valid_in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validity of the address directed from WS</w:t>
            </w:r>
          </w:p>
        </w:tc>
      </w:tr>
      <w:tr w:rsidR="00C727EC" w:rsidRPr="003E4137" w:rsidTr="00C727EC">
        <w:trPr>
          <w:trHeight w:val="240"/>
          <w:jc w:val="center"/>
        </w:trPr>
        <w:tc>
          <w:tcPr>
            <w:tcW w:w="2419"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wr_en</w:t>
            </w:r>
            <w:proofErr w:type="spellEnd"/>
            <w:r w:rsidRPr="003E4137">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input</w:t>
            </w:r>
          </w:p>
        </w:tc>
        <w:tc>
          <w:tcPr>
            <w:tcW w:w="218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jc w:val="center"/>
              <w:rPr>
                <w:rFonts w:ascii="Calibri" w:eastAsia="Times New Roman" w:hAnsi="Calibri" w:cs="Calibri"/>
                <w:color w:val="000000"/>
                <w:sz w:val="18"/>
                <w:szCs w:val="18"/>
              </w:rPr>
            </w:pPr>
            <w:r w:rsidRPr="003E4137">
              <w:rPr>
                <w:rFonts w:ascii="Calibri" w:eastAsia="Times New Roman" w:hAnsi="Calibri" w:cs="Calibri"/>
                <w:color w:val="000000"/>
                <w:sz w:val="18"/>
                <w:szCs w:val="18"/>
              </w:rPr>
              <w:t>1</w:t>
            </w:r>
          </w:p>
        </w:tc>
        <w:tc>
          <w:tcPr>
            <w:tcW w:w="5000" w:type="dxa"/>
            <w:tcBorders>
              <w:top w:val="nil"/>
              <w:left w:val="nil"/>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enables reading the error register</w:t>
            </w:r>
          </w:p>
        </w:tc>
      </w:tr>
    </w:tbl>
    <w:p w:rsidR="00C727EC" w:rsidRDefault="00C727EC" w:rsidP="00C727EC">
      <w:pPr>
        <w:pStyle w:val="Caption"/>
        <w:bidi w:val="0"/>
        <w:jc w:val="center"/>
      </w:pPr>
      <w:bookmarkStart w:id="324" w:name="_Toc340785101"/>
      <w:bookmarkStart w:id="325" w:name="_Toc341813321"/>
      <w:bookmarkStart w:id="326" w:name="_Toc378517847"/>
      <w:bookmarkStart w:id="327" w:name="_Toc378519023"/>
      <w:bookmarkStart w:id="328" w:name="_Toc331865044"/>
      <w:r>
        <w:t xml:space="preserve">Table </w:t>
      </w:r>
      <w:fldSimple w:instr=" SEQ Table \* ARABIC ">
        <w:r w:rsidR="00D1530F">
          <w:rPr>
            <w:noProof/>
          </w:rPr>
          <w:t>39</w:t>
        </w:r>
      </w:fldSimple>
      <w:r>
        <w:t xml:space="preserve"> - Error Register interface</w:t>
      </w:r>
      <w:bookmarkEnd w:id="324"/>
      <w:bookmarkEnd w:id="325"/>
      <w:bookmarkEnd w:id="326"/>
      <w:bookmarkEnd w:id="327"/>
    </w:p>
    <w:bookmarkEnd w:id="328"/>
    <w:p w:rsidR="00C727EC" w:rsidRDefault="00C727EC" w:rsidP="00C727EC">
      <w:pPr>
        <w:pStyle w:val="Caption"/>
        <w:rPr>
          <w:rtl/>
        </w:rPr>
      </w:pPr>
    </w:p>
    <w:p w:rsidR="00576188" w:rsidRPr="00576188" w:rsidRDefault="00576188" w:rsidP="00576188"/>
    <w:tbl>
      <w:tblPr>
        <w:tblW w:w="10541" w:type="dxa"/>
        <w:jc w:val="center"/>
        <w:tblInd w:w="-2019" w:type="dxa"/>
        <w:tblLook w:val="04A0" w:firstRow="1" w:lastRow="0" w:firstColumn="1" w:lastColumn="0" w:noHBand="0" w:noVBand="1"/>
      </w:tblPr>
      <w:tblGrid>
        <w:gridCol w:w="3278"/>
        <w:gridCol w:w="1350"/>
        <w:gridCol w:w="1350"/>
        <w:gridCol w:w="4563"/>
      </w:tblGrid>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C727EC" w:rsidRPr="003E4137" w:rsidRDefault="00C727EC" w:rsidP="00C727EC">
            <w:pPr>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generic name</w:t>
            </w:r>
          </w:p>
        </w:tc>
        <w:tc>
          <w:tcPr>
            <w:tcW w:w="1350" w:type="dxa"/>
            <w:tcBorders>
              <w:top w:val="single" w:sz="4" w:space="0" w:color="auto"/>
              <w:left w:val="nil"/>
              <w:bottom w:val="single" w:sz="4" w:space="0" w:color="auto"/>
              <w:right w:val="single" w:sz="4" w:space="0" w:color="auto"/>
            </w:tcBorders>
            <w:shd w:val="clear" w:color="000000" w:fill="00B0F0"/>
            <w:noWrap/>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1350" w:type="dxa"/>
            <w:tcBorders>
              <w:top w:val="single" w:sz="4" w:space="0" w:color="auto"/>
              <w:left w:val="nil"/>
              <w:bottom w:val="single" w:sz="4" w:space="0" w:color="auto"/>
              <w:right w:val="single" w:sz="4" w:space="0" w:color="auto"/>
            </w:tcBorders>
            <w:shd w:val="clear" w:color="000000" w:fill="00B0F0"/>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56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C727EC" w:rsidRPr="003E4137" w:rsidRDefault="00C727EC" w:rsidP="00C727EC">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reset_polarity_g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'0' = Active Low, '1' = Active High</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data_width_g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data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address_width_g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width of the address lines of the system</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led_active_polarity_g</w:t>
            </w:r>
            <w:proofErr w:type="spellEnd"/>
            <w:r w:rsidRPr="003E4137">
              <w:rPr>
                <w:rFonts w:ascii="Calibri" w:eastAsia="Times New Roman" w:hAnsi="Calibri" w:cs="Calibri"/>
                <w:color w:val="000000"/>
                <w:sz w:val="18"/>
                <w:szCs w:val="18"/>
              </w:rPr>
              <w:t xml:space="preserve"> </w:t>
            </w:r>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active state of the error signal input: '0' active low, '1'</w:t>
            </w:r>
          </w:p>
        </w:tc>
      </w:tr>
      <w:tr w:rsidR="00C727EC" w:rsidRPr="003E4137" w:rsidTr="00C727EC">
        <w:trPr>
          <w:trHeight w:val="240"/>
          <w:jc w:val="center"/>
        </w:trPr>
        <w:tc>
          <w:tcPr>
            <w:tcW w:w="3278" w:type="dxa"/>
            <w:tcBorders>
              <w:top w:val="nil"/>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error_register_address_g</w:t>
            </w:r>
            <w:proofErr w:type="spellEnd"/>
          </w:p>
        </w:tc>
        <w:tc>
          <w:tcPr>
            <w:tcW w:w="1350" w:type="dxa"/>
            <w:tcBorders>
              <w:top w:val="nil"/>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nil"/>
              <w:left w:val="single" w:sz="4" w:space="0" w:color="auto"/>
              <w:bottom w:val="single" w:sz="4" w:space="0" w:color="auto"/>
              <w:right w:val="single" w:sz="4" w:space="0" w:color="auto"/>
            </w:tcBorders>
            <w:shd w:val="clear" w:color="auto" w:fill="auto"/>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address that should be sent on access to the unit</w:t>
            </w:r>
          </w:p>
        </w:tc>
      </w:tr>
      <w:tr w:rsidR="00C727EC" w:rsidRPr="003E4137" w:rsidTr="00C727EC">
        <w:trPr>
          <w:trHeight w:val="296"/>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error_active_polarity_g</w:t>
            </w:r>
            <w:proofErr w:type="spellEnd"/>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3E4137">
              <w:rPr>
                <w:rFonts w:ascii="Calibri" w:eastAsia="Times New Roman" w:hAnsi="Calibri" w:cs="Calibri"/>
                <w:color w:val="000000"/>
                <w:sz w:val="18"/>
                <w:szCs w:val="18"/>
              </w:rPr>
              <w:t>std_logic</w:t>
            </w:r>
            <w:proofErr w:type="spellEnd"/>
          </w:p>
        </w:tc>
        <w:tc>
          <w:tcPr>
            <w:tcW w:w="1350" w:type="dxa"/>
            <w:tcBorders>
              <w:top w:val="single" w:sz="4" w:space="0" w:color="auto"/>
              <w:left w:val="nil"/>
              <w:bottom w:val="single" w:sz="4" w:space="0" w:color="auto"/>
              <w:right w:val="single" w:sz="4" w:space="0" w:color="auto"/>
            </w:tcBorders>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C727EC" w:rsidRDefault="00C727EC" w:rsidP="00C727EC">
            <w:pPr>
              <w:keepNext/>
              <w:bidi w:val="0"/>
              <w:spacing w:after="0" w:line="240" w:lineRule="auto"/>
              <w:rPr>
                <w:rFonts w:ascii="Calibri" w:eastAsia="Times New Roman" w:hAnsi="Calibri" w:cs="Calibri"/>
                <w:color w:val="000000"/>
                <w:sz w:val="18"/>
                <w:szCs w:val="18"/>
              </w:rPr>
            </w:pPr>
            <w:r w:rsidRPr="003E4137">
              <w:rPr>
                <w:rFonts w:ascii="Calibri" w:eastAsia="Times New Roman" w:hAnsi="Calibri" w:cs="Calibri"/>
                <w:color w:val="000000"/>
                <w:sz w:val="18"/>
                <w:szCs w:val="18"/>
              </w:rPr>
              <w:t>defines the polarity which the error signal is active in</w:t>
            </w:r>
          </w:p>
        </w:tc>
      </w:tr>
      <w:tr w:rsidR="00C727EC" w:rsidRPr="003E4137" w:rsidTr="00C727EC">
        <w:trPr>
          <w:trHeight w:val="240"/>
          <w:jc w:val="center"/>
        </w:trPr>
        <w:tc>
          <w:tcPr>
            <w:tcW w:w="3278"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proofErr w:type="spellStart"/>
            <w:r w:rsidRPr="000D033E">
              <w:rPr>
                <w:rFonts w:ascii="Calibri" w:eastAsia="Times New Roman" w:hAnsi="Calibri" w:cs="Calibri"/>
                <w:color w:val="000000"/>
                <w:sz w:val="18"/>
                <w:szCs w:val="18"/>
              </w:rPr>
              <w:t>code_version_g</w:t>
            </w:r>
            <w:proofErr w:type="spellEnd"/>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C727EC" w:rsidRPr="003E4137" w:rsidRDefault="00C727EC" w:rsidP="00C727EC">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natural</w:t>
            </w:r>
          </w:p>
        </w:tc>
        <w:tc>
          <w:tcPr>
            <w:tcW w:w="1350" w:type="dxa"/>
            <w:tcBorders>
              <w:top w:val="single" w:sz="4" w:space="0" w:color="auto"/>
              <w:left w:val="nil"/>
              <w:bottom w:val="single" w:sz="4" w:space="0" w:color="auto"/>
              <w:right w:val="single" w:sz="4" w:space="0" w:color="auto"/>
            </w:tcBorders>
          </w:tcPr>
          <w:p w:rsidR="00C727EC" w:rsidRDefault="00C727EC" w:rsidP="00C727EC">
            <w:pPr>
              <w:keepNext/>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0</w:t>
            </w:r>
          </w:p>
        </w:tc>
        <w:tc>
          <w:tcPr>
            <w:tcW w:w="4563" w:type="dxa"/>
            <w:tcBorders>
              <w:top w:val="single" w:sz="4" w:space="0" w:color="auto"/>
              <w:left w:val="single" w:sz="4" w:space="0" w:color="auto"/>
              <w:bottom w:val="single" w:sz="4" w:space="0" w:color="auto"/>
              <w:right w:val="single" w:sz="4" w:space="0" w:color="auto"/>
            </w:tcBorders>
            <w:shd w:val="clear" w:color="auto" w:fill="auto"/>
            <w:vAlign w:val="bottom"/>
          </w:tcPr>
          <w:p w:rsidR="00C727EC" w:rsidRPr="003E4137" w:rsidRDefault="00C727EC" w:rsidP="00C727EC">
            <w:pPr>
              <w:keepNext/>
              <w:bidi w:val="0"/>
              <w:spacing w:after="0" w:line="240" w:lineRule="auto"/>
              <w:rPr>
                <w:rFonts w:ascii="Calibri" w:eastAsia="Times New Roman" w:hAnsi="Calibri" w:cs="Calibri"/>
                <w:color w:val="000000"/>
                <w:sz w:val="18"/>
                <w:szCs w:val="18"/>
              </w:rPr>
            </w:pPr>
            <w:r w:rsidRPr="000D033E">
              <w:rPr>
                <w:rFonts w:ascii="Calibri" w:eastAsia="Times New Roman" w:hAnsi="Calibri" w:cs="Calibri"/>
                <w:color w:val="000000"/>
                <w:sz w:val="18"/>
                <w:szCs w:val="18"/>
              </w:rPr>
              <w:t>Hardware code version</w:t>
            </w:r>
          </w:p>
        </w:tc>
      </w:tr>
    </w:tbl>
    <w:p w:rsidR="00C727EC" w:rsidRDefault="00C727EC" w:rsidP="00C727EC">
      <w:pPr>
        <w:pStyle w:val="Caption"/>
        <w:bidi w:val="0"/>
        <w:jc w:val="center"/>
      </w:pPr>
      <w:bookmarkStart w:id="329" w:name="_Toc341813322"/>
      <w:bookmarkStart w:id="330" w:name="_Toc378517848"/>
      <w:bookmarkStart w:id="331" w:name="_Toc378519024"/>
      <w:bookmarkStart w:id="332" w:name="_Toc331865045"/>
      <w:r>
        <w:t xml:space="preserve">Table </w:t>
      </w:r>
      <w:fldSimple w:instr=" SEQ Table \* ARABIC ">
        <w:r w:rsidR="00D1530F">
          <w:rPr>
            <w:noProof/>
          </w:rPr>
          <w:t>40</w:t>
        </w:r>
      </w:fldSimple>
      <w:r>
        <w:t xml:space="preserve"> - Error register generics</w:t>
      </w:r>
      <w:bookmarkEnd w:id="329"/>
      <w:bookmarkEnd w:id="330"/>
      <w:bookmarkEnd w:id="331"/>
    </w:p>
    <w:bookmarkEnd w:id="332"/>
    <w:p w:rsidR="00C727EC" w:rsidRDefault="00C727EC" w:rsidP="00C727EC">
      <w:pPr>
        <w:pStyle w:val="Caption"/>
        <w:jc w:val="center"/>
        <w:rPr>
          <w:rtl/>
        </w:rPr>
      </w:pPr>
    </w:p>
    <w:p w:rsidR="00657F7B" w:rsidRPr="00657F7B" w:rsidRDefault="00657F7B" w:rsidP="00857276">
      <w:pPr>
        <w:pStyle w:val="Heading4"/>
        <w:bidi w:val="0"/>
        <w:rPr>
          <w:rStyle w:val="IntenseEmphasis"/>
          <w:b/>
          <w:smallCaps/>
        </w:rPr>
      </w:pPr>
      <w:r w:rsidRPr="00657F7B">
        <w:t>3.</w:t>
      </w:r>
      <w:r w:rsidR="00857276">
        <w:t>9</w:t>
      </w:r>
      <w:r w:rsidRPr="00657F7B">
        <w:t>.1.2</w:t>
      </w:r>
      <w:r w:rsidRPr="00657F7B">
        <w:tab/>
        <w:t xml:space="preserve"> </w:t>
      </w:r>
      <w:bookmarkStart w:id="333" w:name="_Toc332270017"/>
      <w:bookmarkStart w:id="334" w:name="_Toc340785929"/>
      <w:bookmarkStart w:id="335" w:name="_Toc341813242"/>
      <w:r w:rsidRPr="00657F7B">
        <w:rPr>
          <w:rStyle w:val="IntenseEmphasis"/>
          <w:rFonts w:hint="cs"/>
          <w:rtl/>
        </w:rPr>
        <w:t>T</w:t>
      </w:r>
      <w:r w:rsidRPr="00657F7B">
        <w:rPr>
          <w:rStyle w:val="IntenseEmphasis"/>
          <w:rFonts w:hint="cs"/>
        </w:rPr>
        <w:t>X</w:t>
      </w:r>
      <w:r w:rsidRPr="00657F7B">
        <w:rPr>
          <w:rStyle w:val="IntenseEmphasis"/>
        </w:rPr>
        <w:t xml:space="preserve"> path</w:t>
      </w:r>
      <w:bookmarkEnd w:id="333"/>
      <w:bookmarkEnd w:id="334"/>
      <w:bookmarkEnd w:id="335"/>
      <w:r w:rsidRPr="00657F7B">
        <w:rPr>
          <w:rStyle w:val="IntenseEmphasis"/>
        </w:rPr>
        <w:t xml:space="preserve"> </w:t>
      </w:r>
    </w:p>
    <w:p w:rsidR="00657F7B" w:rsidRDefault="00657F7B" w:rsidP="00657F7B">
      <w:pPr>
        <w:keepNext/>
        <w:bidi w:val="0"/>
      </w:pPr>
      <w:r w:rsidRPr="00D77490">
        <w:rPr>
          <w:noProof/>
        </w:rPr>
        <w:t xml:space="preserve"> </w:t>
      </w:r>
      <w:r>
        <w:rPr>
          <w:noProof/>
        </w:rPr>
        <w:drawing>
          <wp:inline distT="0" distB="0" distL="0" distR="0" wp14:anchorId="138FA110" wp14:editId="08229A0A">
            <wp:extent cx="5274310" cy="39044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274310" cy="3904454"/>
                    </a:xfrm>
                    <a:prstGeom prst="rect">
                      <a:avLst/>
                    </a:prstGeom>
                  </pic:spPr>
                </pic:pic>
              </a:graphicData>
            </a:graphic>
          </wp:inline>
        </w:drawing>
      </w:r>
    </w:p>
    <w:p w:rsidR="00657F7B" w:rsidRDefault="00657F7B" w:rsidP="00657F7B">
      <w:pPr>
        <w:pStyle w:val="Caption"/>
        <w:bidi w:val="0"/>
        <w:jc w:val="center"/>
      </w:pPr>
      <w:bookmarkStart w:id="336" w:name="_Toc341813374"/>
      <w:bookmarkStart w:id="337" w:name="_Toc378517783"/>
      <w:bookmarkStart w:id="338" w:name="_Toc378518954"/>
      <w:r>
        <w:t xml:space="preserve">Figure </w:t>
      </w:r>
      <w:fldSimple w:instr=" SEQ Figure \* ARABIC ">
        <w:r w:rsidR="0000669E">
          <w:rPr>
            <w:noProof/>
          </w:rPr>
          <w:t>33</w:t>
        </w:r>
      </w:fldSimple>
      <w:r>
        <w:t xml:space="preserve"> - TX path</w:t>
      </w:r>
      <w:bookmarkEnd w:id="336"/>
      <w:bookmarkEnd w:id="337"/>
      <w:bookmarkEnd w:id="338"/>
    </w:p>
    <w:p w:rsidR="00BF0C29" w:rsidRDefault="00BF0C29" w:rsidP="00657F7B">
      <w:pPr>
        <w:bidi w:val="0"/>
        <w:rPr>
          <w:rStyle w:val="Emphasis"/>
          <w:bCs/>
          <w:i w:val="0"/>
        </w:rPr>
      </w:pPr>
    </w:p>
    <w:p w:rsidR="00657F7B" w:rsidRPr="00091ED8" w:rsidRDefault="00657F7B" w:rsidP="00BF0C29">
      <w:pPr>
        <w:bidi w:val="0"/>
        <w:rPr>
          <w:rStyle w:val="Emphasis"/>
          <w:b w:val="0"/>
          <w:bCs/>
          <w:i w:val="0"/>
          <w:iCs/>
        </w:rPr>
      </w:pPr>
      <w:r w:rsidRPr="00091ED8">
        <w:rPr>
          <w:rStyle w:val="Emphasis"/>
          <w:bCs/>
          <w:i w:val="0"/>
        </w:rPr>
        <w:lastRenderedPageBreak/>
        <w:t>General Description</w:t>
      </w:r>
    </w:p>
    <w:p w:rsidR="00657F7B" w:rsidRPr="00091ED8" w:rsidRDefault="00657F7B" w:rsidP="00657F7B">
      <w:pPr>
        <w:bidi w:val="0"/>
        <w:rPr>
          <w:rFonts w:cstheme="minorHAnsi"/>
          <w:bCs/>
          <w:iCs/>
        </w:rPr>
      </w:pPr>
      <w:r w:rsidRPr="00091ED8">
        <w:rPr>
          <w:rFonts w:cstheme="minorHAnsi"/>
          <w:bCs/>
          <w:iCs/>
        </w:rPr>
        <w:t xml:space="preserve">The TX is activated when a read transaction is occurring. </w:t>
      </w:r>
    </w:p>
    <w:p w:rsidR="00657F7B" w:rsidRPr="00091ED8" w:rsidRDefault="00657F7B" w:rsidP="00657F7B">
      <w:pPr>
        <w:bidi w:val="0"/>
        <w:rPr>
          <w:rFonts w:cstheme="minorHAnsi"/>
          <w:bCs/>
          <w:iCs/>
        </w:rPr>
      </w:pPr>
      <w:r w:rsidRPr="00091ED8">
        <w:rPr>
          <w:rFonts w:cstheme="minorHAnsi"/>
          <w:bCs/>
          <w:iCs/>
        </w:rPr>
        <w:t xml:space="preserve">The TX (via wishbone slave) is informed that there is a read request, the </w:t>
      </w:r>
      <w:proofErr w:type="spellStart"/>
      <w:r>
        <w:rPr>
          <w:rFonts w:cstheme="minorHAnsi"/>
          <w:bCs/>
          <w:iCs/>
        </w:rPr>
        <w:t>Bus_To_Enc_Fsm</w:t>
      </w:r>
      <w:proofErr w:type="spellEnd"/>
      <w:r>
        <w:rPr>
          <w:rFonts w:cstheme="minorHAnsi"/>
          <w:bCs/>
          <w:iCs/>
        </w:rPr>
        <w:t xml:space="preserve"> receive </w:t>
      </w:r>
      <w:r w:rsidRPr="00091ED8">
        <w:rPr>
          <w:rFonts w:cstheme="minorHAnsi"/>
          <w:bCs/>
          <w:iCs/>
        </w:rPr>
        <w:t>the data request</w:t>
      </w:r>
      <w:r>
        <w:rPr>
          <w:rFonts w:cstheme="minorHAnsi"/>
          <w:bCs/>
          <w:iCs/>
        </w:rPr>
        <w:t xml:space="preserve"> properties, transmit them to the Message Pack Encoder, and store the data in the RAM. Afterwards, t</w:t>
      </w:r>
      <w:r w:rsidRPr="00091ED8">
        <w:rPr>
          <w:rFonts w:cstheme="minorHAnsi"/>
          <w:bCs/>
          <w:iCs/>
        </w:rPr>
        <w:t>he</w:t>
      </w:r>
      <w:r>
        <w:rPr>
          <w:rFonts w:cstheme="minorHAnsi"/>
          <w:bCs/>
          <w:iCs/>
        </w:rPr>
        <w:t xml:space="preserve"> </w:t>
      </w:r>
      <w:r w:rsidRPr="00091ED8">
        <w:rPr>
          <w:rFonts w:cstheme="minorHAnsi"/>
          <w:bCs/>
          <w:iCs/>
        </w:rPr>
        <w:t>slave</w:t>
      </w:r>
      <w:r>
        <w:rPr>
          <w:rFonts w:cstheme="minorHAnsi"/>
          <w:bCs/>
          <w:iCs/>
        </w:rPr>
        <w:t xml:space="preserve"> will</w:t>
      </w:r>
      <w:r w:rsidRPr="00091ED8">
        <w:rPr>
          <w:rFonts w:cstheme="minorHAnsi"/>
          <w:bCs/>
          <w:iCs/>
        </w:rPr>
        <w:t xml:space="preserve"> upraise acknowledge . Then the master of the TX is activated and asks to read the required data from the FLASH or from one CLIENT.  When the TX master receives the data he wraps it in the form of the message pack structure according to the type, address and length than </w:t>
      </w:r>
      <w:r w:rsidRPr="00B33CFF">
        <w:rPr>
          <w:rFonts w:cstheme="minorHAnsi"/>
          <w:bCs/>
          <w:iCs/>
        </w:rPr>
        <w:t>Transferred over to him.</w:t>
      </w:r>
    </w:p>
    <w:p w:rsidR="00657F7B" w:rsidRDefault="00657F7B" w:rsidP="00657F7B"/>
    <w:p w:rsidR="00657F7B" w:rsidRDefault="00657F7B" w:rsidP="00657F7B"/>
    <w:p w:rsidR="00657F7B" w:rsidRDefault="00657F7B" w:rsidP="00657F7B"/>
    <w:p w:rsidR="00657F7B" w:rsidRDefault="00657F7B" w:rsidP="00657F7B">
      <w:pPr>
        <w:rPr>
          <w:rtl/>
        </w:rPr>
      </w:pPr>
    </w:p>
    <w:tbl>
      <w:tblPr>
        <w:tblpPr w:leftFromText="180" w:rightFromText="180" w:vertAnchor="text" w:horzAnchor="margin" w:tblpXSpec="center" w:tblpY="121"/>
        <w:tblW w:w="10573" w:type="dxa"/>
        <w:tblLayout w:type="fixed"/>
        <w:tblLook w:val="04A0" w:firstRow="1" w:lastRow="0" w:firstColumn="1" w:lastColumn="0" w:noHBand="0" w:noVBand="1"/>
      </w:tblPr>
      <w:tblGrid>
        <w:gridCol w:w="1818"/>
        <w:gridCol w:w="900"/>
        <w:gridCol w:w="2700"/>
        <w:gridCol w:w="5155"/>
      </w:tblGrid>
      <w:tr w:rsidR="00657F7B" w:rsidRPr="00A57877" w:rsidTr="00D335FE">
        <w:trPr>
          <w:trHeight w:val="283"/>
        </w:trPr>
        <w:tc>
          <w:tcPr>
            <w:tcW w:w="181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0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70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15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clk</w:t>
            </w:r>
            <w:proofErr w:type="spellEnd"/>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single" w:sz="4" w:space="0" w:color="auto"/>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clock</w:t>
            </w:r>
          </w:p>
        </w:tc>
      </w:tr>
      <w:tr w:rsidR="00657F7B" w:rsidRPr="00A57877" w:rsidTr="00D335FE">
        <w:trPr>
          <w:trHeight w:val="305"/>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reset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system reset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DAT_I_S</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addr_d_g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data </w:t>
            </w:r>
            <w:proofErr w:type="spellStart"/>
            <w:r w:rsidRPr="00376020">
              <w:rPr>
                <w:rFonts w:ascii="Calibri" w:hAnsi="Calibri" w:cs="Calibri"/>
                <w:color w:val="000000"/>
                <w:sz w:val="18"/>
                <w:szCs w:val="18"/>
              </w:rPr>
              <w:t>inpute</w:t>
            </w:r>
            <w:proofErr w:type="spellEnd"/>
            <w:r w:rsidRPr="00376020">
              <w:rPr>
                <w:rFonts w:ascii="Calibri" w:hAnsi="Calibri" w:cs="Calibri"/>
                <w:color w:val="000000"/>
                <w:sz w:val="18"/>
                <w:szCs w:val="18"/>
              </w:rPr>
              <w:t xml:space="preserve"> from the RX via the  WB slave to the RAM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type_d_g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where the data will be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len_d_g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that the data come from</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write enable to the RAM </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CYC_I_S_TX</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1' for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 '0' for no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center"/>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when the data were successfully  write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output via WM to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STALL_O_TO_M</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data </w:t>
            </w:r>
            <w:proofErr w:type="spellStart"/>
            <w:r w:rsidRPr="00376020">
              <w:rPr>
                <w:rFonts w:ascii="Calibri" w:hAnsi="Calibri" w:cs="Calibri"/>
                <w:color w:val="000000"/>
                <w:sz w:val="18"/>
                <w:szCs w:val="18"/>
              </w:rPr>
              <w:t>inpute</w:t>
            </w:r>
            <w:proofErr w:type="spellEnd"/>
            <w:r w:rsidRPr="00376020">
              <w:rPr>
                <w:rFonts w:ascii="Calibri" w:hAnsi="Calibri" w:cs="Calibri"/>
                <w:color w:val="000000"/>
                <w:sz w:val="18"/>
                <w:szCs w:val="18"/>
              </w:rPr>
              <w:t xml:space="preserve"> from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ACK_I_CLIENT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ack</w:t>
            </w:r>
            <w:proofErr w:type="spellEnd"/>
            <w:r w:rsidRPr="00376020">
              <w:rPr>
                <w:rFonts w:ascii="Calibri" w:hAnsi="Calibri" w:cs="Calibri"/>
                <w:color w:val="000000"/>
                <w:sz w:val="18"/>
                <w:szCs w:val="18"/>
              </w:rPr>
              <w:t xml:space="preserve"> from the client's slave</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stall - suspend wishbone transaction from client WS</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ERR_I_CLIENT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input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Del="001F5FCA"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Watchdog interrupts, resets wishbone master</w:t>
            </w:r>
          </w:p>
        </w:tc>
      </w:tr>
      <w:tr w:rsidR="00657F7B" w:rsidRPr="00A57877" w:rsidTr="00D335FE">
        <w:trPr>
          <w:trHeight w:val="80"/>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ADR_O_CLIENT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addr_d_g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address to the WS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data_width_g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data required by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WE_O_CLIENT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write enable to the client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STB_O_CLIENT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 for active bus operation, '0' for no bus operation</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CYC_O_CLIENT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 xml:space="preserve">1' for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 '0' for no bus </w:t>
            </w:r>
            <w:proofErr w:type="spellStart"/>
            <w:r w:rsidRPr="00376020">
              <w:rPr>
                <w:rFonts w:ascii="Calibri" w:hAnsi="Calibri" w:cs="Calibri"/>
                <w:color w:val="000000"/>
                <w:sz w:val="18"/>
                <w:szCs w:val="18"/>
              </w:rPr>
              <w:t>transmition</w:t>
            </w:r>
            <w:proofErr w:type="spellEnd"/>
            <w:r w:rsidRPr="00376020">
              <w:rPr>
                <w:rFonts w:ascii="Calibri" w:hAnsi="Calibri" w:cs="Calibri"/>
                <w:color w:val="000000"/>
                <w:sz w:val="18"/>
                <w:szCs w:val="18"/>
              </w:rPr>
              <w:t xml:space="preserve"> request</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TGA_O_CLIENT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type_d_g</w:t>
            </w:r>
            <w:proofErr w:type="spellEnd"/>
            <w:r w:rsidRPr="00376020">
              <w:rPr>
                <w:rFonts w:ascii="Calibri" w:hAnsi="Calibri" w:cs="Calibri"/>
                <w:color w:val="000000"/>
                <w:sz w:val="18"/>
                <w:szCs w:val="18"/>
              </w:rPr>
              <w:t>)</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type of the client to be send the data to</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TGD_O_CLIENT</w:t>
            </w:r>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w:t>
            </w:r>
            <w:proofErr w:type="spellStart"/>
            <w:r w:rsidRPr="00376020">
              <w:rPr>
                <w:rFonts w:ascii="Calibri" w:hAnsi="Calibri" w:cs="Calibri"/>
                <w:color w:val="000000"/>
                <w:sz w:val="18"/>
                <w:szCs w:val="18"/>
              </w:rPr>
              <w:t>data_width_g</w:t>
            </w:r>
            <w:proofErr w:type="spellEnd"/>
            <w:r w:rsidRPr="00376020">
              <w:rPr>
                <w:rFonts w:ascii="Calibri" w:hAnsi="Calibri" w:cs="Calibri"/>
                <w:color w:val="000000"/>
                <w:sz w:val="18"/>
                <w:szCs w:val="18"/>
              </w:rPr>
              <w:t>)*(</w:t>
            </w:r>
            <w:proofErr w:type="spellStart"/>
            <w:r w:rsidRPr="00376020">
              <w:rPr>
                <w:rFonts w:ascii="Calibri" w:hAnsi="Calibri" w:cs="Calibri"/>
                <w:color w:val="000000"/>
                <w:sz w:val="18"/>
                <w:szCs w:val="18"/>
              </w:rPr>
              <w:t>len_d_g</w:t>
            </w:r>
            <w:proofErr w:type="spellEnd"/>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length of the send data</w:t>
            </w:r>
          </w:p>
        </w:tc>
      </w:tr>
      <w:tr w:rsidR="00657F7B" w:rsidRPr="00A57877" w:rsidTr="00D335FE">
        <w:trPr>
          <w:trHeight w:val="283"/>
        </w:trPr>
        <w:tc>
          <w:tcPr>
            <w:tcW w:w="1818" w:type="dxa"/>
            <w:tcBorders>
              <w:top w:val="nil"/>
              <w:left w:val="single" w:sz="4" w:space="0" w:color="auto"/>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proofErr w:type="spellStart"/>
            <w:r w:rsidRPr="00376020">
              <w:rPr>
                <w:rFonts w:ascii="Calibri" w:hAnsi="Calibri" w:cs="Calibri"/>
                <w:color w:val="000000"/>
                <w:sz w:val="18"/>
                <w:szCs w:val="18"/>
              </w:rPr>
              <w:t>uart_out</w:t>
            </w:r>
            <w:proofErr w:type="spellEnd"/>
          </w:p>
        </w:tc>
        <w:tc>
          <w:tcPr>
            <w:tcW w:w="9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output</w:t>
            </w:r>
          </w:p>
        </w:tc>
        <w:tc>
          <w:tcPr>
            <w:tcW w:w="2700"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1</w:t>
            </w:r>
          </w:p>
        </w:tc>
        <w:tc>
          <w:tcPr>
            <w:tcW w:w="5155" w:type="dxa"/>
            <w:tcBorders>
              <w:top w:val="nil"/>
              <w:left w:val="nil"/>
              <w:bottom w:val="single" w:sz="4" w:space="0" w:color="auto"/>
              <w:right w:val="single" w:sz="4" w:space="0" w:color="auto"/>
            </w:tcBorders>
            <w:shd w:val="clear" w:color="auto" w:fill="auto"/>
            <w:vAlign w:val="bottom"/>
          </w:tcPr>
          <w:p w:rsidR="00657F7B" w:rsidRPr="00376020" w:rsidRDefault="00657F7B" w:rsidP="00D335FE">
            <w:pPr>
              <w:bidi w:val="0"/>
              <w:spacing w:after="0" w:line="240" w:lineRule="auto"/>
              <w:rPr>
                <w:rFonts w:ascii="Calibri" w:eastAsia="Times New Roman" w:hAnsi="Calibri" w:cs="Calibri"/>
                <w:color w:val="000000"/>
                <w:sz w:val="18"/>
                <w:szCs w:val="18"/>
              </w:rPr>
            </w:pPr>
            <w:r w:rsidRPr="00376020">
              <w:rPr>
                <w:rFonts w:ascii="Calibri" w:hAnsi="Calibri" w:cs="Calibri"/>
                <w:color w:val="000000"/>
                <w:sz w:val="18"/>
                <w:szCs w:val="18"/>
              </w:rPr>
              <w:t>the UART signal output from the system, to the host</w:t>
            </w:r>
          </w:p>
        </w:tc>
      </w:tr>
    </w:tbl>
    <w:p w:rsidR="00657F7B" w:rsidRPr="00C75B2D" w:rsidRDefault="00657F7B" w:rsidP="00657F7B">
      <w:pPr>
        <w:pStyle w:val="Caption"/>
        <w:keepNext/>
        <w:jc w:val="center"/>
        <w:rPr>
          <w:noProof/>
          <w:rtl/>
        </w:rPr>
      </w:pPr>
      <w:bookmarkStart w:id="339" w:name="_Toc331865046"/>
      <w:bookmarkStart w:id="340" w:name="_Toc340785103"/>
      <w:bookmarkStart w:id="341" w:name="_Toc341813323"/>
      <w:bookmarkStart w:id="342" w:name="_Toc378517849"/>
      <w:bookmarkStart w:id="343" w:name="_Toc378519025"/>
      <w:r>
        <w:t xml:space="preserve">Table </w:t>
      </w:r>
      <w:fldSimple w:instr=" SEQ Table \* ARABIC ">
        <w:r w:rsidR="00D1530F">
          <w:rPr>
            <w:noProof/>
          </w:rPr>
          <w:t>41</w:t>
        </w:r>
      </w:fldSimple>
      <w:r>
        <w:rPr>
          <w:noProof/>
        </w:rPr>
        <w:t xml:space="preserve">  - TX Path interface</w:t>
      </w:r>
      <w:bookmarkEnd w:id="339"/>
      <w:bookmarkEnd w:id="340"/>
      <w:bookmarkEnd w:id="341"/>
      <w:bookmarkEnd w:id="342"/>
      <w:bookmarkEnd w:id="343"/>
    </w:p>
    <w:tbl>
      <w:tblPr>
        <w:tblpPr w:leftFromText="180" w:rightFromText="180" w:vertAnchor="text" w:horzAnchor="margin" w:tblpXSpec="center" w:tblpY="189"/>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proofErr w:type="spellStart"/>
            <w:r w:rsidRPr="00091ED8">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'0' = Active Low, '1' = Active High</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addr_d_g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fifo_d_g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9</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Maximum elements in FIFO</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DD7301" w:rsidRDefault="00657F7B" w:rsidP="00D335FE">
            <w:pPr>
              <w:bidi w:val="0"/>
              <w:spacing w:after="0" w:line="240" w:lineRule="auto"/>
              <w:jc w:val="center"/>
              <w:rPr>
                <w:rFonts w:ascii="Calibri" w:eastAsia="Times New Roman" w:hAnsi="Calibri" w:cs="Calibri"/>
                <w:color w:val="000000"/>
                <w:sz w:val="18"/>
                <w:szCs w:val="18"/>
              </w:rPr>
            </w:pPr>
            <w:r w:rsidRPr="00091ED8">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DD7301"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Depth of data</w:t>
            </w:r>
          </w:p>
        </w:tc>
      </w:tr>
    </w:tbl>
    <w:p w:rsidR="00657F7B" w:rsidRDefault="00657F7B" w:rsidP="00657F7B">
      <w:pPr>
        <w:pStyle w:val="Caption"/>
        <w:keepNext/>
        <w:jc w:val="center"/>
      </w:pPr>
      <w:bookmarkStart w:id="344" w:name="_Toc331865047"/>
      <w:bookmarkStart w:id="345" w:name="_Toc340785104"/>
      <w:bookmarkStart w:id="346" w:name="_Toc341813324"/>
      <w:bookmarkStart w:id="347" w:name="_Toc378517850"/>
      <w:bookmarkStart w:id="348" w:name="_Toc378519026"/>
      <w:r>
        <w:t xml:space="preserve">Table </w:t>
      </w:r>
      <w:fldSimple w:instr=" SEQ Table \* ARABIC ">
        <w:r w:rsidR="00D1530F">
          <w:rPr>
            <w:noProof/>
          </w:rPr>
          <w:t>42</w:t>
        </w:r>
      </w:fldSimple>
      <w:r>
        <w:t xml:space="preserve"> - TX Path generics</w:t>
      </w:r>
      <w:bookmarkEnd w:id="344"/>
      <w:bookmarkEnd w:id="345"/>
      <w:bookmarkEnd w:id="346"/>
      <w:bookmarkEnd w:id="347"/>
      <w:bookmarkEnd w:id="348"/>
    </w:p>
    <w:p w:rsidR="00657F7B" w:rsidRDefault="00657F7B" w:rsidP="00657F7B">
      <w:pPr>
        <w:bidi w:val="0"/>
        <w:rPr>
          <w:rFonts w:cstheme="minorHAnsi"/>
          <w:b/>
          <w:bCs/>
          <w:u w:val="single"/>
        </w:rPr>
      </w:pPr>
    </w:p>
    <w:p w:rsidR="00657F7B" w:rsidRDefault="00657F7B" w:rsidP="00657F7B">
      <w:pPr>
        <w:pStyle w:val="Heading3"/>
        <w:bidi w:val="0"/>
        <w:ind w:left="720" w:hanging="720"/>
        <w:rPr>
          <w:rFonts w:cstheme="minorHAnsi"/>
          <w:b w:val="0"/>
          <w:bCs w:val="0"/>
        </w:rPr>
      </w:pPr>
      <w:bookmarkStart w:id="349" w:name="_Toc332270018"/>
    </w:p>
    <w:p w:rsidR="00657F7B" w:rsidRDefault="00657F7B" w:rsidP="00657F7B">
      <w:pPr>
        <w:bidi w:val="0"/>
      </w:pPr>
    </w:p>
    <w:p w:rsidR="00657F7B" w:rsidRDefault="00657F7B" w:rsidP="00657F7B">
      <w:pPr>
        <w:bidi w:val="0"/>
      </w:pPr>
    </w:p>
    <w:p w:rsidR="00657F7B" w:rsidRDefault="00657F7B" w:rsidP="00857276">
      <w:pPr>
        <w:pStyle w:val="Heading5"/>
        <w:bidi w:val="0"/>
      </w:pPr>
      <w:bookmarkStart w:id="350" w:name="_Toc340785930"/>
      <w:bookmarkStart w:id="351" w:name="_Toc341813243"/>
      <w:r>
        <w:t>3.</w:t>
      </w:r>
      <w:r w:rsidR="00857276">
        <w:t>9</w:t>
      </w:r>
      <w:r>
        <w:t>.1.2.1</w:t>
      </w:r>
      <w:r>
        <w:tab/>
        <w:t>BUS to encoder FSM</w:t>
      </w:r>
      <w:bookmarkEnd w:id="350"/>
      <w:bookmarkEnd w:id="351"/>
    </w:p>
    <w:p w:rsidR="00657F7B" w:rsidRPr="00091ED8" w:rsidRDefault="00657F7B" w:rsidP="00657F7B">
      <w:pPr>
        <w:bidi w:val="0"/>
        <w:jc w:val="both"/>
        <w:rPr>
          <w:b/>
          <w:bCs/>
        </w:rPr>
      </w:pPr>
      <w:r>
        <w:t xml:space="preserve">The BUS to encoder FSM unit is an interface between a Wishbone Bus and the message pack encoder.  Once a read request has arrived from WS, the unit asks the WM to read data from the requested client on the bus. WM writes the data to RAM. When data reading is finished the unit asserts the </w:t>
      </w:r>
      <w:proofErr w:type="spellStart"/>
      <w:r>
        <w:t>reg_ready</w:t>
      </w:r>
      <w:proofErr w:type="spellEnd"/>
      <w:r>
        <w:t xml:space="preserve"> signal for the message pack encoder to start reading data from RAM.</w:t>
      </w:r>
    </w:p>
    <w:tbl>
      <w:tblPr>
        <w:tblpPr w:leftFromText="180" w:rightFromText="180" w:vertAnchor="text" w:horzAnchor="margin" w:tblpXSpec="center" w:tblpY="5421"/>
        <w:tblW w:w="10573" w:type="dxa"/>
        <w:tblLayout w:type="fixed"/>
        <w:tblLook w:val="04A0" w:firstRow="1" w:lastRow="0" w:firstColumn="1" w:lastColumn="0" w:noHBand="0" w:noVBand="1"/>
      </w:tblPr>
      <w:tblGrid>
        <w:gridCol w:w="1458"/>
        <w:gridCol w:w="990"/>
        <w:gridCol w:w="2430"/>
        <w:gridCol w:w="5695"/>
      </w:tblGrid>
      <w:tr w:rsidR="00657F7B" w:rsidRPr="00A57877" w:rsidTr="00D335FE">
        <w:trPr>
          <w:trHeight w:val="257"/>
        </w:trPr>
        <w:tc>
          <w:tcPr>
            <w:tcW w:w="1458"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signal name</w:t>
            </w:r>
          </w:p>
        </w:tc>
        <w:tc>
          <w:tcPr>
            <w:tcW w:w="990" w:type="dxa"/>
            <w:tcBorders>
              <w:top w:val="single" w:sz="4" w:space="0" w:color="auto"/>
              <w:left w:val="nil"/>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type</w:t>
            </w:r>
          </w:p>
        </w:tc>
        <w:tc>
          <w:tcPr>
            <w:tcW w:w="2430" w:type="dxa"/>
            <w:tcBorders>
              <w:top w:val="single" w:sz="4" w:space="0" w:color="auto"/>
              <w:left w:val="nil"/>
              <w:bottom w:val="single" w:sz="4" w:space="0" w:color="auto"/>
              <w:right w:val="nil"/>
            </w:tcBorders>
            <w:shd w:val="clear" w:color="000000" w:fill="FFFF00"/>
            <w:noWrap/>
            <w:vAlign w:val="bottom"/>
            <w:hideMark/>
          </w:tcPr>
          <w:p w:rsidR="00657F7B" w:rsidRPr="003E4137" w:rsidRDefault="00657F7B" w:rsidP="00D335FE">
            <w:pPr>
              <w:bidi w:val="0"/>
              <w:spacing w:after="0" w:line="240" w:lineRule="auto"/>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width (bits)</w:t>
            </w:r>
          </w:p>
        </w:tc>
        <w:tc>
          <w:tcPr>
            <w:tcW w:w="569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657F7B" w:rsidRPr="003E4137" w:rsidRDefault="00657F7B" w:rsidP="00D335FE">
            <w:pPr>
              <w:bidi w:val="0"/>
              <w:spacing w:after="0" w:line="240" w:lineRule="auto"/>
              <w:jc w:val="center"/>
              <w:rPr>
                <w:rFonts w:ascii="Calibri" w:eastAsia="Times New Roman" w:hAnsi="Calibri" w:cs="Calibri"/>
                <w:b/>
                <w:bCs/>
                <w:color w:val="000000"/>
                <w:sz w:val="18"/>
                <w:szCs w:val="18"/>
              </w:rPr>
            </w:pPr>
            <w:r w:rsidRPr="003E4137">
              <w:rPr>
                <w:rFonts w:ascii="Calibri" w:eastAsia="Times New Roman" w:hAnsi="Calibri" w:cs="Calibri"/>
                <w:b/>
                <w:bCs/>
                <w:color w:val="000000"/>
                <w:sz w:val="18"/>
                <w:szCs w:val="18"/>
              </w:rPr>
              <w:t>description</w:t>
            </w:r>
          </w:p>
        </w:tc>
      </w:tr>
      <w:tr w:rsidR="00657F7B" w:rsidRPr="00A57877" w:rsidTr="00D335FE">
        <w:trPr>
          <w:trHeight w:val="305"/>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Clk</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reset</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ws_data_valid</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active_cycle</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CYC_I </w:t>
            </w:r>
            <w:proofErr w:type="spellStart"/>
            <w:r w:rsidRPr="00091ED8">
              <w:rPr>
                <w:rFonts w:ascii="Calibri" w:hAnsi="Calibri" w:cs="Calibri"/>
                <w:color w:val="000000"/>
                <w:sz w:val="18"/>
                <w:szCs w:val="18"/>
              </w:rPr>
              <w:t>outputed</w:t>
            </w:r>
            <w:proofErr w:type="spellEnd"/>
            <w:r w:rsidRPr="00091ED8">
              <w:rPr>
                <w:rFonts w:ascii="Calibri" w:hAnsi="Calibri" w:cs="Calibri"/>
                <w:color w:val="000000"/>
                <w:sz w:val="18"/>
                <w:szCs w:val="18"/>
              </w:rPr>
              <w:t xml:space="preserve"> to user side</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wm_start</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addr_in</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ram_start_addr</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 start address for WM to read from RAM</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wm_end</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Del="001F5FCA"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when '1' WM ended a transaction or </w:t>
            </w:r>
            <w:proofErr w:type="spellStart"/>
            <w:r w:rsidRPr="00091ED8">
              <w:rPr>
                <w:rFonts w:ascii="Calibri" w:hAnsi="Calibri" w:cs="Calibri"/>
                <w:color w:val="000000"/>
                <w:sz w:val="18"/>
                <w:szCs w:val="18"/>
              </w:rPr>
              <w:t>reseted</w:t>
            </w:r>
            <w:proofErr w:type="spellEnd"/>
            <w:r w:rsidRPr="00091ED8">
              <w:rPr>
                <w:rFonts w:ascii="Calibri" w:hAnsi="Calibri" w:cs="Calibri"/>
                <w:color w:val="000000"/>
                <w:sz w:val="18"/>
                <w:szCs w:val="18"/>
              </w:rPr>
              <w:t xml:space="preserve"> by watchdog ERR_I signal</w:t>
            </w:r>
          </w:p>
        </w:tc>
      </w:tr>
      <w:tr w:rsidR="00657F7B" w:rsidRPr="00A57877" w:rsidTr="00D335FE">
        <w:trPr>
          <w:trHeight w:val="80"/>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reg_ready</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Registers are ready for reading. MP Encoder can start transmitting</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type_d_g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addr_d_g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Address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len_mp_enc</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len_d_g</w:t>
            </w:r>
            <w:proofErr w:type="spellEnd"/>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Register</w:t>
            </w:r>
          </w:p>
        </w:tc>
      </w:tr>
      <w:tr w:rsidR="00657F7B" w:rsidRPr="00A57877" w:rsidTr="00D335FE">
        <w:trPr>
          <w:trHeight w:val="283"/>
        </w:trPr>
        <w:tc>
          <w:tcPr>
            <w:tcW w:w="1458" w:type="dxa"/>
            <w:tcBorders>
              <w:top w:val="nil"/>
              <w:left w:val="single" w:sz="4" w:space="0" w:color="auto"/>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mp_done</w:t>
            </w:r>
            <w:proofErr w:type="spellEnd"/>
          </w:p>
        </w:tc>
        <w:tc>
          <w:tcPr>
            <w:tcW w:w="99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430"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695" w:type="dxa"/>
            <w:tcBorders>
              <w:top w:val="nil"/>
              <w:left w:val="nil"/>
              <w:bottom w:val="single" w:sz="4" w:space="0" w:color="auto"/>
              <w:right w:val="single" w:sz="4" w:space="0" w:color="auto"/>
            </w:tcBorders>
            <w:shd w:val="clear" w:color="auto" w:fill="auto"/>
            <w:vAlign w:val="bottom"/>
          </w:tcPr>
          <w:p w:rsidR="00657F7B" w:rsidRPr="00EC307E" w:rsidRDefault="00657F7B" w:rsidP="00D335FE">
            <w:pPr>
              <w:keepNext/>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Message Pack has been transmitted</w:t>
            </w:r>
          </w:p>
        </w:tc>
      </w:tr>
    </w:tbl>
    <w:p w:rsidR="00BF0C29" w:rsidRDefault="00BF0C29" w:rsidP="00BF0C29">
      <w:pPr>
        <w:pStyle w:val="Caption"/>
        <w:framePr w:hSpace="180" w:wrap="around" w:vAnchor="text" w:hAnchor="page" w:x="6811" w:y="3564"/>
        <w:bidi w:val="0"/>
        <w:jc w:val="center"/>
      </w:pPr>
      <w:bookmarkStart w:id="352" w:name="_Toc341813325"/>
      <w:bookmarkStart w:id="353" w:name="_Toc378517851"/>
      <w:bookmarkStart w:id="354" w:name="_Toc378519027"/>
      <w:r>
        <w:t xml:space="preserve">Table </w:t>
      </w:r>
      <w:fldSimple w:instr=" SEQ Table \* ARABIC ">
        <w:r w:rsidR="00D1530F">
          <w:rPr>
            <w:noProof/>
          </w:rPr>
          <w:t>43</w:t>
        </w:r>
      </w:fldSimple>
      <w:r>
        <w:rPr>
          <w:noProof/>
        </w:rPr>
        <w:t xml:space="preserve"> - BUS  to encoder FSM interface</w:t>
      </w:r>
      <w:bookmarkEnd w:id="352"/>
      <w:bookmarkEnd w:id="353"/>
      <w:bookmarkEnd w:id="354"/>
    </w:p>
    <w:p w:rsidR="00657F7B" w:rsidRDefault="00657F7B" w:rsidP="00657F7B">
      <w:pPr>
        <w:bidi w:val="0"/>
      </w:pPr>
      <w:bookmarkStart w:id="355" w:name="_Toc332270019"/>
    </w:p>
    <w:tbl>
      <w:tblPr>
        <w:tblpPr w:leftFromText="180" w:rightFromText="180" w:vertAnchor="text" w:horzAnchor="margin" w:tblpXSpec="center" w:tblpY="132"/>
        <w:tblW w:w="10538" w:type="dxa"/>
        <w:tblLook w:val="04A0" w:firstRow="1" w:lastRow="0" w:firstColumn="1" w:lastColumn="0" w:noHBand="0" w:noVBand="1"/>
      </w:tblPr>
      <w:tblGrid>
        <w:gridCol w:w="2882"/>
        <w:gridCol w:w="1681"/>
        <w:gridCol w:w="1512"/>
        <w:gridCol w:w="4463"/>
      </w:tblGrid>
      <w:tr w:rsidR="00657F7B" w:rsidRPr="00AD7C50" w:rsidTr="00D335FE">
        <w:trPr>
          <w:trHeight w:val="64"/>
        </w:trPr>
        <w:tc>
          <w:tcPr>
            <w:tcW w:w="288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Generic Parameter</w:t>
            </w:r>
          </w:p>
        </w:tc>
        <w:tc>
          <w:tcPr>
            <w:tcW w:w="1681" w:type="dxa"/>
            <w:tcBorders>
              <w:top w:val="single" w:sz="4" w:space="0" w:color="auto"/>
              <w:left w:val="nil"/>
              <w:bottom w:val="single" w:sz="4" w:space="0" w:color="auto"/>
              <w:right w:val="single" w:sz="4" w:space="0" w:color="auto"/>
            </w:tcBorders>
            <w:shd w:val="clear" w:color="000000" w:fill="00B0F0"/>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type</w:t>
            </w:r>
          </w:p>
        </w:tc>
        <w:tc>
          <w:tcPr>
            <w:tcW w:w="1512" w:type="dxa"/>
            <w:tcBorders>
              <w:top w:val="single" w:sz="4" w:space="0" w:color="auto"/>
              <w:left w:val="single" w:sz="4" w:space="0" w:color="auto"/>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4463" w:type="dxa"/>
            <w:tcBorders>
              <w:top w:val="single" w:sz="4" w:space="0" w:color="auto"/>
              <w:left w:val="nil"/>
              <w:bottom w:val="single" w:sz="4" w:space="0" w:color="auto"/>
              <w:right w:val="single" w:sz="4" w:space="0" w:color="auto"/>
            </w:tcBorders>
            <w:shd w:val="clear" w:color="000000" w:fill="00B0F0"/>
            <w:vAlign w:val="center"/>
            <w:hideMark/>
          </w:tcPr>
          <w:p w:rsidR="00657F7B" w:rsidRPr="00AD7C50" w:rsidRDefault="00657F7B" w:rsidP="00D335FE">
            <w:pPr>
              <w:bidi w:val="0"/>
              <w:spacing w:after="0" w:line="240" w:lineRule="auto"/>
              <w:jc w:val="center"/>
              <w:rPr>
                <w:rFonts w:ascii="Calibri" w:eastAsia="Times New Roman" w:hAnsi="Calibri" w:cs="Calibri"/>
                <w:b/>
                <w:bCs/>
                <w:color w:val="000000"/>
                <w:sz w:val="18"/>
                <w:szCs w:val="18"/>
              </w:rPr>
            </w:pPr>
            <w:r w:rsidRPr="00AD7C50">
              <w:rPr>
                <w:rFonts w:ascii="Calibri" w:eastAsia="Times New Roman" w:hAnsi="Calibri" w:cs="Calibri"/>
                <w:b/>
                <w:bCs/>
                <w:color w:val="000000"/>
                <w:sz w:val="18"/>
                <w:szCs w:val="18"/>
              </w:rPr>
              <w:t>Description</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proofErr w:type="spellStart"/>
            <w:r w:rsidRPr="000E5E2E">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r w:rsidR="00657F7B" w:rsidRPr="00AD7C50" w:rsidTr="00D335FE">
        <w:trPr>
          <w:trHeight w:val="287"/>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data_width_g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natural</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defines the width of the data lines of the system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addr_d_g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3</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Address Depth</w:t>
            </w:r>
          </w:p>
        </w:tc>
      </w:tr>
      <w:tr w:rsidR="00657F7B" w:rsidRPr="00AD7C50" w:rsidTr="00D335FE">
        <w:trPr>
          <w:trHeight w:val="362"/>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len_d_g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Length Depth</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type_d_g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1</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 xml:space="preserve">Type Depth </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addr_bits_g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r w:rsidRPr="000E5E2E">
              <w:rPr>
                <w:rFonts w:ascii="Calibri" w:hAnsi="Calibri" w:cs="Calibri"/>
                <w:color w:val="000000"/>
                <w:sz w:val="18"/>
                <w:szCs w:val="18"/>
              </w:rPr>
              <w:t>positive</w:t>
            </w:r>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8</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Depth of data in RAM</w:t>
            </w:r>
          </w:p>
        </w:tc>
      </w:tr>
      <w:tr w:rsidR="00657F7B" w:rsidRPr="00AD7C50" w:rsidTr="00D335FE">
        <w:trPr>
          <w:trHeight w:val="226"/>
        </w:trPr>
        <w:tc>
          <w:tcPr>
            <w:tcW w:w="288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proofErr w:type="spellStart"/>
            <w:r w:rsidRPr="000E5E2E">
              <w:rPr>
                <w:rFonts w:ascii="Calibri" w:hAnsi="Calibri" w:cs="Calibri"/>
                <w:color w:val="000000"/>
                <w:sz w:val="18"/>
                <w:szCs w:val="18"/>
              </w:rPr>
              <w:t>reset_polarity_g</w:t>
            </w:r>
            <w:proofErr w:type="spellEnd"/>
          </w:p>
        </w:tc>
        <w:tc>
          <w:tcPr>
            <w:tcW w:w="1681" w:type="dxa"/>
            <w:tcBorders>
              <w:top w:val="single" w:sz="4" w:space="0" w:color="auto"/>
              <w:left w:val="nil"/>
              <w:bottom w:val="single" w:sz="4" w:space="0" w:color="auto"/>
              <w:right w:val="single" w:sz="4" w:space="0" w:color="auto"/>
            </w:tcBorders>
            <w:vAlign w:val="bottom"/>
          </w:tcPr>
          <w:p w:rsidR="00657F7B" w:rsidRPr="000E5E2E" w:rsidRDefault="00657F7B" w:rsidP="00D335FE">
            <w:pPr>
              <w:bidi w:val="0"/>
              <w:spacing w:after="0" w:line="240" w:lineRule="auto"/>
              <w:jc w:val="center"/>
              <w:rPr>
                <w:rFonts w:ascii="Calibri" w:eastAsia="Times New Roman" w:hAnsi="Calibri" w:cs="Calibri"/>
                <w:color w:val="000000"/>
                <w:sz w:val="18"/>
                <w:szCs w:val="18"/>
              </w:rPr>
            </w:pPr>
            <w:proofErr w:type="spellStart"/>
            <w:r w:rsidRPr="000E5E2E">
              <w:rPr>
                <w:rFonts w:ascii="Calibri" w:hAnsi="Calibri" w:cs="Calibri"/>
                <w:color w:val="000000"/>
                <w:sz w:val="18"/>
                <w:szCs w:val="18"/>
              </w:rPr>
              <w:t>std_logic</w:t>
            </w:r>
            <w:proofErr w:type="spellEnd"/>
          </w:p>
        </w:tc>
        <w:tc>
          <w:tcPr>
            <w:tcW w:w="1512" w:type="dxa"/>
            <w:tcBorders>
              <w:top w:val="nil"/>
              <w:left w:val="single" w:sz="4" w:space="0" w:color="auto"/>
              <w:bottom w:val="single" w:sz="4" w:space="0" w:color="auto"/>
              <w:right w:val="single" w:sz="4" w:space="0" w:color="auto"/>
            </w:tcBorders>
            <w:shd w:val="clear" w:color="auto" w:fill="auto"/>
            <w:vAlign w:val="bottom"/>
          </w:tcPr>
          <w:p w:rsidR="00657F7B" w:rsidRPr="000E5E2E" w:rsidRDefault="00657F7B" w:rsidP="00D335FE">
            <w:pPr>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0</w:t>
            </w:r>
          </w:p>
        </w:tc>
        <w:tc>
          <w:tcPr>
            <w:tcW w:w="4463" w:type="dxa"/>
            <w:tcBorders>
              <w:top w:val="nil"/>
              <w:left w:val="nil"/>
              <w:bottom w:val="single" w:sz="4" w:space="0" w:color="auto"/>
              <w:right w:val="single" w:sz="4" w:space="0" w:color="auto"/>
            </w:tcBorders>
            <w:shd w:val="clear" w:color="auto" w:fill="auto"/>
            <w:vAlign w:val="bottom"/>
          </w:tcPr>
          <w:p w:rsidR="00657F7B" w:rsidRPr="000E5E2E" w:rsidRDefault="00657F7B" w:rsidP="00D335FE">
            <w:pPr>
              <w:keepNext/>
              <w:bidi w:val="0"/>
              <w:spacing w:after="0" w:line="240" w:lineRule="auto"/>
              <w:rPr>
                <w:rFonts w:ascii="Calibri" w:eastAsia="Times New Roman" w:hAnsi="Calibri" w:cs="Calibri"/>
                <w:color w:val="000000"/>
                <w:sz w:val="18"/>
                <w:szCs w:val="18"/>
              </w:rPr>
            </w:pPr>
            <w:r w:rsidRPr="000E5E2E">
              <w:rPr>
                <w:rFonts w:ascii="Calibri" w:hAnsi="Calibri" w:cs="Calibri"/>
                <w:color w:val="000000"/>
                <w:sz w:val="18"/>
                <w:szCs w:val="18"/>
              </w:rPr>
              <w:t>reset active polarity</w:t>
            </w:r>
          </w:p>
        </w:tc>
      </w:tr>
    </w:tbl>
    <w:p w:rsidR="00657F7B" w:rsidRDefault="00657F7B" w:rsidP="00657F7B">
      <w:pPr>
        <w:pStyle w:val="Caption"/>
        <w:framePr w:hSpace="180" w:wrap="around" w:vAnchor="text" w:hAnchor="page" w:x="4691" w:y="2262"/>
        <w:bidi w:val="0"/>
      </w:pPr>
      <w:bookmarkStart w:id="356" w:name="_Toc341813326"/>
      <w:bookmarkStart w:id="357" w:name="_Toc378517852"/>
      <w:bookmarkStart w:id="358" w:name="_Toc378519028"/>
      <w:r>
        <w:t xml:space="preserve">Table </w:t>
      </w:r>
      <w:fldSimple w:instr=" SEQ Table \* ARABIC ">
        <w:r w:rsidR="00D1530F">
          <w:rPr>
            <w:noProof/>
          </w:rPr>
          <w:t>44</w:t>
        </w:r>
      </w:fldSimple>
      <w:r>
        <w:rPr>
          <w:noProof/>
        </w:rPr>
        <w:t xml:space="preserve"> - BUS to encoder generic</w:t>
      </w:r>
      <w:bookmarkEnd w:id="356"/>
      <w:bookmarkEnd w:id="357"/>
      <w:bookmarkEnd w:id="358"/>
    </w:p>
    <w:p w:rsidR="00657F7B" w:rsidRDefault="00657F7B" w:rsidP="00DB2864">
      <w:pPr>
        <w:bidi w:val="0"/>
        <w:jc w:val="center"/>
      </w:pPr>
    </w:p>
    <w:p w:rsidR="00DB2864" w:rsidRDefault="00DB2864" w:rsidP="00DB2864">
      <w:pPr>
        <w:bidi w:val="0"/>
        <w:jc w:val="center"/>
      </w:pPr>
    </w:p>
    <w:p w:rsidR="00DB2864" w:rsidRDefault="00DB2864" w:rsidP="00DB2864">
      <w:pPr>
        <w:keepNext/>
        <w:bidi w:val="0"/>
      </w:pPr>
      <w:r>
        <w:rPr>
          <w:noProof/>
        </w:rPr>
        <w:drawing>
          <wp:inline distT="0" distB="0" distL="0" distR="0" wp14:anchorId="327C2017" wp14:editId="5EE7DD82">
            <wp:extent cx="3646790" cy="2965450"/>
            <wp:effectExtent l="0" t="0" r="0" b="635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51163" cy="2969006"/>
                    </a:xfrm>
                    <a:prstGeom prst="rect">
                      <a:avLst/>
                    </a:prstGeom>
                  </pic:spPr>
                </pic:pic>
              </a:graphicData>
            </a:graphic>
          </wp:inline>
        </w:drawing>
      </w:r>
    </w:p>
    <w:p w:rsidR="00DB2864" w:rsidRDefault="00DB2864" w:rsidP="00DB2864">
      <w:pPr>
        <w:pStyle w:val="Caption"/>
        <w:bidi w:val="0"/>
        <w:jc w:val="center"/>
      </w:pPr>
      <w:bookmarkStart w:id="359" w:name="_Toc341813375"/>
      <w:bookmarkStart w:id="360" w:name="_Toc378517784"/>
      <w:bookmarkStart w:id="361" w:name="_Toc378518955"/>
      <w:r>
        <w:t xml:space="preserve">Figure </w:t>
      </w:r>
      <w:fldSimple w:instr=" SEQ Figure \* ARABIC ">
        <w:r w:rsidR="0000669E">
          <w:rPr>
            <w:noProof/>
          </w:rPr>
          <w:t>34</w:t>
        </w:r>
      </w:fldSimple>
      <w:r>
        <w:t xml:space="preserve"> - </w:t>
      </w:r>
      <w:r w:rsidRPr="000B31F8">
        <w:t>BUS to encoder FSM</w:t>
      </w:r>
      <w:bookmarkEnd w:id="359"/>
      <w:bookmarkEnd w:id="360"/>
      <w:bookmarkEnd w:id="361"/>
    </w:p>
    <w:p w:rsidR="00DB2864" w:rsidRPr="001E45FF" w:rsidRDefault="00DB2864" w:rsidP="00DB2864">
      <w:pPr>
        <w:bidi w:val="0"/>
        <w:jc w:val="center"/>
      </w:pPr>
    </w:p>
    <w:p w:rsidR="00657F7B" w:rsidRDefault="003A68D4" w:rsidP="00857276">
      <w:pPr>
        <w:pStyle w:val="Heading5"/>
        <w:bidi w:val="0"/>
        <w:rPr>
          <w:b/>
          <w:bCs/>
        </w:rPr>
      </w:pPr>
      <w:bookmarkStart w:id="362" w:name="_Toc340785931"/>
      <w:bookmarkStart w:id="363" w:name="_Toc341813244"/>
      <w:r>
        <w:lastRenderedPageBreak/>
        <w:t>3.</w:t>
      </w:r>
      <w:r w:rsidR="00857276">
        <w:t>9</w:t>
      </w:r>
      <w:r>
        <w:t>.1.2.2</w:t>
      </w:r>
      <w:r>
        <w:tab/>
      </w:r>
      <w:r w:rsidR="00657F7B">
        <w:t>Message encoder</w:t>
      </w:r>
      <w:bookmarkEnd w:id="355"/>
      <w:bookmarkEnd w:id="362"/>
      <w:bookmarkEnd w:id="363"/>
    </w:p>
    <w:p w:rsidR="00657F7B" w:rsidRDefault="00657F7B" w:rsidP="00657F7B">
      <w:pPr>
        <w:bidi w:val="0"/>
      </w:pPr>
      <w:r>
        <w:t>Message Pack Decoder Encoder transmits data from the Type and Address registers, and from the RAM, in a Message Pack format, wraps it and transfer the date to the UART.</w:t>
      </w:r>
    </w:p>
    <w:p w:rsidR="00657F7B" w:rsidRDefault="00657F7B" w:rsidP="00657F7B">
      <w:pPr>
        <w:bidi w:val="0"/>
      </w:pPr>
      <w:r>
        <w:t>This block also produces ‘</w:t>
      </w:r>
      <w:proofErr w:type="spellStart"/>
      <w:r>
        <w:t>mp_done</w:t>
      </w:r>
      <w:proofErr w:type="spellEnd"/>
      <w:r>
        <w:t xml:space="preserve">’ that signal the </w:t>
      </w:r>
      <w:proofErr w:type="spellStart"/>
      <w:r>
        <w:rPr>
          <w:rFonts w:cstheme="minorHAnsi"/>
          <w:bCs/>
          <w:iCs/>
        </w:rPr>
        <w:t>Bus_To_Enc_Fsm</w:t>
      </w:r>
      <w:proofErr w:type="spellEnd"/>
      <w:r>
        <w:t xml:space="preserve"> while the present transaction is still running.  When the </w:t>
      </w:r>
      <w:proofErr w:type="spellStart"/>
      <w:r>
        <w:t>mp_done</w:t>
      </w:r>
      <w:proofErr w:type="spellEnd"/>
      <w:r>
        <w:t xml:space="preserve">  will drop to ‘0’ the </w:t>
      </w:r>
      <w:proofErr w:type="spellStart"/>
      <w:r>
        <w:rPr>
          <w:rFonts w:cstheme="minorHAnsi"/>
          <w:bCs/>
          <w:iCs/>
        </w:rPr>
        <w:t>Bus_To_Enc_Fsm</w:t>
      </w:r>
      <w:proofErr w:type="spellEnd"/>
      <w:r>
        <w:rPr>
          <w:rFonts w:cstheme="minorHAnsi"/>
          <w:bCs/>
          <w:iCs/>
        </w:rPr>
        <w:t xml:space="preserve"> </w:t>
      </w:r>
      <w:r>
        <w:t xml:space="preserve">won’t try to write new message to the Message Encoder, but only after this signal will turn to ‘1’. </w:t>
      </w:r>
    </w:p>
    <w:p w:rsidR="00657F7B" w:rsidRDefault="00657F7B" w:rsidP="00657F7B">
      <w:pPr>
        <w:bidi w:val="0"/>
      </w:pPr>
      <w:r>
        <w:t>This unit also receives write enable, to allow writing the data to the RAM.</w:t>
      </w:r>
    </w:p>
    <w:tbl>
      <w:tblPr>
        <w:tblpPr w:leftFromText="180" w:rightFromText="180" w:vertAnchor="text" w:horzAnchor="page" w:tblpXSpec="center" w:tblpY="34"/>
        <w:tblW w:w="9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8"/>
        <w:gridCol w:w="900"/>
        <w:gridCol w:w="2070"/>
        <w:gridCol w:w="4824"/>
      </w:tblGrid>
      <w:tr w:rsidR="00657F7B" w:rsidRPr="00885366" w:rsidTr="00D335FE">
        <w:trPr>
          <w:trHeight w:val="175"/>
          <w:tblHeader/>
        </w:trPr>
        <w:tc>
          <w:tcPr>
            <w:tcW w:w="1818" w:type="dxa"/>
            <w:shd w:val="clear" w:color="auto" w:fill="FFFF00"/>
          </w:tcPr>
          <w:p w:rsidR="00657F7B" w:rsidRPr="00091ED8" w:rsidRDefault="00657F7B" w:rsidP="00D335FE">
            <w:pPr>
              <w:bidi w:val="0"/>
              <w:spacing w:after="0" w:line="240" w:lineRule="auto"/>
              <w:rPr>
                <w:sz w:val="18"/>
                <w:szCs w:val="18"/>
              </w:rPr>
            </w:pPr>
            <w:r w:rsidRPr="00091ED8">
              <w:rPr>
                <w:sz w:val="18"/>
                <w:szCs w:val="18"/>
              </w:rPr>
              <w:t>Pin Name</w:t>
            </w:r>
          </w:p>
        </w:tc>
        <w:tc>
          <w:tcPr>
            <w:tcW w:w="900" w:type="dxa"/>
            <w:shd w:val="clear" w:color="auto" w:fill="FFFF00"/>
          </w:tcPr>
          <w:p w:rsidR="00657F7B" w:rsidRPr="00091ED8" w:rsidRDefault="00657F7B" w:rsidP="00D335FE">
            <w:pPr>
              <w:bidi w:val="0"/>
              <w:spacing w:after="0" w:line="240" w:lineRule="auto"/>
              <w:rPr>
                <w:sz w:val="18"/>
                <w:szCs w:val="18"/>
              </w:rPr>
            </w:pPr>
            <w:r w:rsidRPr="00091ED8">
              <w:rPr>
                <w:sz w:val="18"/>
                <w:szCs w:val="18"/>
              </w:rPr>
              <w:t>Direction</w:t>
            </w:r>
          </w:p>
        </w:tc>
        <w:tc>
          <w:tcPr>
            <w:tcW w:w="2070" w:type="dxa"/>
            <w:shd w:val="clear" w:color="auto" w:fill="FFFF00"/>
          </w:tcPr>
          <w:p w:rsidR="00657F7B" w:rsidRPr="00091ED8" w:rsidRDefault="00657F7B" w:rsidP="00D335FE">
            <w:pPr>
              <w:bidi w:val="0"/>
              <w:spacing w:after="0" w:line="240" w:lineRule="auto"/>
              <w:rPr>
                <w:sz w:val="18"/>
                <w:szCs w:val="18"/>
              </w:rPr>
            </w:pPr>
          </w:p>
        </w:tc>
        <w:tc>
          <w:tcPr>
            <w:tcW w:w="4824" w:type="dxa"/>
            <w:shd w:val="clear" w:color="auto" w:fill="FFFF00"/>
          </w:tcPr>
          <w:p w:rsidR="00657F7B" w:rsidRPr="00091ED8" w:rsidRDefault="00657F7B" w:rsidP="00D335FE">
            <w:pPr>
              <w:bidi w:val="0"/>
              <w:spacing w:after="0" w:line="240" w:lineRule="auto"/>
              <w:rPr>
                <w:sz w:val="18"/>
                <w:szCs w:val="18"/>
              </w:rPr>
            </w:pPr>
            <w:r w:rsidRPr="00091ED8">
              <w:rPr>
                <w:sz w:val="18"/>
                <w:szCs w:val="18"/>
              </w:rPr>
              <w:t>Description</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Clk</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Clock </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Rst</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Reset polarity will be set according to the generic parameter '</w:t>
            </w:r>
            <w:proofErr w:type="spellStart"/>
            <w:r w:rsidRPr="00091ED8">
              <w:rPr>
                <w:sz w:val="18"/>
                <w:szCs w:val="18"/>
              </w:rPr>
              <w:t>reset_polarity_g</w:t>
            </w:r>
            <w:proofErr w:type="spellEnd"/>
            <w:r w:rsidRPr="00091ED8">
              <w:rPr>
                <w:sz w:val="18"/>
                <w:szCs w:val="18"/>
              </w:rPr>
              <w:t>'</w:t>
            </w:r>
          </w:p>
        </w:tc>
      </w:tr>
      <w:tr w:rsidR="00657F7B" w:rsidRPr="00885366" w:rsidTr="00D335FE">
        <w:trPr>
          <w:trHeight w:val="17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Fifo_full</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FIFO is full, and cannot receive more data from MP Encoder</w:t>
            </w:r>
          </w:p>
        </w:tc>
      </w:tr>
      <w:tr w:rsidR="00657F7B" w:rsidRPr="00885366" w:rsidTr="00D335FE">
        <w:trPr>
          <w:trHeight w:val="167"/>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Reg_ready</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Type, Address and Data Length registers values are ready</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proofErr w:type="spellStart"/>
            <w:r>
              <w:rPr>
                <w:sz w:val="18"/>
                <w:szCs w:val="18"/>
              </w:rPr>
              <w:t>Type_reg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type_d_g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Type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Addr_reg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addr_d_g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Address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Len_reg</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len_d_g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 xml:space="preserve">Input Data Length value. Will be valid together with the </w:t>
            </w:r>
            <w:proofErr w:type="spellStart"/>
            <w:r w:rsidRPr="00091ED8">
              <w:rPr>
                <w:i/>
                <w:iCs/>
                <w:sz w:val="18"/>
                <w:szCs w:val="18"/>
              </w:rPr>
              <w:t>reg_ready</w:t>
            </w:r>
            <w:proofErr w:type="spellEnd"/>
            <w:r w:rsidRPr="00091ED8">
              <w:rPr>
                <w:sz w:val="18"/>
                <w:szCs w:val="18"/>
              </w:rPr>
              <w:t xml:space="preserve"> signal</w:t>
            </w:r>
          </w:p>
        </w:tc>
      </w:tr>
      <w:tr w:rsidR="00657F7B" w:rsidRPr="00885366" w:rsidTr="00D335FE">
        <w:trPr>
          <w:trHeight w:val="350"/>
        </w:trPr>
        <w:tc>
          <w:tcPr>
            <w:tcW w:w="1818" w:type="dxa"/>
          </w:tcPr>
          <w:p w:rsidR="00657F7B" w:rsidRPr="00091ED8" w:rsidRDefault="00657F7B" w:rsidP="00D335FE">
            <w:pPr>
              <w:bidi w:val="0"/>
              <w:spacing w:after="0" w:line="240" w:lineRule="auto"/>
              <w:rPr>
                <w:sz w:val="18"/>
                <w:szCs w:val="18"/>
              </w:rPr>
            </w:pPr>
            <w:proofErr w:type="spellStart"/>
            <w:r>
              <w:rPr>
                <w:sz w:val="18"/>
                <w:szCs w:val="18"/>
              </w:rPr>
              <w:t>Crc_in</w:t>
            </w:r>
            <w:proofErr w:type="spellEnd"/>
            <w:r>
              <w:rPr>
                <w:sz w:val="18"/>
                <w:szCs w:val="18"/>
              </w:rPr>
              <w:t xml:space="preserve"> </w:t>
            </w:r>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crc_d_g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w:t>
            </w:r>
          </w:p>
        </w:tc>
      </w:tr>
      <w:tr w:rsidR="00657F7B" w:rsidRPr="00885366" w:rsidTr="00D335FE">
        <w:trPr>
          <w:trHeight w:val="290"/>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Crc_in_val</w:t>
            </w:r>
            <w:proofErr w:type="spellEnd"/>
          </w:p>
        </w:tc>
        <w:tc>
          <w:tcPr>
            <w:tcW w:w="900" w:type="dxa"/>
          </w:tcPr>
          <w:p w:rsidR="00657F7B" w:rsidRPr="00091ED8" w:rsidRDefault="00657F7B" w:rsidP="00D335FE">
            <w:pPr>
              <w:bidi w:val="0"/>
              <w:spacing w:after="0" w:line="240" w:lineRule="auto"/>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Calculated CRC value from Checksum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r>
              <w:rPr>
                <w:sz w:val="18"/>
                <w:szCs w:val="18"/>
              </w:rPr>
              <w:t xml:space="preserve">Din </w:t>
            </w:r>
          </w:p>
        </w:tc>
        <w:tc>
          <w:tcPr>
            <w:tcW w:w="900" w:type="dxa"/>
          </w:tcPr>
          <w:p w:rsidR="00657F7B" w:rsidRPr="00091ED8" w:rsidRDefault="00657F7B" w:rsidP="00D335FE">
            <w:pPr>
              <w:jc w:val="right"/>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Din_valid</w:t>
            </w:r>
            <w:proofErr w:type="spellEnd"/>
          </w:p>
        </w:tc>
        <w:tc>
          <w:tcPr>
            <w:tcW w:w="900" w:type="dxa"/>
          </w:tcPr>
          <w:p w:rsidR="00657F7B" w:rsidRPr="00091ED8" w:rsidRDefault="00657F7B" w:rsidP="00D335FE">
            <w:pPr>
              <w:bidi w:val="0"/>
              <w:rPr>
                <w:sz w:val="18"/>
                <w:szCs w:val="18"/>
              </w:rPr>
            </w:pPr>
            <w:r w:rsidRPr="00091ED8">
              <w:rPr>
                <w:sz w:val="18"/>
                <w:szCs w:val="18"/>
              </w:rPr>
              <w:t>In</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Input data (payload), from RAM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Mp_done</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Message Pack has been successfully transmitted. This flag will be raised together with the EOF output data</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Dout</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Dout_valid</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Output data, to the FIFO,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Data_crc_val</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block is valid</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Pr>
                <w:sz w:val="18"/>
                <w:szCs w:val="18"/>
              </w:rPr>
              <w:t>Data_crc</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proofErr w:type="spellStart"/>
            <w:r w:rsidRPr="00091ED8">
              <w:rPr>
                <w:sz w:val="18"/>
                <w:szCs w:val="18"/>
              </w:rPr>
              <w:t>width_g</w:t>
            </w:r>
            <w:proofErr w:type="spellEnd"/>
          </w:p>
        </w:tc>
        <w:tc>
          <w:tcPr>
            <w:tcW w:w="4824" w:type="dxa"/>
          </w:tcPr>
          <w:p w:rsidR="00657F7B" w:rsidRPr="00091ED8" w:rsidRDefault="00657F7B" w:rsidP="00D335FE">
            <w:pPr>
              <w:bidi w:val="0"/>
              <w:spacing w:after="0" w:line="240" w:lineRule="auto"/>
              <w:rPr>
                <w:sz w:val="18"/>
                <w:szCs w:val="18"/>
              </w:rPr>
            </w:pPr>
            <w:r w:rsidRPr="00091ED8">
              <w:rPr>
                <w:sz w:val="18"/>
                <w:szCs w:val="18"/>
              </w:rPr>
              <w:t>Data to the CRC, for CRC calculation</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Reset_crc</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Reset the CRC value to its default value</w:t>
            </w:r>
          </w:p>
        </w:tc>
      </w:tr>
      <w:tr w:rsidR="00657F7B" w:rsidRPr="00885366" w:rsidTr="00D335FE">
        <w:trPr>
          <w:trHeight w:val="343"/>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Req_crc</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Request for calculated CRC value</w:t>
            </w:r>
          </w:p>
        </w:tc>
      </w:tr>
      <w:tr w:rsidR="00657F7B" w:rsidRPr="00885366" w:rsidTr="00D335FE">
        <w:trPr>
          <w:trHeight w:val="335"/>
        </w:trPr>
        <w:tc>
          <w:tcPr>
            <w:tcW w:w="1818" w:type="dxa"/>
          </w:tcPr>
          <w:p w:rsidR="00657F7B" w:rsidRPr="00091ED8" w:rsidRDefault="00657F7B" w:rsidP="00D335FE">
            <w:pPr>
              <w:bidi w:val="0"/>
              <w:spacing w:after="0" w:line="240" w:lineRule="auto"/>
              <w:rPr>
                <w:sz w:val="18"/>
                <w:szCs w:val="18"/>
              </w:rPr>
            </w:pPr>
            <w:proofErr w:type="spellStart"/>
            <w:r w:rsidRPr="00091ED8">
              <w:rPr>
                <w:sz w:val="18"/>
                <w:szCs w:val="18"/>
              </w:rPr>
              <w:t>Read_addr_en</w:t>
            </w:r>
            <w:proofErr w:type="spellEnd"/>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bidi w:val="0"/>
              <w:spacing w:after="0" w:line="240" w:lineRule="auto"/>
              <w:rPr>
                <w:sz w:val="18"/>
                <w:szCs w:val="18"/>
              </w:rPr>
            </w:pPr>
            <w:r>
              <w:rPr>
                <w:sz w:val="18"/>
                <w:szCs w:val="18"/>
              </w:rPr>
              <w:t>1</w:t>
            </w:r>
          </w:p>
        </w:tc>
        <w:tc>
          <w:tcPr>
            <w:tcW w:w="4824" w:type="dxa"/>
          </w:tcPr>
          <w:p w:rsidR="00657F7B" w:rsidRPr="00091ED8" w:rsidRDefault="00657F7B" w:rsidP="00D335FE">
            <w:pPr>
              <w:bidi w:val="0"/>
              <w:spacing w:after="0" w:line="240" w:lineRule="auto"/>
              <w:rPr>
                <w:sz w:val="18"/>
                <w:szCs w:val="18"/>
              </w:rPr>
            </w:pPr>
            <w:r w:rsidRPr="00091ED8">
              <w:rPr>
                <w:sz w:val="18"/>
                <w:szCs w:val="18"/>
              </w:rPr>
              <w:t>Address to RAM is valid</w:t>
            </w:r>
          </w:p>
        </w:tc>
      </w:tr>
      <w:tr w:rsidR="00657F7B" w:rsidRPr="00885366" w:rsidTr="00D335FE">
        <w:trPr>
          <w:trHeight w:val="533"/>
        </w:trPr>
        <w:tc>
          <w:tcPr>
            <w:tcW w:w="1818" w:type="dxa"/>
          </w:tcPr>
          <w:p w:rsidR="00657F7B" w:rsidRPr="00091ED8" w:rsidRDefault="00657F7B" w:rsidP="00D335FE">
            <w:pPr>
              <w:bidi w:val="0"/>
              <w:spacing w:after="0" w:line="240" w:lineRule="auto"/>
              <w:rPr>
                <w:sz w:val="18"/>
                <w:szCs w:val="18"/>
              </w:rPr>
            </w:pPr>
            <w:proofErr w:type="spellStart"/>
            <w:r>
              <w:rPr>
                <w:sz w:val="18"/>
                <w:szCs w:val="18"/>
              </w:rPr>
              <w:t>Read_addr</w:t>
            </w:r>
            <w:proofErr w:type="spellEnd"/>
            <w:r>
              <w:rPr>
                <w:sz w:val="18"/>
                <w:szCs w:val="18"/>
              </w:rPr>
              <w:t xml:space="preserve"> </w:t>
            </w:r>
          </w:p>
        </w:tc>
        <w:tc>
          <w:tcPr>
            <w:tcW w:w="900" w:type="dxa"/>
          </w:tcPr>
          <w:p w:rsidR="00657F7B" w:rsidRPr="00091ED8" w:rsidRDefault="00657F7B" w:rsidP="00D335FE">
            <w:pPr>
              <w:bidi w:val="0"/>
              <w:rPr>
                <w:sz w:val="18"/>
                <w:szCs w:val="18"/>
              </w:rPr>
            </w:pPr>
            <w:r w:rsidRPr="00091ED8">
              <w:rPr>
                <w:sz w:val="18"/>
                <w:szCs w:val="18"/>
              </w:rPr>
              <w:t>Out</w:t>
            </w:r>
          </w:p>
        </w:tc>
        <w:tc>
          <w:tcPr>
            <w:tcW w:w="2070" w:type="dxa"/>
          </w:tcPr>
          <w:p w:rsidR="00657F7B" w:rsidRPr="00091ED8" w:rsidRDefault="00657F7B" w:rsidP="00D335FE">
            <w:pPr>
              <w:keepNext/>
              <w:bidi w:val="0"/>
              <w:spacing w:after="0" w:line="240" w:lineRule="auto"/>
              <w:rPr>
                <w:sz w:val="18"/>
                <w:szCs w:val="18"/>
              </w:rPr>
            </w:pPr>
            <w:proofErr w:type="spellStart"/>
            <w:r w:rsidRPr="00091ED8">
              <w:rPr>
                <w:sz w:val="18"/>
                <w:szCs w:val="18"/>
              </w:rPr>
              <w:t>width_g</w:t>
            </w:r>
            <w:proofErr w:type="spellEnd"/>
            <w:r w:rsidRPr="00091ED8">
              <w:rPr>
                <w:sz w:val="18"/>
                <w:szCs w:val="18"/>
              </w:rPr>
              <w:t xml:space="preserve"> * </w:t>
            </w:r>
            <w:proofErr w:type="spellStart"/>
            <w:r w:rsidRPr="00091ED8">
              <w:rPr>
                <w:sz w:val="18"/>
                <w:szCs w:val="18"/>
              </w:rPr>
              <w:t>len_d_g</w:t>
            </w:r>
            <w:proofErr w:type="spellEnd"/>
          </w:p>
        </w:tc>
        <w:tc>
          <w:tcPr>
            <w:tcW w:w="4824" w:type="dxa"/>
          </w:tcPr>
          <w:p w:rsidR="00657F7B" w:rsidRPr="00091ED8" w:rsidRDefault="00657F7B" w:rsidP="00D335FE">
            <w:pPr>
              <w:keepNext/>
              <w:bidi w:val="0"/>
              <w:spacing w:after="0" w:line="240" w:lineRule="auto"/>
              <w:rPr>
                <w:sz w:val="18"/>
                <w:szCs w:val="18"/>
              </w:rPr>
            </w:pPr>
            <w:r w:rsidRPr="00091ED8">
              <w:rPr>
                <w:sz w:val="18"/>
                <w:szCs w:val="18"/>
              </w:rPr>
              <w:t>Address to RAM</w:t>
            </w:r>
          </w:p>
        </w:tc>
      </w:tr>
    </w:tbl>
    <w:p w:rsidR="00657F7B" w:rsidRDefault="00657F7B" w:rsidP="00657F7B">
      <w:pPr>
        <w:pStyle w:val="Caption"/>
        <w:keepNext/>
      </w:pPr>
    </w:p>
    <w:p w:rsidR="00657F7B" w:rsidRPr="002659B6" w:rsidRDefault="00657F7B" w:rsidP="00657F7B">
      <w:pPr>
        <w:pStyle w:val="Caption"/>
        <w:keepNext/>
        <w:jc w:val="center"/>
        <w:rPr>
          <w:lang w:val="fr-FR"/>
        </w:rPr>
      </w:pPr>
      <w:bookmarkStart w:id="364" w:name="_Toc331865048"/>
      <w:bookmarkStart w:id="365" w:name="_Toc340785107"/>
      <w:bookmarkStart w:id="366" w:name="_Toc341813327"/>
      <w:bookmarkStart w:id="367" w:name="_Toc378517853"/>
      <w:bookmarkStart w:id="368" w:name="_Toc378519029"/>
      <w:r w:rsidRPr="002659B6">
        <w:rPr>
          <w:lang w:val="fr-FR"/>
        </w:rPr>
        <w:t xml:space="preserve">Table </w:t>
      </w:r>
      <w:r>
        <w:rPr>
          <w:lang w:val="fr-FR"/>
        </w:rPr>
        <w:fldChar w:fldCharType="begin"/>
      </w:r>
      <w:r>
        <w:rPr>
          <w:lang w:val="fr-FR"/>
        </w:rPr>
        <w:instrText xml:space="preserve"> SEQ Table \* ARABIC </w:instrText>
      </w:r>
      <w:r>
        <w:rPr>
          <w:lang w:val="fr-FR"/>
        </w:rPr>
        <w:fldChar w:fldCharType="separate"/>
      </w:r>
      <w:r w:rsidR="00D1530F">
        <w:rPr>
          <w:noProof/>
          <w:lang w:val="fr-FR"/>
        </w:rPr>
        <w:t>45</w:t>
      </w:r>
      <w:r>
        <w:rPr>
          <w:lang w:val="fr-FR"/>
        </w:rPr>
        <w:fldChar w:fldCharType="end"/>
      </w:r>
      <w:r w:rsidRPr="002659B6">
        <w:rPr>
          <w:noProof/>
          <w:lang w:val="fr-FR"/>
        </w:rPr>
        <w:t xml:space="preserve"> - message encoder signals</w:t>
      </w:r>
      <w:bookmarkEnd w:id="364"/>
      <w:bookmarkEnd w:id="365"/>
      <w:bookmarkEnd w:id="366"/>
      <w:bookmarkEnd w:id="367"/>
      <w:bookmarkEnd w:id="368"/>
    </w:p>
    <w:tbl>
      <w:tblPr>
        <w:tblpPr w:leftFromText="180" w:rightFromText="180" w:vertAnchor="text" w:horzAnchor="margin" w:tblpXSpec="center" w:tblpY="484"/>
        <w:tblW w:w="10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0"/>
        <w:gridCol w:w="1567"/>
        <w:gridCol w:w="1567"/>
        <w:gridCol w:w="5208"/>
      </w:tblGrid>
      <w:tr w:rsidR="00657F7B" w:rsidRPr="00B871AD" w:rsidTr="00D335FE">
        <w:trPr>
          <w:trHeight w:val="201"/>
          <w:tblHeader/>
        </w:trPr>
        <w:tc>
          <w:tcPr>
            <w:tcW w:w="222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rFonts w:ascii="Calibri" w:eastAsia="Times New Roman" w:hAnsi="Calibri" w:cs="Calibri"/>
                <w:b/>
                <w:bCs/>
                <w:color w:val="000000"/>
                <w:sz w:val="18"/>
                <w:szCs w:val="18"/>
              </w:rPr>
              <w:t>A</w:t>
            </w:r>
            <w:r w:rsidRPr="00563BF7">
              <w:rPr>
                <w:rFonts w:ascii="Calibri" w:eastAsia="Times New Roman" w:hAnsi="Calibri" w:cs="Arial"/>
                <w:b/>
                <w:bCs/>
                <w:color w:val="000000"/>
                <w:sz w:val="18"/>
                <w:szCs w:val="18"/>
              </w:rPr>
              <w:t>ctual</w:t>
            </w:r>
            <w:r w:rsidRPr="00563BF7">
              <w:rPr>
                <w:rFonts w:ascii="Calibri" w:eastAsia="Times New Roman" w:hAnsi="Calibri" w:cs="Calibri"/>
                <w:b/>
                <w:bCs/>
                <w:color w:val="000000"/>
                <w:sz w:val="18"/>
                <w:szCs w:val="18"/>
              </w:rPr>
              <w:t xml:space="preserve"> value</w:t>
            </w:r>
          </w:p>
        </w:tc>
        <w:tc>
          <w:tcPr>
            <w:tcW w:w="5208"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871AD" w:rsidTr="00D335FE">
        <w:trPr>
          <w:trHeight w:val="396"/>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Reset_polartiy_g</w:t>
            </w:r>
            <w:proofErr w:type="spellEnd"/>
          </w:p>
        </w:tc>
        <w:tc>
          <w:tcPr>
            <w:tcW w:w="1567" w:type="dxa"/>
          </w:tcPr>
          <w:p w:rsidR="00657F7B" w:rsidRPr="00B871AD" w:rsidRDefault="00657F7B" w:rsidP="00D335FE">
            <w:pPr>
              <w:bidi w:val="0"/>
              <w:spacing w:after="0" w:line="240" w:lineRule="auto"/>
              <w:jc w:val="center"/>
              <w:rPr>
                <w:sz w:val="18"/>
                <w:szCs w:val="18"/>
              </w:rPr>
            </w:pPr>
            <w:proofErr w:type="spellStart"/>
            <w:r w:rsidRPr="00B871AD">
              <w:rPr>
                <w:sz w:val="18"/>
                <w:szCs w:val="18"/>
              </w:rPr>
              <w:t>Std_logic</w:t>
            </w:r>
            <w:proofErr w:type="spellEnd"/>
          </w:p>
        </w:tc>
        <w:tc>
          <w:tcPr>
            <w:tcW w:w="1567" w:type="dxa"/>
          </w:tcPr>
          <w:p w:rsidR="00657F7B" w:rsidRPr="00B871AD" w:rsidRDefault="00657F7B" w:rsidP="00D335FE">
            <w:pPr>
              <w:bidi w:val="0"/>
              <w:spacing w:after="0" w:line="240" w:lineRule="auto"/>
              <w:rPr>
                <w:sz w:val="18"/>
                <w:szCs w:val="18"/>
              </w:rPr>
            </w:pPr>
            <w:r w:rsidRPr="00B871AD">
              <w:rPr>
                <w:sz w:val="18"/>
                <w:szCs w:val="18"/>
              </w:rPr>
              <w:t>'0'</w:t>
            </w:r>
          </w:p>
        </w:tc>
        <w:tc>
          <w:tcPr>
            <w:tcW w:w="5208" w:type="dxa"/>
          </w:tcPr>
          <w:p w:rsidR="00657F7B" w:rsidRPr="00B871AD" w:rsidRDefault="00657F7B" w:rsidP="00D335FE">
            <w:pPr>
              <w:bidi w:val="0"/>
              <w:spacing w:after="0" w:line="240" w:lineRule="auto"/>
              <w:rPr>
                <w:sz w:val="18"/>
                <w:szCs w:val="18"/>
              </w:rPr>
            </w:pPr>
            <w:r w:rsidRPr="00B871AD">
              <w:rPr>
                <w:sz w:val="18"/>
                <w:szCs w:val="18"/>
              </w:rPr>
              <w:t>Reset active in this polarity</w:t>
            </w:r>
          </w:p>
        </w:tc>
      </w:tr>
      <w:tr w:rsidR="00657F7B" w:rsidRPr="00B871AD" w:rsidTr="00D335FE">
        <w:trPr>
          <w:trHeight w:val="342"/>
        </w:trPr>
        <w:tc>
          <w:tcPr>
            <w:tcW w:w="2220" w:type="dxa"/>
          </w:tcPr>
          <w:p w:rsidR="00657F7B" w:rsidRPr="00B871AD" w:rsidRDefault="00657F7B" w:rsidP="00D335FE">
            <w:pPr>
              <w:bidi w:val="0"/>
              <w:spacing w:after="0" w:line="240" w:lineRule="auto"/>
              <w:rPr>
                <w:sz w:val="18"/>
                <w:szCs w:val="18"/>
              </w:rPr>
            </w:pPr>
            <w:r w:rsidRPr="00B871AD">
              <w:rPr>
                <w:sz w:val="18"/>
                <w:szCs w:val="18"/>
              </w:rPr>
              <w:t>Len_dec1_g</w:t>
            </w:r>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Boolean</w:t>
            </w:r>
          </w:p>
        </w:tc>
        <w:tc>
          <w:tcPr>
            <w:tcW w:w="1567" w:type="dxa"/>
          </w:tcPr>
          <w:p w:rsidR="00657F7B" w:rsidRPr="00B871AD" w:rsidRDefault="00657F7B" w:rsidP="00D335FE">
            <w:pPr>
              <w:bidi w:val="0"/>
              <w:spacing w:after="0" w:line="240" w:lineRule="auto"/>
              <w:rPr>
                <w:sz w:val="18"/>
                <w:szCs w:val="18"/>
              </w:rPr>
            </w:pPr>
            <w:r w:rsidRPr="00B871AD">
              <w:rPr>
                <w:sz w:val="18"/>
                <w:szCs w:val="18"/>
              </w:rPr>
              <w:t>true</w:t>
            </w:r>
          </w:p>
        </w:tc>
        <w:tc>
          <w:tcPr>
            <w:tcW w:w="5208" w:type="dxa"/>
          </w:tcPr>
          <w:p w:rsidR="00657F7B" w:rsidRPr="00B871AD" w:rsidRDefault="00657F7B" w:rsidP="00D335FE">
            <w:pPr>
              <w:bidi w:val="0"/>
              <w:spacing w:after="0" w:line="240" w:lineRule="auto"/>
              <w:rPr>
                <w:sz w:val="18"/>
                <w:szCs w:val="18"/>
              </w:rPr>
            </w:pPr>
            <w:r w:rsidRPr="00B871AD">
              <w:rPr>
                <w:sz w:val="18"/>
                <w:szCs w:val="18"/>
              </w:rPr>
              <w:t>TRUE to receive decreased length by 1. For example: in case actual length is 6, 5 will be received.</w:t>
            </w:r>
          </w:p>
        </w:tc>
      </w:tr>
      <w:tr w:rsidR="00657F7B" w:rsidRPr="00B871AD" w:rsidTr="00D335FE">
        <w:trPr>
          <w:trHeight w:val="252"/>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lastRenderedPageBreak/>
              <w:t>Sof_d_g</w:t>
            </w:r>
            <w:proofErr w:type="spellEnd"/>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SOF block depth</w:t>
            </w:r>
          </w:p>
        </w:tc>
      </w:tr>
      <w:tr w:rsidR="00657F7B" w:rsidRPr="00B871AD" w:rsidTr="00D335FE">
        <w:trPr>
          <w:trHeight w:val="351"/>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Type_d_g</w:t>
            </w:r>
            <w:proofErr w:type="spellEnd"/>
          </w:p>
        </w:tc>
        <w:tc>
          <w:tcPr>
            <w:tcW w:w="1567" w:type="dxa"/>
          </w:tcPr>
          <w:p w:rsidR="00657F7B" w:rsidRPr="00B871AD" w:rsidRDefault="00657F7B" w:rsidP="00D335FE">
            <w:pPr>
              <w:bidi w:val="0"/>
              <w:spacing w:after="0" w:line="240" w:lineRule="auto"/>
              <w:jc w:val="center"/>
              <w:rPr>
                <w:sz w:val="18"/>
                <w:szCs w:val="18"/>
              </w:rPr>
            </w:pPr>
            <w:r w:rsidRPr="00B871AD">
              <w:rPr>
                <w:sz w:val="18"/>
                <w:szCs w:val="18"/>
              </w:rPr>
              <w:t>positive</w:t>
            </w:r>
          </w:p>
        </w:tc>
        <w:tc>
          <w:tcPr>
            <w:tcW w:w="1567" w:type="dxa"/>
          </w:tcPr>
          <w:p w:rsidR="00657F7B" w:rsidRPr="00B871AD" w:rsidRDefault="00657F7B" w:rsidP="00D335FE">
            <w:pPr>
              <w:bidi w:val="0"/>
              <w:spacing w:after="0" w:line="240" w:lineRule="auto"/>
              <w:rPr>
                <w:sz w:val="18"/>
                <w:szCs w:val="18"/>
              </w:rPr>
            </w:pPr>
            <w:r w:rsidRPr="00B871AD">
              <w:rPr>
                <w:sz w:val="18"/>
                <w:szCs w:val="18"/>
              </w:rPr>
              <w:t>1</w:t>
            </w:r>
          </w:p>
        </w:tc>
        <w:tc>
          <w:tcPr>
            <w:tcW w:w="5208" w:type="dxa"/>
          </w:tcPr>
          <w:p w:rsidR="00657F7B" w:rsidRPr="00B871AD" w:rsidRDefault="00657F7B" w:rsidP="00D335FE">
            <w:pPr>
              <w:bidi w:val="0"/>
              <w:spacing w:after="0" w:line="240" w:lineRule="auto"/>
              <w:rPr>
                <w:sz w:val="18"/>
                <w:szCs w:val="18"/>
              </w:rPr>
            </w:pPr>
            <w:r w:rsidRPr="00B871AD">
              <w:rPr>
                <w:sz w:val="18"/>
                <w:szCs w:val="18"/>
              </w:rPr>
              <w:t>Type block depth</w:t>
            </w:r>
          </w:p>
        </w:tc>
      </w:tr>
      <w:tr w:rsidR="00657F7B" w:rsidRPr="00B871AD" w:rsidTr="00D335FE">
        <w:trPr>
          <w:trHeight w:val="345"/>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Addr_d_g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3</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Address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Len_d_g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2</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Length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Crc_d_g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CRC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Eof_d_g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1</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EOF block depth</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Sof_val_g</w:t>
            </w:r>
            <w:proofErr w:type="spellEnd"/>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100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SOF value (decimal = 64</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Eof_val_g</w:t>
            </w:r>
            <w:proofErr w:type="spellEnd"/>
          </w:p>
        </w:tc>
        <w:tc>
          <w:tcPr>
            <w:tcW w:w="1567" w:type="dxa"/>
          </w:tcPr>
          <w:p w:rsidR="00657F7B" w:rsidRPr="00B871AD" w:rsidRDefault="00657F7B" w:rsidP="00D335FE">
            <w:pPr>
              <w:bidi w:val="0"/>
              <w:jc w:val="center"/>
              <w:rPr>
                <w:sz w:val="18"/>
                <w:szCs w:val="18"/>
              </w:rPr>
            </w:pPr>
            <w:r w:rsidRPr="00B871AD">
              <w:rPr>
                <w:sz w:val="18"/>
                <w:szCs w:val="18"/>
              </w:rPr>
              <w:t>natural</w:t>
            </w:r>
          </w:p>
        </w:tc>
        <w:tc>
          <w:tcPr>
            <w:tcW w:w="1567" w:type="dxa"/>
          </w:tcPr>
          <w:p w:rsidR="00657F7B" w:rsidRPr="00B871AD" w:rsidRDefault="00657F7B" w:rsidP="00D335FE">
            <w:pPr>
              <w:bidi w:val="0"/>
              <w:rPr>
                <w:sz w:val="18"/>
                <w:szCs w:val="18"/>
              </w:rPr>
            </w:pPr>
            <w:r w:rsidRPr="00B871AD">
              <w:rPr>
                <w:sz w:val="18"/>
                <w:szCs w:val="18"/>
              </w:rPr>
              <w:t>200</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Initial EOF value (decimal = C8</w:t>
            </w:r>
            <w:r w:rsidRPr="00B871AD">
              <w:rPr>
                <w:sz w:val="18"/>
                <w:szCs w:val="18"/>
                <w:vertAlign w:val="subscript"/>
              </w:rPr>
              <w:t>hex</w:t>
            </w:r>
            <w:r w:rsidRPr="00B871AD">
              <w:rPr>
                <w:sz w:val="18"/>
                <w:szCs w:val="18"/>
              </w:rPr>
              <w:t>)</w:t>
            </w:r>
          </w:p>
        </w:tc>
      </w:tr>
      <w:tr w:rsidR="00657F7B" w:rsidRPr="00B871AD" w:rsidTr="00D335FE">
        <w:trPr>
          <w:trHeight w:val="229"/>
        </w:trPr>
        <w:tc>
          <w:tcPr>
            <w:tcW w:w="2220" w:type="dxa"/>
          </w:tcPr>
          <w:p w:rsidR="00657F7B" w:rsidRPr="00B871AD" w:rsidRDefault="00657F7B" w:rsidP="00D335FE">
            <w:pPr>
              <w:bidi w:val="0"/>
              <w:spacing w:after="0" w:line="240" w:lineRule="auto"/>
              <w:rPr>
                <w:sz w:val="18"/>
                <w:szCs w:val="18"/>
              </w:rPr>
            </w:pPr>
            <w:proofErr w:type="spellStart"/>
            <w:r w:rsidRPr="00B871AD">
              <w:rPr>
                <w:sz w:val="18"/>
                <w:szCs w:val="18"/>
              </w:rPr>
              <w:t>Width_g</w:t>
            </w:r>
            <w:proofErr w:type="spellEnd"/>
          </w:p>
        </w:tc>
        <w:tc>
          <w:tcPr>
            <w:tcW w:w="1567" w:type="dxa"/>
          </w:tcPr>
          <w:p w:rsidR="00657F7B" w:rsidRPr="00B871AD" w:rsidRDefault="00657F7B" w:rsidP="00D335FE">
            <w:pPr>
              <w:bidi w:val="0"/>
              <w:jc w:val="center"/>
              <w:rPr>
                <w:sz w:val="18"/>
                <w:szCs w:val="18"/>
              </w:rPr>
            </w:pPr>
            <w:r w:rsidRPr="00B871AD">
              <w:rPr>
                <w:sz w:val="18"/>
                <w:szCs w:val="18"/>
              </w:rPr>
              <w:t>positive</w:t>
            </w:r>
          </w:p>
        </w:tc>
        <w:tc>
          <w:tcPr>
            <w:tcW w:w="1567" w:type="dxa"/>
          </w:tcPr>
          <w:p w:rsidR="00657F7B" w:rsidRPr="00B871AD" w:rsidRDefault="00657F7B" w:rsidP="00D335FE">
            <w:pPr>
              <w:bidi w:val="0"/>
              <w:rPr>
                <w:sz w:val="18"/>
                <w:szCs w:val="18"/>
              </w:rPr>
            </w:pPr>
            <w:r w:rsidRPr="00B871AD">
              <w:rPr>
                <w:sz w:val="18"/>
                <w:szCs w:val="18"/>
              </w:rPr>
              <w:t>8</w:t>
            </w:r>
          </w:p>
        </w:tc>
        <w:tc>
          <w:tcPr>
            <w:tcW w:w="5208" w:type="dxa"/>
          </w:tcPr>
          <w:p w:rsidR="00657F7B" w:rsidRPr="00B871AD" w:rsidRDefault="00657F7B" w:rsidP="00D335FE">
            <w:pPr>
              <w:keepNext/>
              <w:bidi w:val="0"/>
              <w:spacing w:after="0" w:line="240" w:lineRule="auto"/>
              <w:rPr>
                <w:sz w:val="18"/>
                <w:szCs w:val="18"/>
              </w:rPr>
            </w:pPr>
            <w:r w:rsidRPr="00B871AD">
              <w:rPr>
                <w:sz w:val="18"/>
                <w:szCs w:val="18"/>
              </w:rPr>
              <w:t>Data width (number of bits)</w:t>
            </w:r>
          </w:p>
        </w:tc>
      </w:tr>
    </w:tbl>
    <w:p w:rsidR="00657F7B" w:rsidRPr="001E45FF" w:rsidRDefault="00657F7B" w:rsidP="00857276">
      <w:pPr>
        <w:pStyle w:val="Caption"/>
        <w:keepNext/>
        <w:jc w:val="center"/>
      </w:pPr>
      <w:bookmarkStart w:id="369" w:name="_Toc331865049"/>
      <w:bookmarkStart w:id="370" w:name="_Toc340785108"/>
      <w:bookmarkStart w:id="371" w:name="_Toc341813328"/>
      <w:bookmarkStart w:id="372" w:name="_Toc378517854"/>
      <w:bookmarkStart w:id="373" w:name="_Toc378519030"/>
      <w:r w:rsidRPr="00334673">
        <w:t xml:space="preserve">Table </w:t>
      </w:r>
      <w:fldSimple w:instr=" SEQ Table \* ARABIC ">
        <w:r w:rsidR="00D1530F">
          <w:rPr>
            <w:noProof/>
          </w:rPr>
          <w:t>46</w:t>
        </w:r>
      </w:fldSimple>
      <w:r w:rsidRPr="00334673">
        <w:t xml:space="preserve"> - message encoder generics</w:t>
      </w:r>
      <w:bookmarkStart w:id="374" w:name="_Toc332270020"/>
      <w:bookmarkEnd w:id="369"/>
      <w:bookmarkEnd w:id="370"/>
      <w:bookmarkEnd w:id="371"/>
      <w:bookmarkEnd w:id="372"/>
      <w:bookmarkEnd w:id="373"/>
    </w:p>
    <w:p w:rsidR="00657F7B" w:rsidRPr="00397F12" w:rsidRDefault="00657F7B" w:rsidP="00657F7B">
      <w:pPr>
        <w:pStyle w:val="Heading3"/>
        <w:bidi w:val="0"/>
        <w:ind w:left="900"/>
        <w:rPr>
          <w:b w:val="0"/>
          <w:bCs w:val="0"/>
        </w:rPr>
      </w:pPr>
      <w:bookmarkStart w:id="375" w:name="_Toc340785932"/>
    </w:p>
    <w:p w:rsidR="00657F7B" w:rsidRDefault="003A68D4" w:rsidP="00857276">
      <w:pPr>
        <w:pStyle w:val="Heading5"/>
        <w:bidi w:val="0"/>
        <w:rPr>
          <w:b/>
          <w:bCs/>
        </w:rPr>
      </w:pPr>
      <w:bookmarkStart w:id="376" w:name="_Toc341813245"/>
      <w:r>
        <w:t>3.</w:t>
      </w:r>
      <w:r w:rsidR="00857276">
        <w:t>9</w:t>
      </w:r>
      <w:r>
        <w:t>.1.2.3</w:t>
      </w:r>
      <w:r w:rsidR="00657F7B">
        <w:tab/>
      </w:r>
      <w:r w:rsidR="00657F7B" w:rsidRPr="00D65C7C">
        <w:t>RAM</w:t>
      </w:r>
      <w:bookmarkEnd w:id="374"/>
      <w:bookmarkEnd w:id="375"/>
      <w:bookmarkEnd w:id="376"/>
    </w:p>
    <w:p w:rsidR="00657F7B" w:rsidRDefault="00657F7B" w:rsidP="00657F7B">
      <w:pPr>
        <w:bidi w:val="0"/>
      </w:pPr>
      <w:r w:rsidRPr="00D65C7C">
        <w:t xml:space="preserve"> A 256 byte RAM</w:t>
      </w:r>
      <w:r>
        <w:t xml:space="preserve">. See signal and generics list at the </w:t>
      </w:r>
      <w:r>
        <w:fldChar w:fldCharType="begin"/>
      </w:r>
      <w:r>
        <w:instrText xml:space="preserve"> REF _Ref341453963 \h </w:instrText>
      </w:r>
      <w:r>
        <w:fldChar w:fldCharType="separate"/>
      </w:r>
      <w:r>
        <w:rPr>
          <w:rStyle w:val="IntenseEmphasis"/>
        </w:rPr>
        <w:t>RX path</w:t>
      </w:r>
      <w:r>
        <w:fldChar w:fldCharType="end"/>
      </w:r>
      <w:r>
        <w:t>.</w:t>
      </w:r>
    </w:p>
    <w:p w:rsidR="00657F7B" w:rsidRDefault="00657F7B" w:rsidP="00857276">
      <w:pPr>
        <w:pStyle w:val="Heading5"/>
        <w:numPr>
          <w:ilvl w:val="4"/>
          <w:numId w:val="31"/>
        </w:numPr>
        <w:bidi w:val="0"/>
        <w:rPr>
          <w:b/>
          <w:bCs/>
        </w:rPr>
      </w:pPr>
      <w:bookmarkStart w:id="377" w:name="_Toc332270021"/>
      <w:bookmarkStart w:id="378" w:name="_Toc340785933"/>
      <w:bookmarkStart w:id="379" w:name="_Toc341813246"/>
      <w:r w:rsidRPr="00303D8E">
        <w:t>CRC</w:t>
      </w:r>
      <w:bookmarkEnd w:id="377"/>
      <w:bookmarkEnd w:id="378"/>
      <w:bookmarkEnd w:id="379"/>
    </w:p>
    <w:p w:rsidR="00657F7B" w:rsidRDefault="00657F7B" w:rsidP="00657F7B">
      <w:pPr>
        <w:bidi w:val="0"/>
      </w:pPr>
      <w:r w:rsidRPr="00D65C7C">
        <w:t xml:space="preserve"> The </w:t>
      </w:r>
      <w:r w:rsidRPr="00303D8E">
        <w:t>CRC</w:t>
      </w:r>
      <w:r w:rsidRPr="00D65C7C">
        <w:t xml:space="preserve"> receive the data from the Message encoder, calculate it’s CRC value, return it to the Message Encoder which insert the CRC value into the UART package.</w:t>
      </w:r>
      <w:r>
        <w:t xml:space="preserve"> See signal and generics list at the TX Path.</w:t>
      </w:r>
    </w:p>
    <w:p w:rsidR="00657F7B" w:rsidRDefault="003A68D4" w:rsidP="00857276">
      <w:pPr>
        <w:pStyle w:val="Heading5"/>
        <w:bidi w:val="0"/>
      </w:pPr>
      <w:bookmarkStart w:id="380" w:name="_Toc332270022"/>
      <w:bookmarkStart w:id="381" w:name="_Toc340785934"/>
      <w:bookmarkStart w:id="382" w:name="_Toc341813247"/>
      <w:r>
        <w:t>3.</w:t>
      </w:r>
      <w:r w:rsidR="00857276">
        <w:t>9</w:t>
      </w:r>
      <w:r>
        <w:t>.1.2.5</w:t>
      </w:r>
      <w:r w:rsidR="00657F7B">
        <w:tab/>
      </w:r>
      <w:r w:rsidR="00657F7B" w:rsidRPr="00164C35">
        <w:t>FIFO</w:t>
      </w:r>
      <w:bookmarkEnd w:id="380"/>
      <w:bookmarkEnd w:id="381"/>
      <w:bookmarkEnd w:id="382"/>
    </w:p>
    <w:p w:rsidR="00657F7B" w:rsidRDefault="00657F7B" w:rsidP="00657F7B">
      <w:pPr>
        <w:bidi w:val="0"/>
      </w:pPr>
      <w:r w:rsidRPr="00ED7A5A">
        <w:rPr>
          <w:rFonts w:cstheme="minorHAnsi"/>
        </w:rPr>
        <w:t>This block is a general FIFO, it receiving from the message encoder the data and arrange it in a queue before it arrive to the UART</w:t>
      </w:r>
      <w:r>
        <w:rPr>
          <w:rFonts w:cstheme="minorHAnsi"/>
        </w:rPr>
        <w:t>.</w:t>
      </w:r>
      <w:r w:rsidRPr="00ED7A5A">
        <w:rPr>
          <w:rFonts w:cstheme="minorHAnsi"/>
        </w:rPr>
        <w:t xml:space="preserve"> </w:t>
      </w:r>
    </w:p>
    <w:tbl>
      <w:tblPr>
        <w:tblpPr w:leftFromText="180" w:rightFromText="180" w:vertAnchor="text" w:horzAnchor="margin" w:tblpXSpec="center" w:tblpY="81"/>
        <w:tblW w:w="10568" w:type="dxa"/>
        <w:tblLook w:val="04A0" w:firstRow="1" w:lastRow="0" w:firstColumn="1" w:lastColumn="0" w:noHBand="0" w:noVBand="1"/>
      </w:tblPr>
      <w:tblGrid>
        <w:gridCol w:w="2388"/>
        <w:gridCol w:w="960"/>
        <w:gridCol w:w="1880"/>
        <w:gridCol w:w="5340"/>
      </w:tblGrid>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B94B73" w:rsidRDefault="00657F7B" w:rsidP="00D335FE">
            <w:pPr>
              <w:bidi w:val="0"/>
              <w:spacing w:after="0" w:line="240" w:lineRule="auto"/>
              <w:jc w:val="center"/>
              <w:rPr>
                <w:rFonts w:ascii="Calibri" w:eastAsia="Times New Roman" w:hAnsi="Calibri" w:cs="Calibri"/>
                <w:b/>
                <w:bCs/>
                <w:color w:val="000000"/>
                <w:sz w:val="18"/>
                <w:szCs w:val="18"/>
              </w:rPr>
            </w:pPr>
            <w:r w:rsidRPr="00B94B73">
              <w:rPr>
                <w:rFonts w:ascii="Calibri" w:eastAsia="Times New Roman" w:hAnsi="Calibri" w:cs="Calibri"/>
                <w:b/>
                <w:bCs/>
                <w:color w:val="000000"/>
                <w:sz w:val="18"/>
                <w:szCs w:val="18"/>
              </w:rPr>
              <w:t>description</w:t>
            </w:r>
          </w:p>
        </w:tc>
      </w:tr>
      <w:tr w:rsidR="00657F7B" w:rsidRPr="00B94B73" w:rsidTr="00D335FE">
        <w:trPr>
          <w:trHeight w:val="129"/>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clk</w:t>
            </w:r>
            <w:proofErr w:type="spellEnd"/>
            <w:r w:rsidRPr="00B94B73">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system clock</w:t>
            </w:r>
          </w:p>
        </w:tc>
      </w:tr>
      <w:tr w:rsidR="00657F7B" w:rsidRPr="00B94B73" w:rsidTr="00D335FE">
        <w:trPr>
          <w:trHeight w:val="183"/>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block reset</w:t>
            </w:r>
          </w:p>
        </w:tc>
      </w:tr>
      <w:tr w:rsidR="00657F7B" w:rsidRPr="00B94B73" w:rsidTr="00D335FE">
        <w:trPr>
          <w:trHeight w:val="138"/>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 Data</w:t>
            </w:r>
          </w:p>
        </w:tc>
      </w:tr>
      <w:tr w:rsidR="00657F7B" w:rsidRPr="00B94B73" w:rsidTr="00D335FE">
        <w:trPr>
          <w:trHeight w:val="192"/>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rd_en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Read Enable (request for data)</w:t>
            </w:r>
          </w:p>
        </w:tc>
      </w:tr>
      <w:tr w:rsidR="00657F7B" w:rsidRPr="00B94B73" w:rsidTr="00D335FE">
        <w:trPr>
          <w:trHeight w:val="237"/>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Flush data</w:t>
            </w:r>
          </w:p>
        </w:tc>
      </w:tr>
      <w:tr w:rsidR="00657F7B" w:rsidRPr="00B94B73" w:rsidTr="00D335FE">
        <w:trPr>
          <w:trHeight w:val="201"/>
        </w:trPr>
        <w:tc>
          <w:tcPr>
            <w:tcW w:w="2388" w:type="dxa"/>
            <w:tcBorders>
              <w:top w:val="nil"/>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Dout</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width_g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w:t>
            </w:r>
          </w:p>
        </w:tc>
      </w:tr>
      <w:tr w:rsidR="00657F7B" w:rsidRPr="00B94B73" w:rsidTr="00D335FE">
        <w:trPr>
          <w:trHeight w:val="246"/>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Dout_valid</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 data is valid</w:t>
            </w:r>
          </w:p>
        </w:tc>
      </w:tr>
      <w:tr w:rsidR="00657F7B" w:rsidRPr="00B94B73" w:rsidTr="00D335FE">
        <w:trPr>
          <w:trHeight w:val="21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Afull</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full</w:t>
            </w:r>
          </w:p>
        </w:tc>
      </w:tr>
      <w:tr w:rsidR="00657F7B" w:rsidRPr="00B94B73" w:rsidTr="00D335FE">
        <w:trPr>
          <w:trHeight w:val="17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Full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full</w:t>
            </w:r>
          </w:p>
        </w:tc>
      </w:tr>
      <w:tr w:rsidR="00657F7B" w:rsidRPr="00B94B73" w:rsidTr="00D335FE">
        <w:trPr>
          <w:trHeight w:val="300"/>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Aempty</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almost empty</w:t>
            </w:r>
          </w:p>
        </w:tc>
      </w:tr>
      <w:tr w:rsidR="00657F7B" w:rsidRPr="00B94B73" w:rsidTr="00D335FE">
        <w:trPr>
          <w:trHeight w:val="219"/>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Empty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FIFO is empty</w:t>
            </w:r>
          </w:p>
        </w:tc>
      </w:tr>
      <w:tr w:rsidR="00657F7B" w:rsidRPr="00B94B73" w:rsidTr="00D335FE">
        <w:trPr>
          <w:trHeight w:val="264"/>
        </w:trPr>
        <w:tc>
          <w:tcPr>
            <w:tcW w:w="23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Used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bidi w:val="0"/>
              <w:spacing w:after="0" w:line="240" w:lineRule="auto"/>
              <w:rPr>
                <w:rFonts w:ascii="Calibri" w:eastAsia="Times New Roman" w:hAnsi="Calibri" w:cs="Calibri"/>
                <w:color w:val="000000"/>
                <w:sz w:val="18"/>
                <w:szCs w:val="18"/>
              </w:rPr>
            </w:pPr>
            <w:proofErr w:type="spellStart"/>
            <w:r w:rsidRPr="00B94B73">
              <w:rPr>
                <w:rFonts w:ascii="Calibri" w:eastAsia="Times New Roman" w:hAnsi="Calibri" w:cs="Calibri"/>
                <w:color w:val="000000"/>
                <w:sz w:val="18"/>
                <w:szCs w:val="18"/>
              </w:rPr>
              <w:t>log_depth_g</w:t>
            </w:r>
            <w:proofErr w:type="spellEnd"/>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Pr="00B94B73" w:rsidRDefault="00657F7B" w:rsidP="00D335FE">
            <w:pPr>
              <w:keepNext/>
              <w:bidi w:val="0"/>
              <w:spacing w:after="0" w:line="240" w:lineRule="auto"/>
              <w:rPr>
                <w:rFonts w:ascii="Calibri" w:eastAsia="Times New Roman" w:hAnsi="Calibri" w:cs="Calibri"/>
                <w:color w:val="000000"/>
                <w:sz w:val="18"/>
                <w:szCs w:val="18"/>
              </w:rPr>
            </w:pPr>
            <w:r w:rsidRPr="00B94B73">
              <w:rPr>
                <w:rFonts w:ascii="Calibri" w:eastAsia="Times New Roman" w:hAnsi="Calibri" w:cs="Calibri"/>
                <w:color w:val="000000"/>
                <w:sz w:val="18"/>
                <w:szCs w:val="18"/>
              </w:rPr>
              <w:t xml:space="preserve">Current number of elements is FIFO. Note the range. In case </w:t>
            </w:r>
            <w:proofErr w:type="spellStart"/>
            <w:r w:rsidRPr="00B94B73">
              <w:rPr>
                <w:rFonts w:ascii="Calibri" w:eastAsia="Times New Roman" w:hAnsi="Calibri" w:cs="Calibri"/>
                <w:color w:val="000000"/>
                <w:sz w:val="18"/>
                <w:szCs w:val="18"/>
              </w:rPr>
              <w:t>depth_g</w:t>
            </w:r>
            <w:proofErr w:type="spellEnd"/>
            <w:r w:rsidRPr="00B94B73">
              <w:rPr>
                <w:rFonts w:ascii="Calibri" w:eastAsia="Times New Roman" w:hAnsi="Calibri" w:cs="Calibri"/>
                <w:color w:val="000000"/>
                <w:sz w:val="18"/>
                <w:szCs w:val="18"/>
              </w:rPr>
              <w:t xml:space="preserve"> is 2^x, then the extra bit will be used</w:t>
            </w:r>
          </w:p>
        </w:tc>
      </w:tr>
    </w:tbl>
    <w:p w:rsidR="00657F7B" w:rsidRDefault="00657F7B" w:rsidP="00657F7B">
      <w:pPr>
        <w:pStyle w:val="Caption"/>
        <w:keepNext/>
      </w:pPr>
    </w:p>
    <w:p w:rsidR="00657F7B" w:rsidRDefault="00657F7B" w:rsidP="00657F7B">
      <w:pPr>
        <w:pStyle w:val="Caption"/>
        <w:keepNext/>
        <w:jc w:val="center"/>
      </w:pPr>
      <w:bookmarkStart w:id="383" w:name="_Toc331865050"/>
      <w:bookmarkStart w:id="384" w:name="_Toc340785109"/>
      <w:bookmarkStart w:id="385" w:name="_Toc341813329"/>
      <w:bookmarkStart w:id="386" w:name="_Toc378517855"/>
      <w:bookmarkStart w:id="387" w:name="_Toc378519031"/>
      <w:r>
        <w:t xml:space="preserve">Table </w:t>
      </w:r>
      <w:fldSimple w:instr=" SEQ Table \* ARABIC ">
        <w:r w:rsidR="00D1530F">
          <w:rPr>
            <w:noProof/>
          </w:rPr>
          <w:t>47</w:t>
        </w:r>
      </w:fldSimple>
      <w:r>
        <w:t xml:space="preserve"> - FIFO signals</w:t>
      </w:r>
      <w:bookmarkEnd w:id="383"/>
      <w:bookmarkEnd w:id="384"/>
      <w:bookmarkEnd w:id="385"/>
      <w:bookmarkEnd w:id="386"/>
      <w:bookmarkEnd w:id="387"/>
    </w:p>
    <w:p w:rsidR="00657F7B" w:rsidRPr="00907BBE" w:rsidRDefault="00657F7B" w:rsidP="00657F7B">
      <w:pPr>
        <w:rPr>
          <w:rtl/>
        </w:rPr>
      </w:pPr>
    </w:p>
    <w:tbl>
      <w:tblPr>
        <w:tblpPr w:leftFromText="180" w:rightFromText="180" w:vertAnchor="text" w:horzAnchor="margin" w:tblpXSpec="center" w:tblpY="280"/>
        <w:tblW w:w="10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7"/>
        <w:gridCol w:w="1567"/>
        <w:gridCol w:w="1567"/>
        <w:gridCol w:w="5410"/>
      </w:tblGrid>
      <w:tr w:rsidR="00657F7B" w:rsidRPr="00B94B73" w:rsidTr="00D335FE">
        <w:trPr>
          <w:trHeight w:val="201"/>
          <w:tblHeader/>
        </w:trPr>
        <w:tc>
          <w:tcPr>
            <w:tcW w:w="1957"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Generic Parameter</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sidRPr="00563BF7">
              <w:rPr>
                <w:b/>
                <w:bCs/>
                <w:sz w:val="18"/>
                <w:szCs w:val="18"/>
              </w:rPr>
              <w:t>type</w:t>
            </w:r>
          </w:p>
        </w:tc>
        <w:tc>
          <w:tcPr>
            <w:tcW w:w="1567" w:type="dxa"/>
            <w:shd w:val="clear" w:color="auto" w:fill="00B0F0"/>
          </w:tcPr>
          <w:p w:rsidR="00657F7B" w:rsidRPr="00563BF7" w:rsidRDefault="00657F7B" w:rsidP="00D335FE">
            <w:pPr>
              <w:bidi w:val="0"/>
              <w:spacing w:after="0" w:line="240" w:lineRule="auto"/>
              <w:jc w:val="center"/>
              <w:rPr>
                <w:b/>
                <w:bCs/>
                <w:sz w:val="18"/>
                <w:szCs w:val="18"/>
              </w:rPr>
            </w:pPr>
            <w:r>
              <w:rPr>
                <w:rFonts w:ascii="Calibri" w:eastAsia="Times New Roman" w:hAnsi="Calibri" w:cs="Calibri"/>
                <w:b/>
                <w:bCs/>
                <w:color w:val="000000"/>
                <w:sz w:val="18"/>
                <w:szCs w:val="18"/>
              </w:rPr>
              <w:t>A</w:t>
            </w:r>
            <w:r>
              <w:rPr>
                <w:rFonts w:ascii="Calibri" w:eastAsia="Times New Roman" w:hAnsi="Calibri" w:cs="Arial"/>
                <w:b/>
                <w:bCs/>
                <w:color w:val="000000"/>
                <w:sz w:val="18"/>
                <w:szCs w:val="18"/>
              </w:rPr>
              <w:t>ctual</w:t>
            </w:r>
            <w:r>
              <w:rPr>
                <w:rFonts w:ascii="Calibri" w:eastAsia="Times New Roman" w:hAnsi="Calibri" w:cs="Calibri"/>
                <w:b/>
                <w:bCs/>
                <w:color w:val="000000"/>
                <w:sz w:val="18"/>
                <w:szCs w:val="18"/>
              </w:rPr>
              <w:t xml:space="preserve"> value</w:t>
            </w:r>
          </w:p>
        </w:tc>
        <w:tc>
          <w:tcPr>
            <w:tcW w:w="5410" w:type="dxa"/>
            <w:shd w:val="clear" w:color="auto" w:fill="00B0F0"/>
          </w:tcPr>
          <w:p w:rsidR="00657F7B" w:rsidRPr="00563BF7" w:rsidRDefault="00657F7B" w:rsidP="00D335FE">
            <w:pPr>
              <w:bidi w:val="0"/>
              <w:spacing w:after="0" w:line="240" w:lineRule="auto"/>
              <w:rPr>
                <w:b/>
                <w:bCs/>
                <w:sz w:val="18"/>
                <w:szCs w:val="18"/>
              </w:rPr>
            </w:pPr>
            <w:r w:rsidRPr="00563BF7">
              <w:rPr>
                <w:b/>
                <w:bCs/>
                <w:sz w:val="18"/>
                <w:szCs w:val="18"/>
              </w:rPr>
              <w:t>Description</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Reset_polartiy_g</w:t>
            </w:r>
            <w:proofErr w:type="spellEnd"/>
          </w:p>
        </w:tc>
        <w:tc>
          <w:tcPr>
            <w:tcW w:w="1567" w:type="dxa"/>
          </w:tcPr>
          <w:p w:rsidR="00657F7B" w:rsidRPr="00091ED8" w:rsidRDefault="00657F7B" w:rsidP="00D335FE">
            <w:pPr>
              <w:bidi w:val="0"/>
              <w:spacing w:after="0" w:line="240" w:lineRule="auto"/>
              <w:jc w:val="center"/>
              <w:rPr>
                <w:sz w:val="18"/>
                <w:szCs w:val="18"/>
              </w:rPr>
            </w:pPr>
            <w:proofErr w:type="spellStart"/>
            <w:r w:rsidRPr="00091ED8">
              <w:rPr>
                <w:sz w:val="18"/>
                <w:szCs w:val="18"/>
              </w:rPr>
              <w:t>Std_logic</w:t>
            </w:r>
            <w:proofErr w:type="spellEnd"/>
          </w:p>
        </w:tc>
        <w:tc>
          <w:tcPr>
            <w:tcW w:w="1567" w:type="dxa"/>
          </w:tcPr>
          <w:p w:rsidR="00657F7B" w:rsidRPr="00091ED8" w:rsidRDefault="00657F7B" w:rsidP="00D335FE">
            <w:pPr>
              <w:bidi w:val="0"/>
              <w:spacing w:after="0" w:line="240" w:lineRule="auto"/>
              <w:rPr>
                <w:sz w:val="18"/>
                <w:szCs w:val="18"/>
              </w:rPr>
            </w:pPr>
            <w:r w:rsidRPr="00091ED8">
              <w:rPr>
                <w:sz w:val="18"/>
                <w:szCs w:val="18"/>
              </w:rPr>
              <w:t>'0'</w:t>
            </w:r>
          </w:p>
        </w:tc>
        <w:tc>
          <w:tcPr>
            <w:tcW w:w="5410" w:type="dxa"/>
          </w:tcPr>
          <w:p w:rsidR="00657F7B" w:rsidRPr="00091ED8" w:rsidRDefault="00657F7B" w:rsidP="00D335FE">
            <w:pPr>
              <w:bidi w:val="0"/>
              <w:spacing w:after="0" w:line="240" w:lineRule="auto"/>
              <w:rPr>
                <w:sz w:val="18"/>
                <w:szCs w:val="18"/>
              </w:rPr>
            </w:pPr>
            <w:r w:rsidRPr="00091ED8">
              <w:rPr>
                <w:sz w:val="18"/>
                <w:szCs w:val="18"/>
              </w:rPr>
              <w:t>Reset active in this polarity</w:t>
            </w:r>
          </w:p>
        </w:tc>
      </w:tr>
      <w:tr w:rsidR="00657F7B" w:rsidRPr="00B94B73" w:rsidTr="00D335FE">
        <w:trPr>
          <w:trHeight w:val="40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lastRenderedPageBreak/>
              <w:t>width_g</w:t>
            </w:r>
            <w:proofErr w:type="spellEnd"/>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8</w:t>
            </w:r>
          </w:p>
        </w:tc>
        <w:tc>
          <w:tcPr>
            <w:tcW w:w="5410" w:type="dxa"/>
          </w:tcPr>
          <w:p w:rsidR="00657F7B" w:rsidRPr="00091ED8" w:rsidRDefault="00657F7B" w:rsidP="00D335FE">
            <w:pPr>
              <w:bidi w:val="0"/>
              <w:spacing w:after="0" w:line="240" w:lineRule="auto"/>
              <w:rPr>
                <w:sz w:val="18"/>
                <w:szCs w:val="18"/>
              </w:rPr>
            </w:pPr>
            <w:r w:rsidRPr="00091ED8">
              <w:rPr>
                <w:sz w:val="18"/>
                <w:szCs w:val="18"/>
              </w:rPr>
              <w:t>Width of data</w:t>
            </w:r>
          </w:p>
        </w:tc>
      </w:tr>
      <w:tr w:rsidR="00657F7B" w:rsidRPr="00B94B73" w:rsidTr="00D335FE">
        <w:trPr>
          <w:trHeight w:val="193"/>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depth_g</w:t>
            </w:r>
            <w:proofErr w:type="spellEnd"/>
          </w:p>
        </w:tc>
        <w:tc>
          <w:tcPr>
            <w:tcW w:w="1567" w:type="dxa"/>
          </w:tcPr>
          <w:p w:rsidR="00657F7B" w:rsidRPr="00091ED8" w:rsidRDefault="00657F7B" w:rsidP="00D335FE">
            <w:pPr>
              <w:bidi w:val="0"/>
              <w:spacing w:after="0" w:line="240" w:lineRule="auto"/>
              <w:jc w:val="center"/>
              <w:rPr>
                <w:sz w:val="18"/>
                <w:szCs w:val="18"/>
              </w:rPr>
            </w:pPr>
            <w:r w:rsidRPr="00091ED8">
              <w:rPr>
                <w:sz w:val="18"/>
                <w:szCs w:val="18"/>
              </w:rPr>
              <w:t>positive</w:t>
            </w:r>
          </w:p>
        </w:tc>
        <w:tc>
          <w:tcPr>
            <w:tcW w:w="1567" w:type="dxa"/>
          </w:tcPr>
          <w:p w:rsidR="00657F7B" w:rsidRPr="00091ED8" w:rsidRDefault="00657F7B" w:rsidP="00D335FE">
            <w:pPr>
              <w:bidi w:val="0"/>
              <w:spacing w:after="0" w:line="240" w:lineRule="auto"/>
              <w:rPr>
                <w:sz w:val="18"/>
                <w:szCs w:val="18"/>
              </w:rPr>
            </w:pPr>
            <w:r w:rsidRPr="00091ED8">
              <w:rPr>
                <w:sz w:val="18"/>
                <w:szCs w:val="18"/>
              </w:rPr>
              <w:t>9</w:t>
            </w:r>
          </w:p>
        </w:tc>
        <w:tc>
          <w:tcPr>
            <w:tcW w:w="5410" w:type="dxa"/>
          </w:tcPr>
          <w:p w:rsidR="00657F7B" w:rsidRPr="00091ED8" w:rsidRDefault="00657F7B" w:rsidP="00D335FE">
            <w:pPr>
              <w:bidi w:val="0"/>
              <w:spacing w:after="0" w:line="240" w:lineRule="auto"/>
              <w:rPr>
                <w:sz w:val="18"/>
                <w:szCs w:val="18"/>
              </w:rPr>
            </w:pPr>
            <w:r w:rsidRPr="00091ED8">
              <w:rPr>
                <w:sz w:val="18"/>
                <w:szCs w:val="18"/>
              </w:rPr>
              <w:t>Maximum elements in FIFO</w:t>
            </w:r>
          </w:p>
        </w:tc>
      </w:tr>
      <w:tr w:rsidR="00657F7B" w:rsidRPr="00B94B73" w:rsidTr="00D335FE">
        <w:trPr>
          <w:trHeight w:val="201"/>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log_depth_g</w:t>
            </w:r>
            <w:proofErr w:type="spellEnd"/>
          </w:p>
        </w:tc>
        <w:tc>
          <w:tcPr>
            <w:tcW w:w="1567" w:type="dxa"/>
          </w:tcPr>
          <w:p w:rsidR="00657F7B" w:rsidRPr="00091ED8" w:rsidRDefault="00657F7B" w:rsidP="00D335FE">
            <w:pPr>
              <w:tabs>
                <w:tab w:val="center" w:pos="675"/>
              </w:tabs>
              <w:bidi w:val="0"/>
              <w:spacing w:after="0" w:line="240" w:lineRule="auto"/>
              <w:jc w:val="center"/>
              <w:rPr>
                <w:sz w:val="18"/>
                <w:szCs w:val="18"/>
              </w:rPr>
            </w:pPr>
            <w:r w:rsidRPr="00091ED8">
              <w:rPr>
                <w:sz w:val="18"/>
                <w:szCs w:val="18"/>
              </w:rPr>
              <w:t>natural</w:t>
            </w:r>
          </w:p>
        </w:tc>
        <w:tc>
          <w:tcPr>
            <w:tcW w:w="1567" w:type="dxa"/>
          </w:tcPr>
          <w:p w:rsidR="00657F7B" w:rsidRPr="00091ED8" w:rsidRDefault="00657F7B" w:rsidP="00D335FE">
            <w:pPr>
              <w:tabs>
                <w:tab w:val="center" w:pos="675"/>
              </w:tabs>
              <w:bidi w:val="0"/>
              <w:spacing w:after="0" w:line="240" w:lineRule="auto"/>
              <w:rPr>
                <w:sz w:val="18"/>
                <w:szCs w:val="18"/>
              </w:rPr>
            </w:pPr>
            <w:r w:rsidRPr="00091ED8">
              <w:rPr>
                <w:sz w:val="18"/>
                <w:szCs w:val="18"/>
              </w:rPr>
              <w:t>4</w:t>
            </w:r>
          </w:p>
        </w:tc>
        <w:tc>
          <w:tcPr>
            <w:tcW w:w="5410" w:type="dxa"/>
          </w:tcPr>
          <w:p w:rsidR="00657F7B" w:rsidRPr="00091ED8" w:rsidRDefault="00657F7B" w:rsidP="00D335FE">
            <w:pPr>
              <w:bidi w:val="0"/>
              <w:spacing w:after="0" w:line="240" w:lineRule="auto"/>
              <w:rPr>
                <w:sz w:val="18"/>
                <w:szCs w:val="18"/>
              </w:rPr>
            </w:pPr>
            <w:r w:rsidRPr="00091ED8">
              <w:rPr>
                <w:sz w:val="18"/>
                <w:szCs w:val="18"/>
              </w:rPr>
              <w:t xml:space="preserve">Logarithm of </w:t>
            </w:r>
            <w:proofErr w:type="spellStart"/>
            <w:r w:rsidRPr="00091ED8">
              <w:rPr>
                <w:sz w:val="18"/>
                <w:szCs w:val="18"/>
              </w:rPr>
              <w:t>depth_g</w:t>
            </w:r>
            <w:proofErr w:type="spellEnd"/>
            <w:r w:rsidRPr="00091ED8">
              <w:rPr>
                <w:sz w:val="18"/>
                <w:szCs w:val="18"/>
              </w:rPr>
              <w:t xml:space="preserve"> (Number of bits to represent </w:t>
            </w:r>
            <w:proofErr w:type="spellStart"/>
            <w:r w:rsidRPr="00091ED8">
              <w:rPr>
                <w:sz w:val="18"/>
                <w:szCs w:val="18"/>
              </w:rPr>
              <w:t>depth_g</w:t>
            </w:r>
            <w:proofErr w:type="spellEnd"/>
            <w:r w:rsidRPr="00091ED8">
              <w:rPr>
                <w:sz w:val="18"/>
                <w:szCs w:val="18"/>
              </w:rPr>
              <w:t>. 2^4=16 &gt; 9)</w:t>
            </w:r>
          </w:p>
        </w:tc>
      </w:tr>
      <w:tr w:rsidR="00657F7B" w:rsidRPr="00B94B73" w:rsidTr="00D335FE">
        <w:trPr>
          <w:trHeight w:val="345"/>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almost_full_g</w:t>
            </w:r>
            <w:proofErr w:type="spellEnd"/>
          </w:p>
        </w:tc>
        <w:tc>
          <w:tcPr>
            <w:tcW w:w="1567" w:type="dxa"/>
          </w:tcPr>
          <w:p w:rsidR="00657F7B" w:rsidRPr="00091ED8" w:rsidRDefault="00657F7B" w:rsidP="00D335FE">
            <w:pPr>
              <w:tabs>
                <w:tab w:val="center" w:pos="675"/>
              </w:tabs>
              <w:bidi w:val="0"/>
              <w:jc w:val="center"/>
              <w:rPr>
                <w:sz w:val="18"/>
                <w:szCs w:val="18"/>
              </w:rPr>
            </w:pPr>
            <w:r w:rsidRPr="00091ED8">
              <w:rPr>
                <w:sz w:val="18"/>
                <w:szCs w:val="18"/>
              </w:rPr>
              <w:t>positive</w:t>
            </w:r>
          </w:p>
        </w:tc>
        <w:tc>
          <w:tcPr>
            <w:tcW w:w="1567" w:type="dxa"/>
          </w:tcPr>
          <w:p w:rsidR="00657F7B" w:rsidRPr="00091ED8" w:rsidRDefault="00657F7B" w:rsidP="00D335FE">
            <w:pPr>
              <w:tabs>
                <w:tab w:val="center" w:pos="675"/>
              </w:tabs>
              <w:bidi w:val="0"/>
              <w:rPr>
                <w:sz w:val="18"/>
                <w:szCs w:val="18"/>
              </w:rPr>
            </w:pPr>
            <w:r w:rsidRPr="00091ED8">
              <w:rPr>
                <w:sz w:val="18"/>
                <w:szCs w:val="18"/>
              </w:rPr>
              <w:t>8</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full flag at this number of elements in FIFO</w:t>
            </w:r>
          </w:p>
        </w:tc>
      </w:tr>
      <w:tr w:rsidR="00657F7B" w:rsidRPr="00B94B73" w:rsidTr="00D335FE">
        <w:trPr>
          <w:trHeight w:val="229"/>
        </w:trPr>
        <w:tc>
          <w:tcPr>
            <w:tcW w:w="1957" w:type="dxa"/>
          </w:tcPr>
          <w:p w:rsidR="00657F7B" w:rsidRPr="00091ED8" w:rsidRDefault="00657F7B" w:rsidP="00D335FE">
            <w:pPr>
              <w:bidi w:val="0"/>
              <w:spacing w:after="0" w:line="240" w:lineRule="auto"/>
              <w:rPr>
                <w:sz w:val="18"/>
                <w:szCs w:val="18"/>
              </w:rPr>
            </w:pPr>
            <w:proofErr w:type="spellStart"/>
            <w:r w:rsidRPr="00091ED8">
              <w:rPr>
                <w:sz w:val="18"/>
                <w:szCs w:val="18"/>
              </w:rPr>
              <w:t>almost_empty_g</w:t>
            </w:r>
            <w:proofErr w:type="spellEnd"/>
          </w:p>
        </w:tc>
        <w:tc>
          <w:tcPr>
            <w:tcW w:w="1567" w:type="dxa"/>
          </w:tcPr>
          <w:p w:rsidR="00657F7B" w:rsidRPr="00091ED8" w:rsidRDefault="00657F7B" w:rsidP="00D335FE">
            <w:pPr>
              <w:bidi w:val="0"/>
              <w:jc w:val="center"/>
              <w:rPr>
                <w:sz w:val="18"/>
                <w:szCs w:val="18"/>
              </w:rPr>
            </w:pPr>
            <w:r w:rsidRPr="00091ED8">
              <w:rPr>
                <w:sz w:val="18"/>
                <w:szCs w:val="18"/>
              </w:rPr>
              <w:t>positive</w:t>
            </w:r>
          </w:p>
        </w:tc>
        <w:tc>
          <w:tcPr>
            <w:tcW w:w="1567" w:type="dxa"/>
          </w:tcPr>
          <w:p w:rsidR="00657F7B" w:rsidRPr="00091ED8" w:rsidRDefault="00657F7B" w:rsidP="00D335FE">
            <w:pPr>
              <w:bidi w:val="0"/>
              <w:rPr>
                <w:sz w:val="18"/>
                <w:szCs w:val="18"/>
              </w:rPr>
            </w:pPr>
            <w:r w:rsidRPr="00091ED8">
              <w:rPr>
                <w:sz w:val="18"/>
                <w:szCs w:val="18"/>
              </w:rPr>
              <w:t>1</w:t>
            </w:r>
          </w:p>
        </w:tc>
        <w:tc>
          <w:tcPr>
            <w:tcW w:w="5410" w:type="dxa"/>
          </w:tcPr>
          <w:p w:rsidR="00657F7B" w:rsidRPr="00091ED8" w:rsidRDefault="00657F7B" w:rsidP="00D335FE">
            <w:pPr>
              <w:keepNext/>
              <w:bidi w:val="0"/>
              <w:spacing w:after="0" w:line="240" w:lineRule="auto"/>
              <w:rPr>
                <w:sz w:val="18"/>
                <w:szCs w:val="18"/>
              </w:rPr>
            </w:pPr>
            <w:r w:rsidRPr="00091ED8">
              <w:rPr>
                <w:sz w:val="18"/>
                <w:szCs w:val="18"/>
              </w:rPr>
              <w:t>Rise almost empty flag at this number of elements in FIFO</w:t>
            </w:r>
          </w:p>
        </w:tc>
      </w:tr>
    </w:tbl>
    <w:p w:rsidR="00657F7B" w:rsidRDefault="00657F7B" w:rsidP="00657F7B">
      <w:pPr>
        <w:bidi w:val="0"/>
      </w:pPr>
    </w:p>
    <w:p w:rsidR="00657F7B" w:rsidRDefault="00657F7B" w:rsidP="00657F7B">
      <w:pPr>
        <w:pStyle w:val="Caption"/>
        <w:keepNext/>
        <w:jc w:val="center"/>
      </w:pPr>
      <w:bookmarkStart w:id="388" w:name="_Toc331865051"/>
      <w:bookmarkStart w:id="389" w:name="_Toc340785110"/>
      <w:bookmarkStart w:id="390" w:name="_Toc341813330"/>
      <w:bookmarkStart w:id="391" w:name="_Toc378517856"/>
      <w:bookmarkStart w:id="392" w:name="_Toc378519032"/>
      <w:r>
        <w:t xml:space="preserve">Table </w:t>
      </w:r>
      <w:fldSimple w:instr=" SEQ Table \* ARABIC ">
        <w:r w:rsidR="00D1530F">
          <w:rPr>
            <w:noProof/>
          </w:rPr>
          <w:t>48</w:t>
        </w:r>
      </w:fldSimple>
      <w:r>
        <w:t xml:space="preserve"> - FIFO</w:t>
      </w:r>
      <w:r>
        <w:rPr>
          <w:noProof/>
        </w:rPr>
        <w:t xml:space="preserve"> Generics</w:t>
      </w:r>
      <w:bookmarkEnd w:id="388"/>
      <w:bookmarkEnd w:id="389"/>
      <w:bookmarkEnd w:id="390"/>
      <w:bookmarkEnd w:id="391"/>
      <w:bookmarkEnd w:id="392"/>
    </w:p>
    <w:p w:rsidR="00657F7B" w:rsidRPr="00D65C7C" w:rsidRDefault="00657F7B" w:rsidP="00657F7B">
      <w:pPr>
        <w:bidi w:val="0"/>
      </w:pPr>
    </w:p>
    <w:p w:rsidR="00657F7B" w:rsidRDefault="003A68D4" w:rsidP="00857276">
      <w:pPr>
        <w:pStyle w:val="Heading5"/>
        <w:bidi w:val="0"/>
      </w:pPr>
      <w:bookmarkStart w:id="393" w:name="_Toc332270023"/>
      <w:bookmarkStart w:id="394" w:name="_Toc340785935"/>
      <w:bookmarkStart w:id="395" w:name="_Toc341813248"/>
      <w:r>
        <w:t>3.</w:t>
      </w:r>
      <w:r w:rsidR="00857276">
        <w:t>9</w:t>
      </w:r>
      <w:r>
        <w:t>.1.2.6</w:t>
      </w:r>
      <w:r w:rsidR="00657F7B">
        <w:tab/>
      </w:r>
      <w:r w:rsidR="00657F7B" w:rsidRPr="00D65C7C">
        <w:t>UART TX</w:t>
      </w:r>
      <w:bookmarkEnd w:id="393"/>
      <w:bookmarkEnd w:id="394"/>
      <w:bookmarkEnd w:id="395"/>
    </w:p>
    <w:p w:rsidR="00657F7B" w:rsidRPr="00D65C7C" w:rsidRDefault="00657F7B" w:rsidP="00657F7B">
      <w:pPr>
        <w:bidi w:val="0"/>
      </w:pPr>
      <w:r w:rsidRPr="00D65C7C">
        <w:t>Receiving the data wrapped from the MESSAGE ENCODER and transmits it out to the HOST.</w:t>
      </w:r>
    </w:p>
    <w:p w:rsidR="00657F7B" w:rsidRDefault="00657F7B" w:rsidP="00657F7B">
      <w:pPr>
        <w:bidi w:val="0"/>
      </w:pPr>
      <w:r w:rsidRPr="00D65C7C">
        <w:t>The UART require rate of 115,200 Kbit/sec.</w:t>
      </w:r>
    </w:p>
    <w:tbl>
      <w:tblPr>
        <w:tblW w:w="10554" w:type="dxa"/>
        <w:jc w:val="center"/>
        <w:tblInd w:w="-1058" w:type="dxa"/>
        <w:tblLook w:val="04A0" w:firstRow="1" w:lastRow="0" w:firstColumn="1" w:lastColumn="0" w:noHBand="0" w:noVBand="1"/>
      </w:tblPr>
      <w:tblGrid>
        <w:gridCol w:w="2374"/>
        <w:gridCol w:w="960"/>
        <w:gridCol w:w="1880"/>
        <w:gridCol w:w="5340"/>
      </w:tblGrid>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signal name</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type</w:t>
            </w:r>
          </w:p>
        </w:tc>
        <w:tc>
          <w:tcPr>
            <w:tcW w:w="188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width (bits)</w:t>
            </w:r>
          </w:p>
        </w:tc>
        <w:tc>
          <w:tcPr>
            <w:tcW w:w="5340" w:type="dxa"/>
            <w:tcBorders>
              <w:top w:val="single" w:sz="4" w:space="0" w:color="auto"/>
              <w:left w:val="nil"/>
              <w:bottom w:val="single" w:sz="4" w:space="0" w:color="auto"/>
              <w:right w:val="single" w:sz="4" w:space="0" w:color="auto"/>
            </w:tcBorders>
            <w:shd w:val="clear" w:color="000000" w:fill="FFFF00"/>
            <w:noWrap/>
            <w:vAlign w:val="bottom"/>
            <w:hideMark/>
          </w:tcPr>
          <w:p w:rsidR="00657F7B" w:rsidRPr="00871CEA" w:rsidRDefault="00657F7B" w:rsidP="00D335FE">
            <w:pPr>
              <w:bidi w:val="0"/>
              <w:spacing w:after="0" w:line="240" w:lineRule="auto"/>
              <w:jc w:val="center"/>
              <w:rPr>
                <w:rFonts w:ascii="Calibri" w:eastAsia="Times New Roman" w:hAnsi="Calibri" w:cs="Calibri"/>
                <w:b/>
                <w:bCs/>
                <w:color w:val="000000"/>
                <w:sz w:val="18"/>
                <w:szCs w:val="18"/>
              </w:rPr>
            </w:pPr>
            <w:r w:rsidRPr="003562ED">
              <w:rPr>
                <w:rFonts w:ascii="Calibri" w:eastAsia="Times New Roman" w:hAnsi="Calibri" w:cs="Calibri"/>
                <w:b/>
                <w:bCs/>
                <w:color w:val="000000"/>
                <w:sz w:val="18"/>
                <w:szCs w:val="18"/>
              </w:rPr>
              <w:t>description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3562ED">
              <w:rPr>
                <w:rFonts w:ascii="Calibri" w:eastAsia="Times New Roman" w:hAnsi="Calibri" w:cs="Calibri"/>
                <w:color w:val="000000"/>
                <w:sz w:val="18"/>
                <w:szCs w:val="18"/>
              </w:rPr>
              <w:t>clk</w:t>
            </w:r>
            <w:proofErr w:type="spellEnd"/>
            <w:r w:rsidRPr="003562ED">
              <w:rPr>
                <w:rFonts w:ascii="Calibri" w:eastAsia="Times New Roman" w:hAnsi="Calibri" w:cs="Calibri"/>
                <w:color w:val="000000"/>
                <w:sz w:val="18"/>
                <w:szCs w:val="18"/>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system clock</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Reset</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block reset</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Din</w:t>
            </w:r>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databits_g</w:t>
            </w:r>
            <w:proofErr w:type="spellEnd"/>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Parallel data in</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fifo_din_valid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Ready to transmitted new data to TX</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E55ECF">
              <w:rPr>
                <w:rFonts w:ascii="Calibri" w:eastAsia="Times New Roman" w:hAnsi="Calibri" w:cs="Calibri"/>
                <w:color w:val="000000"/>
                <w:sz w:val="18"/>
                <w:szCs w:val="18"/>
              </w:rPr>
              <w:t>fifo_empty</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input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E55ECF">
              <w:rPr>
                <w:rFonts w:ascii="Calibri" w:eastAsia="Times New Roman" w:hAnsi="Calibri" w:cs="Calibri"/>
                <w:color w:val="000000"/>
                <w:sz w:val="18"/>
                <w:szCs w:val="18"/>
              </w:rPr>
              <w:t>FIFO is not empty</w:t>
            </w:r>
          </w:p>
        </w:tc>
      </w:tr>
      <w:tr w:rsidR="00657F7B" w:rsidRPr="00715E40" w:rsidTr="00D335FE">
        <w:trPr>
          <w:trHeight w:val="300"/>
          <w:jc w:val="center"/>
        </w:trPr>
        <w:tc>
          <w:tcPr>
            <w:tcW w:w="2374" w:type="dxa"/>
            <w:tcBorders>
              <w:top w:val="nil"/>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A7420B">
              <w:rPr>
                <w:rFonts w:ascii="Calibri" w:eastAsia="Times New Roman" w:hAnsi="Calibri" w:cs="Calibri"/>
                <w:color w:val="000000"/>
                <w:sz w:val="18"/>
                <w:szCs w:val="18"/>
              </w:rPr>
              <w:t>fifo_rd_en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nil"/>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 xml:space="preserve">Controls FIFO </w:t>
            </w:r>
            <w:proofErr w:type="spellStart"/>
            <w:r w:rsidRPr="00A7420B">
              <w:rPr>
                <w:rFonts w:ascii="Calibri" w:eastAsia="Times New Roman" w:hAnsi="Calibri" w:cs="Calibri"/>
                <w:color w:val="000000"/>
                <w:sz w:val="18"/>
                <w:szCs w:val="18"/>
              </w:rPr>
              <w:t>rd_en</w:t>
            </w:r>
            <w:proofErr w:type="spellEnd"/>
          </w:p>
        </w:tc>
      </w:tr>
      <w:tr w:rsidR="00657F7B" w:rsidRPr="00715E40" w:rsidTr="00D335FE">
        <w:trPr>
          <w:trHeight w:val="300"/>
          <w:jc w:val="center"/>
        </w:trPr>
        <w:tc>
          <w:tcPr>
            <w:tcW w:w="23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proofErr w:type="spellStart"/>
            <w:r w:rsidRPr="00A7420B">
              <w:rPr>
                <w:rFonts w:ascii="Calibri" w:eastAsia="Times New Roman" w:hAnsi="Calibri" w:cs="Calibri"/>
                <w:color w:val="000000"/>
                <w:sz w:val="18"/>
                <w:szCs w:val="18"/>
              </w:rPr>
              <w:t>Dout</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output</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rsidR="00657F7B" w:rsidRPr="00871CEA" w:rsidRDefault="00657F7B" w:rsidP="00D335FE">
            <w:pPr>
              <w:bidi w:val="0"/>
              <w:spacing w:after="0" w:line="240" w:lineRule="auto"/>
              <w:rPr>
                <w:rFonts w:ascii="Calibri" w:eastAsia="Times New Roman" w:hAnsi="Calibri" w:cs="Calibri"/>
                <w:color w:val="000000"/>
                <w:sz w:val="18"/>
                <w:szCs w:val="18"/>
              </w:rPr>
            </w:pPr>
            <w:r w:rsidRPr="003562ED">
              <w:rPr>
                <w:rFonts w:ascii="Calibri" w:eastAsia="Times New Roman" w:hAnsi="Calibri" w:cs="Calibri"/>
                <w:color w:val="000000"/>
                <w:sz w:val="18"/>
                <w:szCs w:val="18"/>
              </w:rPr>
              <w:t>1</w:t>
            </w:r>
          </w:p>
        </w:tc>
        <w:tc>
          <w:tcPr>
            <w:tcW w:w="5340" w:type="dxa"/>
            <w:tcBorders>
              <w:top w:val="single" w:sz="4" w:space="0" w:color="auto"/>
              <w:left w:val="nil"/>
              <w:bottom w:val="single" w:sz="4" w:space="0" w:color="auto"/>
              <w:right w:val="single" w:sz="4" w:space="0" w:color="auto"/>
            </w:tcBorders>
            <w:shd w:val="clear" w:color="auto" w:fill="auto"/>
            <w:noWrap/>
            <w:vAlign w:val="bottom"/>
            <w:hideMark/>
          </w:tcPr>
          <w:p w:rsidR="00657F7B" w:rsidRDefault="00657F7B" w:rsidP="00D335FE">
            <w:pPr>
              <w:keepNext/>
              <w:bidi w:val="0"/>
              <w:spacing w:after="0" w:line="240" w:lineRule="auto"/>
              <w:rPr>
                <w:rFonts w:ascii="Calibri" w:eastAsia="Times New Roman" w:hAnsi="Calibri" w:cs="Calibri"/>
                <w:color w:val="000000"/>
                <w:sz w:val="18"/>
                <w:szCs w:val="18"/>
              </w:rPr>
            </w:pPr>
            <w:r w:rsidRPr="00A7420B">
              <w:rPr>
                <w:rFonts w:ascii="Calibri" w:eastAsia="Times New Roman" w:hAnsi="Calibri" w:cs="Calibri"/>
                <w:color w:val="000000"/>
                <w:sz w:val="18"/>
                <w:szCs w:val="18"/>
              </w:rPr>
              <w:t>Serial data out</w:t>
            </w:r>
          </w:p>
        </w:tc>
      </w:tr>
    </w:tbl>
    <w:p w:rsidR="00657F7B" w:rsidRPr="00D65C7C" w:rsidRDefault="00657F7B" w:rsidP="00657F7B">
      <w:pPr>
        <w:pStyle w:val="Caption"/>
        <w:jc w:val="center"/>
      </w:pPr>
      <w:bookmarkStart w:id="396" w:name="_Toc331865052"/>
      <w:bookmarkStart w:id="397" w:name="_Toc340785111"/>
      <w:bookmarkStart w:id="398" w:name="_Toc341813331"/>
      <w:bookmarkStart w:id="399" w:name="_Toc378517857"/>
      <w:bookmarkStart w:id="400" w:name="_Toc378519033"/>
      <w:r>
        <w:t xml:space="preserve">Table </w:t>
      </w:r>
      <w:fldSimple w:instr=" SEQ Table \* ARABIC ">
        <w:r w:rsidR="00D1530F">
          <w:rPr>
            <w:noProof/>
          </w:rPr>
          <w:t>49</w:t>
        </w:r>
      </w:fldSimple>
      <w:r>
        <w:rPr>
          <w:noProof/>
        </w:rPr>
        <w:t xml:space="preserve"> - UART_TX signals</w:t>
      </w:r>
      <w:bookmarkEnd w:id="396"/>
      <w:bookmarkEnd w:id="397"/>
      <w:bookmarkEnd w:id="398"/>
      <w:bookmarkEnd w:id="399"/>
      <w:bookmarkEnd w:id="400"/>
    </w:p>
    <w:p w:rsidR="00657F7B" w:rsidRDefault="00657F7B" w:rsidP="00657F7B">
      <w:pPr>
        <w:bidi w:val="0"/>
      </w:pPr>
      <w:r>
        <w:t>See generics list at the RX Path.</w:t>
      </w:r>
    </w:p>
    <w:p w:rsidR="00657F7B" w:rsidRDefault="00657F7B" w:rsidP="00657F7B">
      <w:pPr>
        <w:bidi w:val="0"/>
        <w:rPr>
          <w:b/>
          <w:bCs/>
        </w:rPr>
      </w:pPr>
      <w:r>
        <w:rPr>
          <w:b/>
          <w:bCs/>
        </w:rPr>
        <w:t xml:space="preserve">Wishbone Master </w:t>
      </w:r>
    </w:p>
    <w:p w:rsidR="00657F7B" w:rsidRDefault="00657F7B" w:rsidP="00657F7B">
      <w:pPr>
        <w:bidi w:val="0"/>
        <w:spacing w:after="0"/>
      </w:pPr>
      <w:r>
        <w:rPr>
          <w:b/>
          <w:bCs/>
        </w:rPr>
        <w:t xml:space="preserve"> </w:t>
      </w:r>
      <w:r>
        <w:t xml:space="preserve">See </w:t>
      </w:r>
      <w:r>
        <w:fldChar w:fldCharType="begin"/>
      </w:r>
      <w:r>
        <w:instrText xml:space="preserve"> REF _Ref341454009 \h  \* MERGEFORMAT </w:instrText>
      </w:r>
      <w:r>
        <w:fldChar w:fldCharType="separate"/>
      </w:r>
      <w:r w:rsidRPr="00D47E2B">
        <w:rPr>
          <w:i/>
          <w:iCs/>
          <w:u w:val="single"/>
        </w:rPr>
        <w:t>Wishbone Master</w:t>
      </w:r>
      <w:r>
        <w:fldChar w:fldCharType="end"/>
      </w:r>
      <w:r>
        <w:t xml:space="preserve"> at </w:t>
      </w:r>
      <w:r w:rsidRPr="00D47E2B">
        <w:t>wishbone units.</w:t>
      </w:r>
    </w:p>
    <w:p w:rsidR="00657F7B" w:rsidRDefault="00657F7B" w:rsidP="00657F7B">
      <w:pPr>
        <w:bidi w:val="0"/>
        <w:spacing w:after="0"/>
      </w:pPr>
    </w:p>
    <w:p w:rsidR="00657F7B" w:rsidRDefault="00657F7B" w:rsidP="00657F7B">
      <w:pPr>
        <w:bidi w:val="0"/>
        <w:spacing w:after="0"/>
        <w:rPr>
          <w:b/>
          <w:bCs/>
        </w:rPr>
      </w:pPr>
      <w:r>
        <w:rPr>
          <w:b/>
          <w:bCs/>
        </w:rPr>
        <w:t xml:space="preserve">Wishbone Slave </w:t>
      </w:r>
    </w:p>
    <w:p w:rsidR="00657F7B" w:rsidRPr="00AB43F0" w:rsidRDefault="00657F7B" w:rsidP="00657F7B">
      <w:pPr>
        <w:bidi w:val="0"/>
        <w:spacing w:after="0"/>
        <w:rPr>
          <w:rStyle w:val="IntenseEmphasis"/>
          <w:smallCaps/>
          <w:sz w:val="28"/>
          <w:szCs w:val="28"/>
        </w:rPr>
      </w:pPr>
      <w:r w:rsidRPr="00D47E2B">
        <w:rPr>
          <w:b/>
          <w:bCs/>
        </w:rPr>
        <w:t xml:space="preserve"> </w:t>
      </w:r>
      <w:r w:rsidRPr="00AB43F0">
        <w:t xml:space="preserve">see </w:t>
      </w:r>
      <w:r>
        <w:fldChar w:fldCharType="begin"/>
      </w:r>
      <w:r>
        <w:instrText xml:space="preserve"> REF _Ref341454047 \h  \* MERGEFORMAT </w:instrText>
      </w:r>
      <w:r>
        <w:fldChar w:fldCharType="separate"/>
      </w:r>
      <w:r w:rsidRPr="00D47E2B">
        <w:rPr>
          <w:i/>
          <w:iCs/>
          <w:u w:val="single"/>
        </w:rPr>
        <w:t>Wishbone Slave</w:t>
      </w:r>
      <w:r>
        <w:fldChar w:fldCharType="end"/>
      </w:r>
      <w:r w:rsidRPr="00D47E2B">
        <w:rPr>
          <w:i/>
          <w:iCs/>
        </w:rPr>
        <w:t xml:space="preserve"> </w:t>
      </w:r>
      <w:r>
        <w:t xml:space="preserve">at </w:t>
      </w:r>
      <w:r w:rsidRPr="00D47E2B">
        <w:t>wishbone units.</w:t>
      </w:r>
      <w:r w:rsidRPr="00AB43F0">
        <w:rPr>
          <w:rStyle w:val="IntenseEmphasis"/>
        </w:rPr>
        <w:br w:type="page"/>
      </w:r>
    </w:p>
    <w:bookmarkEnd w:id="349"/>
    <w:p w:rsidR="00657F7B" w:rsidRPr="00657F7B" w:rsidRDefault="00657F7B" w:rsidP="00657F7B">
      <w:pPr>
        <w:pStyle w:val="Heading4"/>
        <w:bidi w:val="0"/>
        <w:rPr>
          <w:i w:val="0"/>
          <w:iCs w:val="0"/>
        </w:rPr>
      </w:pPr>
    </w:p>
    <w:p w:rsidR="0011330A" w:rsidRDefault="003728E9" w:rsidP="00857276">
      <w:pPr>
        <w:pStyle w:val="Heading3"/>
        <w:bidi w:val="0"/>
        <w:rPr>
          <w:b w:val="0"/>
          <w:bCs w:val="0"/>
        </w:rPr>
      </w:pPr>
      <w:bookmarkStart w:id="401" w:name="_Toc378518890"/>
      <w:bookmarkEnd w:id="265"/>
      <w:bookmarkEnd w:id="266"/>
      <w:bookmarkEnd w:id="267"/>
      <w:r>
        <w:t>3.</w:t>
      </w:r>
      <w:r w:rsidR="00857276">
        <w:t>9</w:t>
      </w:r>
      <w:r>
        <w:t>.2</w:t>
      </w:r>
      <w:r w:rsidR="0011330A">
        <w:tab/>
      </w:r>
      <w:bookmarkStart w:id="402" w:name="_Toc332270043"/>
      <w:bookmarkStart w:id="403" w:name="_Toc340785963"/>
      <w:bookmarkStart w:id="404" w:name="_Toc341813274"/>
      <w:r w:rsidR="0011330A">
        <w:t>Wishbone Protocol</w:t>
      </w:r>
      <w:bookmarkEnd w:id="401"/>
      <w:bookmarkEnd w:id="402"/>
      <w:bookmarkEnd w:id="403"/>
      <w:bookmarkEnd w:id="404"/>
    </w:p>
    <w:p w:rsidR="0011330A" w:rsidRDefault="0011330A" w:rsidP="0011330A">
      <w:pPr>
        <w:bidi w:val="0"/>
      </w:pPr>
      <w:r>
        <w:t xml:space="preserve">The Internal communication system uses the international Wishbone protocol. The </w:t>
      </w:r>
      <w:r w:rsidRPr="003A65F4">
        <w:rPr>
          <w:rFonts w:cs="Times New Roman"/>
        </w:rPr>
        <w:t>Wishbone Bus</w:t>
      </w:r>
      <w:r>
        <w:t xml:space="preserve"> is an </w:t>
      </w:r>
      <w:r w:rsidRPr="003A65F4">
        <w:rPr>
          <w:rFonts w:cs="Times New Roman"/>
        </w:rPr>
        <w:t>open source hardware</w:t>
      </w:r>
      <w:r>
        <w:t xml:space="preserve"> </w:t>
      </w:r>
      <w:r w:rsidRPr="003A65F4">
        <w:rPr>
          <w:rFonts w:cs="Times New Roman"/>
        </w:rPr>
        <w:t>computer bus</w:t>
      </w:r>
      <w:r>
        <w:t xml:space="preserve"> intended to let the parts of an </w:t>
      </w:r>
      <w:r w:rsidRPr="003A65F4">
        <w:rPr>
          <w:rFonts w:cs="Times New Roman"/>
        </w:rPr>
        <w:t>integrated circuit</w:t>
      </w:r>
      <w:r>
        <w:t xml:space="preserve"> communicate with each other. The aim is to allow the connection of differing </w:t>
      </w:r>
      <w:r w:rsidRPr="003A65F4">
        <w:rPr>
          <w:rFonts w:cs="Times New Roman"/>
        </w:rPr>
        <w:t>cores</w:t>
      </w:r>
      <w:r>
        <w:t xml:space="preserve"> to each other inside of a chip. </w:t>
      </w:r>
    </w:p>
    <w:p w:rsidR="0011330A" w:rsidRDefault="0011330A" w:rsidP="0011330A">
      <w:pPr>
        <w:bidi w:val="0"/>
        <w:spacing w:after="0"/>
      </w:pPr>
      <w:r>
        <w:t>There are two types of clients on the wishbone bus: master and slave.</w:t>
      </w:r>
    </w:p>
    <w:p w:rsidR="0011330A" w:rsidRDefault="0011330A" w:rsidP="0011330A">
      <w:pPr>
        <w:bidi w:val="0"/>
        <w:spacing w:after="0"/>
      </w:pPr>
      <w:r>
        <w:t>1 – wishbone master (WM) – active unit. Initiates bus cycles and ends them.</w:t>
      </w:r>
    </w:p>
    <w:p w:rsidR="0011330A" w:rsidRDefault="0011330A" w:rsidP="0011330A">
      <w:pPr>
        <w:bidi w:val="0"/>
        <w:spacing w:after="0"/>
      </w:pPr>
      <w:r>
        <w:t>2 – wishbone slave (WS) - passive unit. Writes or reads data according to master request.</w:t>
      </w:r>
    </w:p>
    <w:p w:rsidR="0011330A" w:rsidRDefault="0011330A" w:rsidP="0011330A">
      <w:pPr>
        <w:bidi w:val="0"/>
        <w:spacing w:after="0"/>
      </w:pPr>
    </w:p>
    <w:p w:rsidR="0011330A" w:rsidRDefault="0011330A" w:rsidP="0011330A">
      <w:pPr>
        <w:bidi w:val="0"/>
        <w:spacing w:after="0"/>
      </w:pPr>
      <w:r>
        <w:t xml:space="preserve"> In our system we use the following signals in order to activate the wishbone bus. </w:t>
      </w:r>
    </w:p>
    <w:p w:rsidR="0011330A" w:rsidRDefault="0011330A" w:rsidP="0011330A">
      <w:pPr>
        <w:bidi w:val="0"/>
        <w:spacing w:after="0"/>
      </w:pPr>
      <w:r>
        <w:t xml:space="preserve">CYC – </w:t>
      </w:r>
      <w:r w:rsidRPr="00A365A1">
        <w:t xml:space="preserve">'1' for bus </w:t>
      </w:r>
      <w:proofErr w:type="spellStart"/>
      <w:r w:rsidRPr="00A365A1">
        <w:t>transmition</w:t>
      </w:r>
      <w:proofErr w:type="spellEnd"/>
      <w:r w:rsidRPr="00A365A1">
        <w:t xml:space="preserve"> request, '0' for no bus </w:t>
      </w:r>
      <w:proofErr w:type="spellStart"/>
      <w:r w:rsidRPr="00A365A1">
        <w:t>transmition</w:t>
      </w:r>
      <w:proofErr w:type="spellEnd"/>
      <w:r w:rsidRPr="00A365A1">
        <w:t xml:space="preserve"> request</w:t>
      </w:r>
    </w:p>
    <w:p w:rsidR="0011330A" w:rsidRDefault="0011330A" w:rsidP="0011330A">
      <w:pPr>
        <w:bidi w:val="0"/>
        <w:spacing w:after="0"/>
      </w:pPr>
      <w:r>
        <w:t xml:space="preserve">STB –  </w:t>
      </w:r>
      <w:r w:rsidRPr="00A365A1">
        <w:t>'1' for active bus operation, '0' for no bus operation</w:t>
      </w:r>
    </w:p>
    <w:p w:rsidR="0011330A" w:rsidRDefault="0011330A" w:rsidP="0011330A">
      <w:pPr>
        <w:bidi w:val="0"/>
        <w:spacing w:after="0"/>
      </w:pPr>
      <w:r>
        <w:t xml:space="preserve">DAT(sent from WM to WS) – data sent on the bus </w:t>
      </w:r>
    </w:p>
    <w:p w:rsidR="0011330A" w:rsidRDefault="0011330A" w:rsidP="0011330A">
      <w:pPr>
        <w:bidi w:val="0"/>
        <w:spacing w:after="0"/>
      </w:pPr>
      <w:r>
        <w:t>ADR – initial address for transaction</w:t>
      </w:r>
    </w:p>
    <w:p w:rsidR="0011330A" w:rsidRDefault="0011330A" w:rsidP="0011330A">
      <w:pPr>
        <w:bidi w:val="0"/>
        <w:spacing w:after="0"/>
      </w:pPr>
      <w:r>
        <w:t>TGA – type of client being accessed</w:t>
      </w:r>
    </w:p>
    <w:p w:rsidR="0011330A" w:rsidRDefault="0011330A" w:rsidP="0011330A">
      <w:pPr>
        <w:bidi w:val="0"/>
        <w:spacing w:after="0"/>
      </w:pPr>
      <w:r>
        <w:t>TGD – length of the data ( length[data] -1)</w:t>
      </w:r>
    </w:p>
    <w:p w:rsidR="0011330A" w:rsidRDefault="0011330A" w:rsidP="0011330A">
      <w:pPr>
        <w:bidi w:val="0"/>
        <w:spacing w:after="0"/>
      </w:pPr>
      <w:r>
        <w:t>WE – write enable</w:t>
      </w:r>
    </w:p>
    <w:p w:rsidR="0011330A" w:rsidRDefault="0011330A" w:rsidP="0011330A">
      <w:pPr>
        <w:bidi w:val="0"/>
        <w:spacing w:after="0"/>
      </w:pPr>
      <w:r>
        <w:t>DAT – data sent on the bus</w:t>
      </w:r>
    </w:p>
    <w:p w:rsidR="0011330A" w:rsidRDefault="0011330A" w:rsidP="0011330A">
      <w:pPr>
        <w:bidi w:val="0"/>
        <w:spacing w:after="0"/>
      </w:pPr>
      <w:r>
        <w:t>ACK(sent from WS to WM)  - successful read or write operation ended by WS.</w:t>
      </w:r>
    </w:p>
    <w:p w:rsidR="0011330A" w:rsidRDefault="0011330A" w:rsidP="0011330A">
      <w:pPr>
        <w:bidi w:val="0"/>
        <w:spacing w:after="0"/>
      </w:pPr>
      <w:r w:rsidRPr="00D47E2B">
        <w:t xml:space="preserve">STALL </w:t>
      </w:r>
      <w:r>
        <w:t>–</w:t>
      </w:r>
      <w:r w:rsidRPr="00D47E2B">
        <w:t xml:space="preserve"> </w:t>
      </w:r>
      <w:r>
        <w:t>indicate that the slave</w:t>
      </w:r>
      <w:r w:rsidRPr="00D47E2B">
        <w:t xml:space="preserve"> is not available for transaction</w:t>
      </w:r>
      <w:r>
        <w:t>.</w:t>
      </w:r>
    </w:p>
    <w:p w:rsidR="0011330A" w:rsidRPr="00D47E2B" w:rsidRDefault="0011330A" w:rsidP="0011330A">
      <w:pPr>
        <w:bidi w:val="0"/>
        <w:spacing w:after="0"/>
      </w:pPr>
      <w:r>
        <w:t>ERR</w:t>
      </w:r>
      <w:r w:rsidRPr="00D47E2B">
        <w:t xml:space="preserve"> </w:t>
      </w:r>
      <w:r>
        <w:t xml:space="preserve"> - </w:t>
      </w:r>
      <w:r w:rsidRPr="00D47E2B">
        <w:t>Watchdog interrupts, resets</w:t>
      </w:r>
      <w:r>
        <w:t xml:space="preserve"> the</w:t>
      </w:r>
      <w:r w:rsidRPr="00D47E2B">
        <w:t xml:space="preserve"> wishbone master</w:t>
      </w:r>
      <w:r>
        <w:t>.</w:t>
      </w:r>
    </w:p>
    <w:p w:rsidR="0011330A" w:rsidRDefault="0011330A" w:rsidP="0011330A">
      <w:pPr>
        <w:bidi w:val="0"/>
        <w:spacing w:after="0"/>
      </w:pPr>
    </w:p>
    <w:p w:rsidR="0011330A" w:rsidRDefault="0011330A" w:rsidP="0011330A">
      <w:pPr>
        <w:bidi w:val="0"/>
        <w:spacing w:after="0"/>
      </w:pPr>
    </w:p>
    <w:p w:rsidR="0011330A" w:rsidRDefault="0011330A" w:rsidP="0011330A">
      <w:pPr>
        <w:bidi w:val="0"/>
        <w:spacing w:after="0"/>
      </w:pPr>
      <w:r w:rsidRPr="00D47E2B">
        <w:rPr>
          <w:u w:val="single"/>
        </w:rPr>
        <w:t>Wishbone cycle example</w:t>
      </w:r>
      <w:r>
        <w:t>:  In the following waveform a master performs a write transaction.</w:t>
      </w:r>
    </w:p>
    <w:p w:rsidR="0011330A" w:rsidRDefault="0011330A" w:rsidP="0011330A">
      <w:pPr>
        <w:bidi w:val="0"/>
        <w:spacing w:after="0"/>
      </w:pPr>
      <w:r>
        <w:t>The assertion of the CYC signal indicate</w:t>
      </w:r>
      <w:r>
        <w:rPr>
          <w:rStyle w:val="hps"/>
        </w:rPr>
        <w:t>s</w:t>
      </w:r>
      <w:r>
        <w:t xml:space="preserve"> </w:t>
      </w:r>
      <w:r>
        <w:rPr>
          <w:rStyle w:val="hps"/>
        </w:rPr>
        <w:t>the beginning of</w:t>
      </w:r>
      <w:r>
        <w:t xml:space="preserve"> </w:t>
      </w:r>
      <w:r>
        <w:rPr>
          <w:rStyle w:val="hps"/>
        </w:rPr>
        <w:t xml:space="preserve">the new transaction, while the STB signal is high it indicates </w:t>
      </w:r>
      <w:r>
        <w:t>the data package transmission.</w:t>
      </w:r>
    </w:p>
    <w:p w:rsidR="0011330A" w:rsidRDefault="0011330A" w:rsidP="0011330A">
      <w:pPr>
        <w:bidi w:val="0"/>
        <w:spacing w:after="0"/>
      </w:pPr>
      <w:r>
        <w:t xml:space="preserve">STB would de-asserted when master finishes sending or requesting data. </w:t>
      </w:r>
    </w:p>
    <w:p w:rsidR="0011330A" w:rsidRDefault="0011330A" w:rsidP="0011330A">
      <w:pPr>
        <w:bidi w:val="0"/>
        <w:spacing w:after="0"/>
      </w:pPr>
      <w:r>
        <w:t xml:space="preserve">The maser will count the numbers of received </w:t>
      </w:r>
      <w:proofErr w:type="spellStart"/>
      <w:r>
        <w:t>ack’s</w:t>
      </w:r>
      <w:proofErr w:type="spellEnd"/>
      <w:r>
        <w:t xml:space="preserve"> (equal to the numbers of cycle the acknowledge was high) and after all the </w:t>
      </w:r>
      <w:proofErr w:type="spellStart"/>
      <w:r>
        <w:t>acks</w:t>
      </w:r>
      <w:proofErr w:type="spellEnd"/>
      <w:r>
        <w:t xml:space="preserve"> will are received, the CYC signal will drop and the transaction would end. </w:t>
      </w:r>
    </w:p>
    <w:p w:rsidR="0011330A" w:rsidRDefault="0011330A" w:rsidP="0011330A">
      <w:pPr>
        <w:bidi w:val="0"/>
        <w:spacing w:after="0"/>
      </w:pPr>
    </w:p>
    <w:p w:rsidR="0011330A" w:rsidRDefault="0011330A" w:rsidP="0011330A">
      <w:pPr>
        <w:keepNext/>
        <w:bidi w:val="0"/>
        <w:spacing w:after="0"/>
        <w:jc w:val="center"/>
      </w:pPr>
      <w:r>
        <w:rPr>
          <w:noProof/>
        </w:rPr>
        <w:drawing>
          <wp:inline distT="0" distB="0" distL="0" distR="0" wp14:anchorId="0029A530" wp14:editId="58B2D78F">
            <wp:extent cx="4552950" cy="214625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556432" cy="2147896"/>
                    </a:xfrm>
                    <a:prstGeom prst="rect">
                      <a:avLst/>
                    </a:prstGeom>
                  </pic:spPr>
                </pic:pic>
              </a:graphicData>
            </a:graphic>
          </wp:inline>
        </w:drawing>
      </w:r>
    </w:p>
    <w:p w:rsidR="0011330A" w:rsidRPr="00932F6F" w:rsidRDefault="0011330A" w:rsidP="0011330A">
      <w:pPr>
        <w:pStyle w:val="Caption"/>
        <w:jc w:val="center"/>
      </w:pPr>
      <w:bookmarkStart w:id="405" w:name="_Toc331865024"/>
      <w:bookmarkStart w:id="406" w:name="_Toc340787067"/>
      <w:bookmarkStart w:id="407" w:name="_Toc341813396"/>
      <w:bookmarkStart w:id="408" w:name="_Toc378517785"/>
      <w:bookmarkStart w:id="409" w:name="_Toc378518956"/>
      <w:r>
        <w:t xml:space="preserve">Figure </w:t>
      </w:r>
      <w:fldSimple w:instr=" SEQ Figure \* ARABIC ">
        <w:r w:rsidR="0000669E">
          <w:rPr>
            <w:noProof/>
          </w:rPr>
          <w:t>35</w:t>
        </w:r>
      </w:fldSimple>
      <w:r>
        <w:rPr>
          <w:noProof/>
        </w:rPr>
        <w:t xml:space="preserve"> - Wishbone cycle waveform example</w:t>
      </w:r>
      <w:bookmarkEnd w:id="405"/>
      <w:bookmarkEnd w:id="406"/>
      <w:bookmarkEnd w:id="407"/>
      <w:bookmarkEnd w:id="408"/>
      <w:bookmarkEnd w:id="409"/>
    </w:p>
    <w:p w:rsidR="0011330A" w:rsidRPr="00D47E2B" w:rsidRDefault="0011330A" w:rsidP="0011330A">
      <w:pPr>
        <w:bidi w:val="0"/>
      </w:pPr>
      <w:r w:rsidRPr="00D47E2B">
        <w:lastRenderedPageBreak/>
        <w:t xml:space="preserve">This mode of work is a pipeline mode, in that way all the bytes are transmit one after the other, without waiting for an acknowledge after every </w:t>
      </w:r>
      <w:proofErr w:type="spellStart"/>
      <w:r w:rsidRPr="00D47E2B">
        <w:t>byte</w:t>
      </w:r>
      <w:proofErr w:type="spellEnd"/>
      <w:r w:rsidRPr="00D47E2B">
        <w:t>.</w:t>
      </w:r>
    </w:p>
    <w:p w:rsidR="0011330A" w:rsidRDefault="0011330A" w:rsidP="0011330A">
      <w:pPr>
        <w:bidi w:val="0"/>
        <w:rPr>
          <w:u w:val="single"/>
        </w:rPr>
      </w:pPr>
      <w:r w:rsidRPr="00D47E2B">
        <w:t>*More about the advantage of a pipeline mode compared to the standard mode in the system analysis chapter.</w:t>
      </w:r>
      <w:r>
        <w:rPr>
          <w:u w:val="single"/>
        </w:rPr>
        <w:t xml:space="preserve"> </w:t>
      </w:r>
    </w:p>
    <w:p w:rsidR="0011330A" w:rsidRDefault="0011330A" w:rsidP="0011330A">
      <w:pPr>
        <w:bidi w:val="0"/>
      </w:pPr>
      <w:r>
        <w:rPr>
          <w:u w:val="single"/>
        </w:rPr>
        <w:t>Numbering:</w:t>
      </w:r>
      <w:r>
        <w:t xml:space="preserve"> Each master and slave has a unique number that characterizes it. For the wishbone slaves this number is the TGA signal.</w:t>
      </w:r>
    </w:p>
    <w:p w:rsidR="0011330A" w:rsidRDefault="0011330A" w:rsidP="0011330A">
      <w:pPr>
        <w:bidi w:val="0"/>
      </w:pPr>
      <w:r>
        <w:t>Wishbone master 1 – RX path</w:t>
      </w:r>
    </w:p>
    <w:p w:rsidR="0011330A" w:rsidRDefault="0011330A" w:rsidP="0011330A">
      <w:pPr>
        <w:bidi w:val="0"/>
      </w:pPr>
      <w:r>
        <w:t>Wishbone master 2 – TX path</w:t>
      </w:r>
    </w:p>
    <w:p w:rsidR="0011330A" w:rsidRPr="000F09DD" w:rsidRDefault="0011330A" w:rsidP="0011330A">
      <w:pPr>
        <w:bidi w:val="0"/>
      </w:pPr>
      <w:r>
        <w:t xml:space="preserve">Wishbone master 3 – </w:t>
      </w:r>
      <w:proofErr w:type="spellStart"/>
      <w:r>
        <w:t>Config</w:t>
      </w:r>
      <w:proofErr w:type="spellEnd"/>
      <w:r>
        <w:t xml:space="preserve"> Control Block (CCB)</w:t>
      </w:r>
    </w:p>
    <w:p w:rsidR="0011330A" w:rsidRDefault="0011330A" w:rsidP="0011330A">
      <w:pPr>
        <w:bidi w:val="0"/>
      </w:pPr>
    </w:p>
    <w:p w:rsidR="0011330A" w:rsidRDefault="0011330A" w:rsidP="0011330A">
      <w:pPr>
        <w:bidi w:val="0"/>
      </w:pPr>
      <w:r>
        <w:t>Wishbone slave 1 – RX path</w:t>
      </w:r>
    </w:p>
    <w:p w:rsidR="0011330A" w:rsidRDefault="0011330A" w:rsidP="0011330A">
      <w:pPr>
        <w:bidi w:val="0"/>
      </w:pPr>
      <w:r>
        <w:t>Wishbone slave 2 – TX path</w:t>
      </w:r>
    </w:p>
    <w:p w:rsidR="0011330A" w:rsidRDefault="0011330A" w:rsidP="0011330A">
      <w:pPr>
        <w:bidi w:val="0"/>
      </w:pPr>
      <w:r>
        <w:t>Wishbone slave 3 – Wait client</w:t>
      </w:r>
    </w:p>
    <w:p w:rsidR="0011330A" w:rsidRDefault="0011330A" w:rsidP="0011330A">
      <w:pPr>
        <w:bidi w:val="0"/>
      </w:pPr>
      <w:r>
        <w:t>Wishbone slave 4 – Led client</w:t>
      </w:r>
    </w:p>
    <w:p w:rsidR="0011330A" w:rsidRDefault="0011330A" w:rsidP="0011330A">
      <w:pPr>
        <w:bidi w:val="0"/>
      </w:pPr>
      <w:r>
        <w:t>Wishbone slave 5 – Display client</w:t>
      </w:r>
    </w:p>
    <w:p w:rsidR="0011330A" w:rsidRDefault="0011330A" w:rsidP="0011330A">
      <w:pPr>
        <w:bidi w:val="0"/>
      </w:pPr>
      <w:r>
        <w:t>Wishbone slave 6 – Flash control</w:t>
      </w:r>
    </w:p>
    <w:p w:rsidR="0011330A" w:rsidRDefault="0011330A" w:rsidP="0011330A">
      <w:pPr>
        <w:bidi w:val="0"/>
      </w:pPr>
    </w:p>
    <w:p w:rsidR="0011330A" w:rsidRPr="00710AB0" w:rsidRDefault="0011330A" w:rsidP="0011330A">
      <w:pPr>
        <w:bidi w:val="0"/>
      </w:pPr>
      <w:r>
        <w:t xml:space="preserve">As seen above there are three masters in the systems. Only one master can make a transaction on the bus. Therefore there is a routing policy implemented in the </w:t>
      </w:r>
      <w:proofErr w:type="spellStart"/>
      <w:r>
        <w:rPr>
          <w:b/>
          <w:bCs/>
        </w:rPr>
        <w:t>wishbone_intercon</w:t>
      </w:r>
      <w:proofErr w:type="spellEnd"/>
      <w:r>
        <w:rPr>
          <w:b/>
          <w:bCs/>
        </w:rPr>
        <w:t xml:space="preserve"> </w:t>
      </w:r>
      <w:r>
        <w:t xml:space="preserve">unit. </w:t>
      </w:r>
    </w:p>
    <w:p w:rsidR="00DC3150" w:rsidRPr="0011330A" w:rsidRDefault="00DC3150" w:rsidP="0011330A">
      <w:pPr>
        <w:pStyle w:val="Heading3"/>
        <w:bidi w:val="0"/>
      </w:pPr>
    </w:p>
    <w:p w:rsidR="003728E9" w:rsidRDefault="003728E9" w:rsidP="00DC3150">
      <w:pPr>
        <w:bidi w:val="0"/>
      </w:pPr>
    </w:p>
    <w:p w:rsidR="003728E9" w:rsidRDefault="003728E9" w:rsidP="00857276">
      <w:pPr>
        <w:pStyle w:val="Heading3"/>
        <w:bidi w:val="0"/>
      </w:pPr>
      <w:bookmarkStart w:id="410" w:name="_Toc378518891"/>
      <w:r>
        <w:t>3.</w:t>
      </w:r>
      <w:r w:rsidR="00857276">
        <w:t>9</w:t>
      </w:r>
      <w:r>
        <w:t>.3</w:t>
      </w:r>
      <w:r>
        <w:tab/>
        <w:t xml:space="preserve"> Wishbone </w:t>
      </w:r>
      <w:proofErr w:type="spellStart"/>
      <w:r>
        <w:t>Intercon</w:t>
      </w:r>
      <w:bookmarkEnd w:id="410"/>
      <w:proofErr w:type="spellEnd"/>
    </w:p>
    <w:p w:rsidR="00DC3150" w:rsidRDefault="00DC3150" w:rsidP="003728E9">
      <w:pPr>
        <w:bidi w:val="0"/>
      </w:pPr>
      <w:r>
        <w:t xml:space="preserve">The Wishbone </w:t>
      </w:r>
      <w:proofErr w:type="spellStart"/>
      <w:r>
        <w:t>Intercon</w:t>
      </w:r>
      <w:proofErr w:type="spellEnd"/>
      <w:r>
        <w:t xml:space="preserve"> consists of a router and an arbiter. The router directs the wishbone signals from the operating master to the chosen slave through a series of </w:t>
      </w:r>
      <w:proofErr w:type="spellStart"/>
      <w:r>
        <w:t>muxes</w:t>
      </w:r>
      <w:proofErr w:type="spellEnd"/>
      <w:r>
        <w:t xml:space="preserve">. The arbiter is a FSM which enables only one master to use the wishbone bus. Every master that wants to make a transaction asserts CYC. Only the master that is enabled by the arbiter FSM gets its signals passed to the intended slave and can get back an ACK sig. </w:t>
      </w:r>
    </w:p>
    <w:p w:rsidR="00DC3150" w:rsidRDefault="00DC3150" w:rsidP="00DC3150">
      <w:pPr>
        <w:bidi w:val="0"/>
      </w:pPr>
      <w:r w:rsidRPr="00D47E2B">
        <w:t xml:space="preserve">At the wishbone </w:t>
      </w:r>
      <w:proofErr w:type="spellStart"/>
      <w:r w:rsidRPr="00D47E2B">
        <w:t>intercon</w:t>
      </w:r>
      <w:proofErr w:type="spellEnd"/>
      <w:r w:rsidRPr="00D47E2B">
        <w:t xml:space="preserve"> a watchdog timer was implemented: If a transaction does not end within a </w:t>
      </w:r>
      <w:proofErr w:type="spellStart"/>
      <w:r w:rsidRPr="00D47E2B">
        <w:t>TimeOut</w:t>
      </w:r>
      <w:proofErr w:type="spellEnd"/>
      <w:r w:rsidRPr="00D47E2B">
        <w:t>, determine by generics (</w:t>
      </w:r>
      <w:proofErr w:type="spellStart"/>
      <w:r w:rsidRPr="00D47E2B">
        <w:t>clk_freq_g</w:t>
      </w:r>
      <w:proofErr w:type="spellEnd"/>
      <w:r w:rsidRPr="00D47E2B">
        <w:t>/</w:t>
      </w:r>
      <w:proofErr w:type="spellStart"/>
      <w:r w:rsidRPr="00D47E2B">
        <w:t>watchdog_timer_freq_g</w:t>
      </w:r>
      <w:proofErr w:type="spellEnd"/>
      <w:r w:rsidRPr="00D47E2B">
        <w:t xml:space="preserve">), the  master that hold the bus will be </w:t>
      </w:r>
      <w:proofErr w:type="spellStart"/>
      <w:r w:rsidRPr="00D47E2B">
        <w:t>reseted</w:t>
      </w:r>
      <w:proofErr w:type="spellEnd"/>
      <w:r w:rsidRPr="00D47E2B">
        <w:t xml:space="preserve"> by assertion</w:t>
      </w:r>
      <w:r w:rsidRPr="00DD6DC8">
        <w:t xml:space="preserve"> of  his ERR_I signal,</w:t>
      </w:r>
      <w:r w:rsidRPr="00D47E2B">
        <w:t xml:space="preserve"> and the transaction will end.  </w:t>
      </w:r>
    </w:p>
    <w:p w:rsidR="00DC3150" w:rsidRDefault="00DC3150" w:rsidP="00DC3150">
      <w:pPr>
        <w:bidi w:val="0"/>
      </w:pPr>
    </w:p>
    <w:p w:rsidR="00DC3150" w:rsidRDefault="00DC3150" w:rsidP="00DC3150">
      <w:pPr>
        <w:bidi w:val="0"/>
        <w:spacing w:after="0"/>
      </w:pPr>
      <w:r>
        <w:lastRenderedPageBreak/>
        <w:t>The arbiter FSM operates as follow. If no master is using the bus than the master that asserts CYC firsts can use the bus. If more than one master requests the bus at the same time, the priority is:</w:t>
      </w:r>
    </w:p>
    <w:p w:rsidR="00DC3150" w:rsidRDefault="00DC3150" w:rsidP="00DC3150">
      <w:pPr>
        <w:bidi w:val="0"/>
        <w:spacing w:after="0"/>
      </w:pPr>
      <w:r>
        <w:t>WM 1 -&gt;  WM 2 -&gt; WM3</w:t>
      </w:r>
    </w:p>
    <w:p w:rsidR="00DC3150" w:rsidRDefault="00DC3150" w:rsidP="00DC3150">
      <w:pPr>
        <w:keepNext/>
        <w:bidi w:val="0"/>
        <w:spacing w:after="0"/>
      </w:pPr>
      <w:r>
        <w:rPr>
          <w:noProof/>
        </w:rPr>
        <w:drawing>
          <wp:inline distT="0" distB="0" distL="0" distR="0" wp14:anchorId="600480D6" wp14:editId="27CF6B95">
            <wp:extent cx="5274310" cy="3988093"/>
            <wp:effectExtent l="1905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274310" cy="3988093"/>
                    </a:xfrm>
                    <a:prstGeom prst="rect">
                      <a:avLst/>
                    </a:prstGeom>
                    <a:noFill/>
                    <a:ln w="9525">
                      <a:noFill/>
                      <a:miter lim="800000"/>
                      <a:headEnd/>
                      <a:tailEnd/>
                    </a:ln>
                  </pic:spPr>
                </pic:pic>
              </a:graphicData>
            </a:graphic>
          </wp:inline>
        </w:drawing>
      </w:r>
    </w:p>
    <w:p w:rsidR="00DC3150" w:rsidRPr="005318B5" w:rsidRDefault="00DC3150" w:rsidP="00DC3150">
      <w:pPr>
        <w:pStyle w:val="Caption"/>
        <w:jc w:val="center"/>
      </w:pPr>
      <w:bookmarkStart w:id="411" w:name="_Toc331865025"/>
      <w:bookmarkStart w:id="412" w:name="_Toc340787068"/>
      <w:bookmarkStart w:id="413" w:name="_Toc341813397"/>
      <w:bookmarkStart w:id="414" w:name="_Toc378517786"/>
      <w:bookmarkStart w:id="415" w:name="_Toc378518957"/>
      <w:r>
        <w:t xml:space="preserve">Figure </w:t>
      </w:r>
      <w:fldSimple w:instr=" SEQ Figure \* ARABIC ">
        <w:r w:rsidR="0000669E">
          <w:rPr>
            <w:noProof/>
          </w:rPr>
          <w:t>36</w:t>
        </w:r>
      </w:fldSimple>
      <w:r>
        <w:t xml:space="preserve"> - Wishbone </w:t>
      </w:r>
      <w:proofErr w:type="spellStart"/>
      <w:r>
        <w:t>Intercon</w:t>
      </w:r>
      <w:bookmarkEnd w:id="411"/>
      <w:bookmarkEnd w:id="412"/>
      <w:bookmarkEnd w:id="413"/>
      <w:bookmarkEnd w:id="414"/>
      <w:bookmarkEnd w:id="415"/>
      <w:proofErr w:type="spellEnd"/>
    </w:p>
    <w:p w:rsidR="00DC3150" w:rsidRPr="005318B5" w:rsidRDefault="00DC3150" w:rsidP="00DC3150">
      <w:pPr>
        <w:spacing w:after="0"/>
      </w:pPr>
    </w:p>
    <w:p w:rsidR="00DC3150" w:rsidRDefault="003728E9" w:rsidP="00857276">
      <w:pPr>
        <w:pStyle w:val="Heading3"/>
        <w:bidi w:val="0"/>
        <w:rPr>
          <w:b w:val="0"/>
          <w:bCs w:val="0"/>
        </w:rPr>
      </w:pPr>
      <w:bookmarkStart w:id="416" w:name="_Toc332270045"/>
      <w:bookmarkStart w:id="417" w:name="_Toc340785965"/>
      <w:bookmarkStart w:id="418" w:name="_Ref341448992"/>
      <w:bookmarkStart w:id="419" w:name="_Ref341454009"/>
      <w:bookmarkStart w:id="420" w:name="_Ref341454785"/>
      <w:bookmarkStart w:id="421" w:name="_Toc341813276"/>
      <w:bookmarkStart w:id="422" w:name="_Toc378518892"/>
      <w:r>
        <w:t>3.</w:t>
      </w:r>
      <w:r w:rsidR="00857276">
        <w:t>9</w:t>
      </w:r>
      <w:r>
        <w:t>.4</w:t>
      </w:r>
      <w:r>
        <w:tab/>
      </w:r>
      <w:r w:rsidR="00DC3150">
        <w:t>Wishbone Master</w:t>
      </w:r>
      <w:bookmarkEnd w:id="416"/>
      <w:bookmarkEnd w:id="417"/>
      <w:bookmarkEnd w:id="418"/>
      <w:bookmarkEnd w:id="419"/>
      <w:bookmarkEnd w:id="420"/>
      <w:bookmarkEnd w:id="421"/>
      <w:bookmarkEnd w:id="422"/>
    </w:p>
    <w:p w:rsidR="00DC3150" w:rsidRDefault="00DC3150" w:rsidP="00DC3150">
      <w:pPr>
        <w:bidi w:val="0"/>
      </w:pPr>
      <w:r>
        <w:t xml:space="preserve">The Wishbone Master is the unit that initiates and manages a transaction on the wishbone bus. </w:t>
      </w:r>
      <w:r w:rsidRPr="00863765">
        <w:t xml:space="preserve">The wishbone mode supported is </w:t>
      </w:r>
      <w:r w:rsidRPr="00D47E2B">
        <w:rPr>
          <w:u w:val="single"/>
        </w:rPr>
        <w:t>pipeline mode</w:t>
      </w:r>
      <w:r w:rsidRPr="00863765">
        <w:t xml:space="preserve"> defined in the Wishbone B4 spec.</w:t>
      </w:r>
      <w:r>
        <w:t xml:space="preserve">  Therefore, a respond to Wishbone request can be replied as soon as one cycle after it is broadcast on a bus.</w:t>
      </w:r>
    </w:p>
    <w:p w:rsidR="00DC3150" w:rsidRPr="00D47E2B" w:rsidRDefault="00DC3150" w:rsidP="00DC3150">
      <w:pPr>
        <w:bidi w:val="0"/>
        <w:spacing w:after="0"/>
        <w:rPr>
          <w:b/>
          <w:bCs/>
          <w:u w:val="single"/>
        </w:rPr>
      </w:pPr>
      <w:r w:rsidRPr="00210BF6">
        <w:rPr>
          <w:b/>
          <w:bCs/>
          <w:u w:val="single"/>
        </w:rPr>
        <w:t xml:space="preserve">Connecting a Wishbone </w:t>
      </w:r>
      <w:r>
        <w:rPr>
          <w:b/>
          <w:bCs/>
          <w:u w:val="single"/>
        </w:rPr>
        <w:t>Master:</w:t>
      </w:r>
    </w:p>
    <w:p w:rsidR="00DC3150" w:rsidRDefault="00DC3150" w:rsidP="00DC3150">
      <w:pPr>
        <w:bidi w:val="0"/>
      </w:pPr>
      <w:r>
        <w:t>To make a transactions using a wishbone master a requesting unit should be connected and a RAM. The requesting unit should supply the following data to make a transaction:</w:t>
      </w:r>
    </w:p>
    <w:p w:rsidR="00DC3150" w:rsidRDefault="00DC3150" w:rsidP="00846050">
      <w:pPr>
        <w:pStyle w:val="ListParagraph"/>
        <w:numPr>
          <w:ilvl w:val="0"/>
          <w:numId w:val="9"/>
        </w:numPr>
        <w:bidi w:val="0"/>
      </w:pPr>
      <w:r>
        <w:t xml:space="preserve">Assert </w:t>
      </w:r>
      <w:proofErr w:type="spellStart"/>
      <w:r w:rsidRPr="00091ED8">
        <w:rPr>
          <w:rFonts w:ascii="Calibri" w:hAnsi="Calibri" w:cs="Calibri"/>
          <w:color w:val="000000"/>
          <w:sz w:val="18"/>
          <w:szCs w:val="18"/>
        </w:rPr>
        <w:t>wm_start</w:t>
      </w:r>
      <w:proofErr w:type="spellEnd"/>
      <w:r>
        <w:rPr>
          <w:rFonts w:ascii="Calibri" w:hAnsi="Calibri" w:cs="Calibri"/>
          <w:color w:val="000000"/>
          <w:sz w:val="18"/>
          <w:szCs w:val="18"/>
        </w:rPr>
        <w:t xml:space="preserve"> </w:t>
      </w:r>
      <w:r>
        <w:t>for 1 cycle.</w:t>
      </w:r>
    </w:p>
    <w:p w:rsidR="00DC3150" w:rsidRDefault="00DC3150" w:rsidP="00846050">
      <w:pPr>
        <w:pStyle w:val="ListParagraph"/>
        <w:numPr>
          <w:ilvl w:val="0"/>
          <w:numId w:val="9"/>
        </w:numPr>
        <w:bidi w:val="0"/>
      </w:pPr>
      <w:r>
        <w:t xml:space="preserve">When asserting </w:t>
      </w:r>
      <w:proofErr w:type="spellStart"/>
      <w:r>
        <w:t>wm_start</w:t>
      </w:r>
      <w:proofErr w:type="spellEnd"/>
      <w:r>
        <w:t xml:space="preserve"> - provide valid values on:</w:t>
      </w:r>
    </w:p>
    <w:p w:rsidR="00DC3150" w:rsidRDefault="00DC3150" w:rsidP="00DC3150">
      <w:pPr>
        <w:pStyle w:val="ListParagraph"/>
        <w:bidi w:val="0"/>
      </w:pPr>
      <w:r>
        <w:t xml:space="preserve">- </w:t>
      </w:r>
      <w:proofErr w:type="spellStart"/>
      <w:r>
        <w:t>wr</w:t>
      </w:r>
      <w:proofErr w:type="spellEnd"/>
      <w:r>
        <w:t xml:space="preserve"> – ‘1’ for write transaction. ‘0’ for read transaction.</w:t>
      </w:r>
    </w:p>
    <w:p w:rsidR="00DC3150" w:rsidRDefault="00DC3150" w:rsidP="00DC3150">
      <w:pPr>
        <w:pStyle w:val="ListParagraph"/>
        <w:bidi w:val="0"/>
      </w:pPr>
      <w:r>
        <w:t xml:space="preserve">- </w:t>
      </w:r>
      <w:proofErr w:type="spellStart"/>
      <w:r>
        <w:t>len_in</w:t>
      </w:r>
      <w:proofErr w:type="spellEnd"/>
      <w:r>
        <w:t xml:space="preserve"> – length of the read/write.</w:t>
      </w:r>
    </w:p>
    <w:p w:rsidR="00DC3150" w:rsidRDefault="00DC3150" w:rsidP="00DC3150">
      <w:pPr>
        <w:pStyle w:val="ListParagraph"/>
        <w:bidi w:val="0"/>
      </w:pPr>
      <w:r>
        <w:t xml:space="preserve">- </w:t>
      </w:r>
      <w:proofErr w:type="spellStart"/>
      <w:r>
        <w:t>type_in</w:t>
      </w:r>
      <w:proofErr w:type="spellEnd"/>
      <w:r>
        <w:t xml:space="preserve"> – client being accessed in the transaction</w:t>
      </w:r>
    </w:p>
    <w:p w:rsidR="00DC3150" w:rsidRDefault="00DC3150" w:rsidP="00DC3150">
      <w:pPr>
        <w:pStyle w:val="ListParagraph"/>
        <w:bidi w:val="0"/>
      </w:pPr>
      <w:r>
        <w:t xml:space="preserve">- </w:t>
      </w:r>
      <w:proofErr w:type="spellStart"/>
      <w:r>
        <w:t>addr_in</w:t>
      </w:r>
      <w:proofErr w:type="spellEnd"/>
      <w:r>
        <w:t xml:space="preserve"> – address being accessed in the transaction</w:t>
      </w:r>
    </w:p>
    <w:p w:rsidR="00DC3150" w:rsidRDefault="00DC3150" w:rsidP="00DC3150">
      <w:pPr>
        <w:pStyle w:val="ListParagraph"/>
        <w:bidi w:val="0"/>
      </w:pPr>
      <w:r>
        <w:t xml:space="preserve">- </w:t>
      </w:r>
      <w:proofErr w:type="spellStart"/>
      <w:r>
        <w:t>ram_start_addr</w:t>
      </w:r>
      <w:proofErr w:type="spellEnd"/>
      <w:r>
        <w:t xml:space="preserve"> – the </w:t>
      </w:r>
      <w:r w:rsidRPr="00DD6DC8">
        <w:rPr>
          <w:u w:val="single"/>
        </w:rPr>
        <w:t>RAM address</w:t>
      </w:r>
      <w:r>
        <w:t xml:space="preserve"> WM will write values received in a read transaction or read from in a write transaction.</w:t>
      </w:r>
    </w:p>
    <w:p w:rsidR="00DC3150" w:rsidRDefault="00DC3150" w:rsidP="00846050">
      <w:pPr>
        <w:pStyle w:val="ListParagraph"/>
        <w:numPr>
          <w:ilvl w:val="0"/>
          <w:numId w:val="9"/>
        </w:numPr>
        <w:bidi w:val="0"/>
      </w:pPr>
      <w:r>
        <w:lastRenderedPageBreak/>
        <w:t xml:space="preserve">When transaction ends </w:t>
      </w:r>
      <w:proofErr w:type="spellStart"/>
      <w:r>
        <w:t>wm_end</w:t>
      </w:r>
      <w:proofErr w:type="spellEnd"/>
      <w:r>
        <w:t xml:space="preserve"> output would be asserted for 1 cycle to notify that the WM has ended the current transaction and is ready for another one.</w:t>
      </w:r>
    </w:p>
    <w:p w:rsidR="00DC3150" w:rsidRDefault="00DC3150" w:rsidP="00DC3150">
      <w:pPr>
        <w:pStyle w:val="ListParagraph"/>
        <w:bidi w:val="0"/>
      </w:pPr>
    </w:p>
    <w:p w:rsidR="00DC3150" w:rsidRDefault="00DC3150" w:rsidP="00DC3150">
      <w:pPr>
        <w:pStyle w:val="ListParagraph"/>
        <w:bidi w:val="0"/>
      </w:pPr>
      <w:r>
        <w:t>An example of how to connect a wishbone master is shown in the following  figure.</w:t>
      </w:r>
    </w:p>
    <w:p w:rsidR="00DC3150" w:rsidRPr="003074FD" w:rsidRDefault="00DC3150" w:rsidP="00DC3150">
      <w:pPr>
        <w:pStyle w:val="ListParagraph"/>
        <w:keepNext/>
        <w:bidi w:val="0"/>
        <w:rPr>
          <w:rtl/>
        </w:rPr>
      </w:pPr>
      <w:r>
        <w:rPr>
          <w:noProof/>
        </w:rPr>
        <w:drawing>
          <wp:inline distT="0" distB="0" distL="0" distR="0" wp14:anchorId="5B5F04CD" wp14:editId="674805DC">
            <wp:extent cx="5274310" cy="4294340"/>
            <wp:effectExtent l="19050" t="0" r="2540" b="0"/>
            <wp:docPr id="35"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srcRect/>
                    <a:stretch>
                      <a:fillRect/>
                    </a:stretch>
                  </pic:blipFill>
                  <pic:spPr bwMode="auto">
                    <a:xfrm>
                      <a:off x="0" y="0"/>
                      <a:ext cx="5274310" cy="4294340"/>
                    </a:xfrm>
                    <a:prstGeom prst="rect">
                      <a:avLst/>
                    </a:prstGeom>
                    <a:noFill/>
                    <a:ln w="9525">
                      <a:noFill/>
                      <a:miter lim="800000"/>
                      <a:headEnd/>
                      <a:tailEnd/>
                    </a:ln>
                  </pic:spPr>
                </pic:pic>
              </a:graphicData>
            </a:graphic>
          </wp:inline>
        </w:drawing>
      </w:r>
    </w:p>
    <w:p w:rsidR="00DC3150" w:rsidRDefault="00DC3150" w:rsidP="00DC3150">
      <w:pPr>
        <w:pStyle w:val="Caption"/>
        <w:bidi w:val="0"/>
        <w:jc w:val="center"/>
      </w:pPr>
      <w:bookmarkStart w:id="423" w:name="_Toc341813398"/>
      <w:bookmarkStart w:id="424" w:name="_Toc378517787"/>
      <w:bookmarkStart w:id="425" w:name="_Toc378518958"/>
      <w:r>
        <w:t xml:space="preserve">Figure </w:t>
      </w:r>
      <w:fldSimple w:instr=" SEQ Figure \* ARABIC ">
        <w:r w:rsidR="0000669E">
          <w:rPr>
            <w:noProof/>
          </w:rPr>
          <w:t>37</w:t>
        </w:r>
      </w:fldSimple>
      <w:r>
        <w:t xml:space="preserve"> - Connecting a Wishbone Master</w:t>
      </w:r>
      <w:bookmarkEnd w:id="423"/>
      <w:bookmarkEnd w:id="424"/>
      <w:bookmarkEnd w:id="425"/>
    </w:p>
    <w:p w:rsidR="00DC3150" w:rsidRDefault="00DC3150" w:rsidP="00DC3150">
      <w:pPr>
        <w:pStyle w:val="ListParagraph"/>
        <w:keepNext/>
        <w:bidi w:val="0"/>
        <w:rPr>
          <w:b/>
          <w:bCs/>
          <w:u w:val="single"/>
        </w:rPr>
      </w:pPr>
      <w:r w:rsidRPr="00D47E2B">
        <w:rPr>
          <w:b/>
          <w:bCs/>
          <w:u w:val="single"/>
        </w:rPr>
        <w:t>Important signals:</w:t>
      </w:r>
    </w:p>
    <w:p w:rsidR="00DC3150" w:rsidRDefault="00DC3150" w:rsidP="00DC3150">
      <w:pPr>
        <w:pStyle w:val="ListParagraph"/>
        <w:keepNext/>
        <w:bidi w:val="0"/>
      </w:pPr>
      <w:r>
        <w:rPr>
          <w:b/>
          <w:bCs/>
        </w:rPr>
        <w:t xml:space="preserve">STALL_I - </w:t>
      </w:r>
      <w:r>
        <w:t xml:space="preserve"> A signal received from a client indicating the client is not ready for a transaction. When stall is asserted WM holds the transaction and waits for STALL_I to be de-asserted.</w:t>
      </w:r>
    </w:p>
    <w:p w:rsidR="00DC3150" w:rsidRDefault="00DC3150" w:rsidP="00DC3150">
      <w:pPr>
        <w:pStyle w:val="ListParagraph"/>
        <w:keepNext/>
        <w:bidi w:val="0"/>
      </w:pPr>
      <w:r>
        <w:rPr>
          <w:b/>
          <w:bCs/>
        </w:rPr>
        <w:t xml:space="preserve">ERR_I – </w:t>
      </w:r>
      <w:r>
        <w:t xml:space="preserve">A signal received from Wishbone </w:t>
      </w:r>
      <w:proofErr w:type="spellStart"/>
      <w:r>
        <w:t>Intercon</w:t>
      </w:r>
      <w:proofErr w:type="spellEnd"/>
      <w:r>
        <w:t xml:space="preserve"> and indicates a bus timeout. When ERR_I is asserted the WM is </w:t>
      </w:r>
      <w:proofErr w:type="spellStart"/>
      <w:r>
        <w:t>reseted</w:t>
      </w:r>
      <w:proofErr w:type="spellEnd"/>
      <w:r>
        <w:t xml:space="preserve"> and the transaction ends. The </w:t>
      </w:r>
      <w:proofErr w:type="spellStart"/>
      <w:r>
        <w:t>wm_end</w:t>
      </w:r>
      <w:proofErr w:type="spellEnd"/>
      <w:r>
        <w:t xml:space="preserve"> output is asserted by the WM to notify the requesting unit that the transaction ended.</w:t>
      </w:r>
    </w:p>
    <w:p w:rsidR="00DC3150" w:rsidRDefault="00DC3150" w:rsidP="00DC3150">
      <w:pPr>
        <w:bidi w:val="0"/>
        <w:spacing w:after="0"/>
      </w:pPr>
    </w:p>
    <w:p w:rsidR="00DC3150" w:rsidRDefault="00DC3150" w:rsidP="00DC3150">
      <w:pPr>
        <w:bidi w:val="0"/>
        <w:spacing w:after="0"/>
      </w:pPr>
      <w:r>
        <w:t xml:space="preserve">The Wishbone Master FSM consists of 2 main branches: </w:t>
      </w:r>
    </w:p>
    <w:p w:rsidR="00DC3150" w:rsidRDefault="00DC3150" w:rsidP="00DC3150">
      <w:pPr>
        <w:bidi w:val="0"/>
        <w:spacing w:after="0"/>
      </w:pPr>
      <w:r>
        <w:t>Read – for a reading transaction</w:t>
      </w:r>
    </w:p>
    <w:p w:rsidR="00DC3150" w:rsidRDefault="00DC3150" w:rsidP="00DC3150">
      <w:pPr>
        <w:bidi w:val="0"/>
        <w:spacing w:after="0"/>
      </w:pPr>
      <w:r>
        <w:t>Write – for a writing transaction</w:t>
      </w: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bidi w:val="0"/>
        <w:spacing w:after="0"/>
      </w:pPr>
    </w:p>
    <w:p w:rsidR="00DC3150" w:rsidRDefault="00DC3150" w:rsidP="00DC3150">
      <w:pPr>
        <w:keepNext/>
        <w:bidi w:val="0"/>
        <w:spacing w:after="0"/>
        <w:jc w:val="center"/>
      </w:pPr>
      <w:r>
        <w:rPr>
          <w:noProof/>
        </w:rPr>
        <w:drawing>
          <wp:inline distT="0" distB="0" distL="0" distR="0" wp14:anchorId="5115BD82" wp14:editId="4A141658">
            <wp:extent cx="5274310" cy="37945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274310" cy="3794573"/>
                    </a:xfrm>
                    <a:prstGeom prst="rect">
                      <a:avLst/>
                    </a:prstGeom>
                  </pic:spPr>
                </pic:pic>
              </a:graphicData>
            </a:graphic>
          </wp:inline>
        </w:drawing>
      </w:r>
    </w:p>
    <w:p w:rsidR="00DC3150" w:rsidRDefault="00DC3150" w:rsidP="00DC3150">
      <w:pPr>
        <w:pStyle w:val="Caption"/>
        <w:bidi w:val="0"/>
        <w:jc w:val="center"/>
      </w:pPr>
      <w:bookmarkStart w:id="426" w:name="_Toc340787069"/>
      <w:bookmarkStart w:id="427" w:name="_Toc341813399"/>
      <w:bookmarkStart w:id="428" w:name="_Toc378517788"/>
      <w:bookmarkStart w:id="429" w:name="_Toc378518959"/>
      <w:r>
        <w:t xml:space="preserve">Figure </w:t>
      </w:r>
      <w:fldSimple w:instr=" SEQ Figure \* ARABIC ">
        <w:r w:rsidR="0000669E">
          <w:rPr>
            <w:noProof/>
          </w:rPr>
          <w:t>38</w:t>
        </w:r>
      </w:fldSimple>
      <w:r>
        <w:rPr>
          <w:noProof/>
        </w:rPr>
        <w:t xml:space="preserve"> - Wishbone Master FSM</w:t>
      </w:r>
      <w:bookmarkEnd w:id="426"/>
      <w:bookmarkEnd w:id="427"/>
      <w:bookmarkEnd w:id="428"/>
      <w:bookmarkEnd w:id="429"/>
    </w:p>
    <w:p w:rsidR="00DC3150" w:rsidRDefault="00DC3150" w:rsidP="00DC3150">
      <w:pPr>
        <w:keepNext/>
        <w:bidi w:val="0"/>
        <w:spacing w:after="0"/>
        <w:jc w:val="center"/>
      </w:pPr>
    </w:p>
    <w:p w:rsidR="00DC3150" w:rsidRDefault="00DC3150" w:rsidP="00DC3150">
      <w:pPr>
        <w:bidi w:val="0"/>
        <w:spacing w:after="0"/>
      </w:pPr>
    </w:p>
    <w:tbl>
      <w:tblPr>
        <w:tblW w:w="10473" w:type="dxa"/>
        <w:jc w:val="center"/>
        <w:tblInd w:w="-856" w:type="dxa"/>
        <w:tblLook w:val="04A0" w:firstRow="1" w:lastRow="0" w:firstColumn="1" w:lastColumn="0" w:noHBand="0" w:noVBand="1"/>
      </w:tblPr>
      <w:tblGrid>
        <w:gridCol w:w="2251"/>
        <w:gridCol w:w="1263"/>
        <w:gridCol w:w="2250"/>
        <w:gridCol w:w="4709"/>
      </w:tblGrid>
      <w:tr w:rsidR="00DC3150" w:rsidRPr="008E5441" w:rsidTr="00D95175">
        <w:trPr>
          <w:trHeight w:val="240"/>
          <w:jc w:val="center"/>
        </w:trPr>
        <w:tc>
          <w:tcPr>
            <w:tcW w:w="225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signal name</w:t>
            </w:r>
          </w:p>
        </w:tc>
        <w:tc>
          <w:tcPr>
            <w:tcW w:w="1263"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2250" w:type="dxa"/>
            <w:tcBorders>
              <w:top w:val="single" w:sz="4" w:space="0" w:color="auto"/>
              <w:left w:val="nil"/>
              <w:bottom w:val="single" w:sz="4" w:space="0" w:color="auto"/>
              <w:right w:val="single" w:sz="4" w:space="0" w:color="auto"/>
            </w:tcBorders>
            <w:shd w:val="clear" w:color="000000" w:fill="FFFF00"/>
            <w:noWrap/>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width (bits)</w:t>
            </w:r>
          </w:p>
        </w:tc>
        <w:tc>
          <w:tcPr>
            <w:tcW w:w="4709" w:type="dxa"/>
            <w:tcBorders>
              <w:top w:val="single" w:sz="4" w:space="0" w:color="auto"/>
              <w:left w:val="nil"/>
              <w:bottom w:val="single" w:sz="4" w:space="0" w:color="auto"/>
              <w:right w:val="single" w:sz="4" w:space="0" w:color="auto"/>
            </w:tcBorders>
            <w:shd w:val="clear" w:color="000000" w:fill="FFFF0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ADR_O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address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WE_O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STB_O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TGA_O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TGD_O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length word</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ACK_I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when valid data is received from WS or for successful write operation in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DAT_I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received from WS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ERR_I</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Watchdog interrupts, resets wishbone master</w:t>
            </w:r>
          </w:p>
        </w:tc>
      </w:tr>
      <w:tr w:rsidR="00DC3150" w:rsidRPr="008E5441" w:rsidTr="00D95175">
        <w:trPr>
          <w:trHeight w:val="188"/>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Input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ram_aout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ram_aout_valid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address is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Del="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ram_din_valid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RAM Output data valid</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wm_start</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when '1' WM starts a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determines if the WM will make a read('0') or write('1') transaction</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 is the client which the data is directed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lastRenderedPageBreak/>
              <w:t>len_in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 of the data (in words)</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addr_in</w:t>
            </w:r>
            <w:proofErr w:type="spellEnd"/>
            <w:r w:rsidRPr="00091ED8">
              <w:rPr>
                <w:rFonts w:ascii="Calibri" w:hAnsi="Calibri" w:cs="Calibri"/>
                <w:color w:val="000000"/>
                <w:sz w:val="18"/>
                <w:szCs w:val="18"/>
              </w:rPr>
              <w:t xml:space="preserve">        </w:t>
            </w:r>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 xml:space="preserve"> * </w:t>
            </w: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address in the client that the information will be written to</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ram_start_addr</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addr_bits_g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start address for WM to read from RAM</w:t>
            </w:r>
          </w:p>
        </w:tc>
      </w:tr>
      <w:tr w:rsidR="00DC3150" w:rsidRPr="008E5441" w:rsidTr="00D95175">
        <w:trPr>
          <w:trHeight w:val="240"/>
          <w:jc w:val="center"/>
        </w:trPr>
        <w:tc>
          <w:tcPr>
            <w:tcW w:w="2251" w:type="dxa"/>
            <w:tcBorders>
              <w:top w:val="nil"/>
              <w:left w:val="single" w:sz="4" w:space="0" w:color="auto"/>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wm_end</w:t>
            </w:r>
            <w:proofErr w:type="spellEnd"/>
          </w:p>
        </w:tc>
        <w:tc>
          <w:tcPr>
            <w:tcW w:w="1263"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250" w:type="dxa"/>
            <w:tcBorders>
              <w:top w:val="nil"/>
              <w:left w:val="nil"/>
              <w:bottom w:val="single" w:sz="4" w:space="0" w:color="auto"/>
              <w:right w:val="single" w:sz="4" w:space="0" w:color="auto"/>
            </w:tcBorders>
            <w:shd w:val="clear" w:color="auto" w:fill="auto"/>
            <w:noWrap/>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4709" w:type="dxa"/>
            <w:tcBorders>
              <w:top w:val="nil"/>
              <w:left w:val="nil"/>
              <w:bottom w:val="single" w:sz="4" w:space="0" w:color="auto"/>
              <w:right w:val="single" w:sz="4" w:space="0" w:color="auto"/>
            </w:tcBorders>
            <w:shd w:val="clear" w:color="auto" w:fill="auto"/>
            <w:vAlign w:val="center"/>
          </w:tcPr>
          <w:p w:rsidR="00DC3150" w:rsidRPr="00745C1A"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when '1' WM ended a transaction or </w:t>
            </w:r>
            <w:proofErr w:type="spellStart"/>
            <w:r w:rsidRPr="00091ED8">
              <w:rPr>
                <w:rFonts w:ascii="Calibri" w:hAnsi="Calibri" w:cs="Calibri"/>
                <w:color w:val="000000"/>
                <w:sz w:val="18"/>
                <w:szCs w:val="18"/>
              </w:rPr>
              <w:t>reseted</w:t>
            </w:r>
            <w:proofErr w:type="spellEnd"/>
            <w:r w:rsidRPr="00091ED8">
              <w:rPr>
                <w:rFonts w:ascii="Calibri" w:hAnsi="Calibri" w:cs="Calibri"/>
                <w:color w:val="000000"/>
                <w:sz w:val="18"/>
                <w:szCs w:val="18"/>
              </w:rPr>
              <w:t xml:space="preserve"> by watchdog ERR_I signal</w:t>
            </w:r>
          </w:p>
        </w:tc>
      </w:tr>
    </w:tbl>
    <w:p w:rsidR="00DC3150" w:rsidRDefault="00DC3150" w:rsidP="00DC3150">
      <w:pPr>
        <w:bidi w:val="0"/>
        <w:spacing w:after="0"/>
      </w:pPr>
    </w:p>
    <w:p w:rsidR="00DC3150" w:rsidRDefault="00DC3150" w:rsidP="00DC3150">
      <w:pPr>
        <w:pStyle w:val="Caption"/>
        <w:keepNext/>
        <w:jc w:val="center"/>
      </w:pPr>
      <w:bookmarkStart w:id="430" w:name="_Toc331865070"/>
      <w:bookmarkStart w:id="431" w:name="_Toc340785145"/>
      <w:bookmarkStart w:id="432" w:name="_Toc341813366"/>
      <w:bookmarkStart w:id="433" w:name="_Toc378517858"/>
      <w:bookmarkStart w:id="434" w:name="_Toc378519034"/>
      <w:r>
        <w:t xml:space="preserve">Table </w:t>
      </w:r>
      <w:fldSimple w:instr=" SEQ Table \* ARABIC ">
        <w:r w:rsidR="00D1530F">
          <w:rPr>
            <w:noProof/>
          </w:rPr>
          <w:t>50</w:t>
        </w:r>
      </w:fldSimple>
      <w:r>
        <w:rPr>
          <w:noProof/>
        </w:rPr>
        <w:t xml:space="preserve"> - Wishbone Master interface</w:t>
      </w:r>
      <w:bookmarkEnd w:id="430"/>
      <w:bookmarkEnd w:id="431"/>
      <w:bookmarkEnd w:id="432"/>
      <w:bookmarkEnd w:id="433"/>
      <w:bookmarkEnd w:id="434"/>
    </w:p>
    <w:p w:rsidR="00DC3150" w:rsidRDefault="00DC3150" w:rsidP="00DC3150">
      <w:pPr>
        <w:pStyle w:val="Caption"/>
        <w:keepNext/>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Length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63B04">
              <w:rPr>
                <w:rFonts w:ascii="Calibri" w:eastAsia="Times New Roman" w:hAnsi="Calibri" w:cs="Calibri"/>
                <w:color w:val="000000"/>
                <w:sz w:val="18"/>
                <w:szCs w:val="18"/>
              </w:rPr>
              <w:t>addr_bits_g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Log2 of the size of the RAM connected to master</w:t>
            </w:r>
          </w:p>
        </w:tc>
      </w:tr>
    </w:tbl>
    <w:p w:rsidR="00DC3150" w:rsidRDefault="00DC3150" w:rsidP="00DC3150">
      <w:pPr>
        <w:pStyle w:val="Caption"/>
        <w:keepNext/>
        <w:jc w:val="center"/>
      </w:pPr>
      <w:bookmarkStart w:id="435" w:name="_Toc331865071"/>
      <w:bookmarkStart w:id="436" w:name="_Toc340785146"/>
      <w:bookmarkStart w:id="437" w:name="_Toc341813367"/>
      <w:bookmarkStart w:id="438" w:name="_Toc378517859"/>
      <w:bookmarkStart w:id="439" w:name="_Toc378519035"/>
      <w:r>
        <w:t xml:space="preserve">Table </w:t>
      </w:r>
      <w:fldSimple w:instr=" SEQ Table \* ARABIC ">
        <w:r w:rsidR="00D1530F">
          <w:rPr>
            <w:noProof/>
          </w:rPr>
          <w:t>51</w:t>
        </w:r>
      </w:fldSimple>
      <w:r>
        <w:t xml:space="preserve"> - Wishbone Master generics</w:t>
      </w:r>
      <w:bookmarkEnd w:id="435"/>
      <w:bookmarkEnd w:id="436"/>
      <w:bookmarkEnd w:id="437"/>
      <w:bookmarkEnd w:id="438"/>
      <w:bookmarkEnd w:id="439"/>
    </w:p>
    <w:p w:rsidR="00DC3150" w:rsidRDefault="00DC3150" w:rsidP="00DC3150">
      <w:pPr>
        <w:pStyle w:val="Heading3"/>
        <w:bidi w:val="0"/>
        <w:ind w:left="900"/>
        <w:rPr>
          <w:b w:val="0"/>
          <w:bCs w:val="0"/>
        </w:rPr>
      </w:pPr>
      <w:bookmarkStart w:id="440" w:name="_Toc332270046"/>
    </w:p>
    <w:p w:rsidR="00DC3150" w:rsidRPr="001E45FF" w:rsidRDefault="00DC3150" w:rsidP="00DC3150">
      <w:pPr>
        <w:bidi w:val="0"/>
      </w:pPr>
    </w:p>
    <w:p w:rsidR="00DC3150" w:rsidRDefault="003728E9" w:rsidP="00857276">
      <w:pPr>
        <w:pStyle w:val="Heading3"/>
        <w:bidi w:val="0"/>
        <w:rPr>
          <w:b w:val="0"/>
          <w:bCs w:val="0"/>
        </w:rPr>
      </w:pPr>
      <w:bookmarkStart w:id="441" w:name="_Toc340785966"/>
      <w:bookmarkStart w:id="442" w:name="_Ref341449019"/>
      <w:bookmarkStart w:id="443" w:name="_Ref341454047"/>
      <w:bookmarkStart w:id="444" w:name="_Ref341456819"/>
      <w:bookmarkStart w:id="445" w:name="_Ref341457982"/>
      <w:bookmarkStart w:id="446" w:name="_Toc341813277"/>
      <w:bookmarkStart w:id="447" w:name="_Toc378518893"/>
      <w:r>
        <w:t>3.</w:t>
      </w:r>
      <w:r w:rsidR="00857276">
        <w:t>9</w:t>
      </w:r>
      <w:r>
        <w:t>.5</w:t>
      </w:r>
      <w:r>
        <w:tab/>
      </w:r>
      <w:r w:rsidR="00DC3150">
        <w:t>Wishbone Slave</w:t>
      </w:r>
      <w:bookmarkEnd w:id="440"/>
      <w:bookmarkEnd w:id="441"/>
      <w:bookmarkEnd w:id="442"/>
      <w:bookmarkEnd w:id="443"/>
      <w:bookmarkEnd w:id="444"/>
      <w:bookmarkEnd w:id="445"/>
      <w:bookmarkEnd w:id="446"/>
      <w:bookmarkEnd w:id="447"/>
    </w:p>
    <w:p w:rsidR="00DC3150" w:rsidRDefault="00DC3150" w:rsidP="00DC3150">
      <w:pPr>
        <w:bidi w:val="0"/>
      </w:pPr>
      <w:r>
        <w:t xml:space="preserve">Wishbone Slave is the client’s interface to the system. The unit is based on the same principles as the wishbone master. It has the simplest hardware that can handle the wishbone communication. Therefore it only responds to wishbone master signals and passes any information received to its host’s units without any processing.  </w:t>
      </w:r>
    </w:p>
    <w:p w:rsidR="00DC3150" w:rsidRDefault="00DC3150" w:rsidP="00DC3150">
      <w:pPr>
        <w:bidi w:val="0"/>
        <w:spacing w:after="0"/>
      </w:pPr>
      <w:r>
        <w:t xml:space="preserve">Important: The Wishbone mode of work implemented is </w:t>
      </w:r>
      <w:r>
        <w:rPr>
          <w:b/>
          <w:bCs/>
        </w:rPr>
        <w:t>pipeline</w:t>
      </w:r>
      <w:r>
        <w:t xml:space="preserve"> mode. Therefore , the slave automatically responds to a write transaction with an ACK after one cycle.</w:t>
      </w:r>
    </w:p>
    <w:p w:rsidR="00DC3150" w:rsidRDefault="00DC3150" w:rsidP="00DC3150">
      <w:pPr>
        <w:bidi w:val="0"/>
        <w:spacing w:after="0"/>
      </w:pPr>
      <w:r>
        <w:t>A read request could be answered by the client at any time.</w:t>
      </w:r>
    </w:p>
    <w:p w:rsidR="00DC3150" w:rsidRDefault="00DC3150" w:rsidP="00DC3150">
      <w:pPr>
        <w:bidi w:val="0"/>
        <w:spacing w:after="0"/>
      </w:pPr>
    </w:p>
    <w:p w:rsidR="00DC3150" w:rsidRDefault="00DC3150" w:rsidP="00DC3150">
      <w:pPr>
        <w:bidi w:val="0"/>
        <w:spacing w:after="0"/>
        <w:rPr>
          <w:b/>
          <w:bCs/>
          <w:u w:val="single"/>
        </w:rPr>
      </w:pPr>
      <w:r w:rsidRPr="00D47E2B">
        <w:rPr>
          <w:b/>
          <w:bCs/>
          <w:u w:val="single"/>
        </w:rPr>
        <w:t>Connecting a Wishbone Slave</w:t>
      </w:r>
      <w:r>
        <w:rPr>
          <w:b/>
          <w:bCs/>
          <w:u w:val="single"/>
        </w:rPr>
        <w:t>:</w:t>
      </w:r>
    </w:p>
    <w:p w:rsidR="00DC3150" w:rsidRDefault="00DC3150" w:rsidP="00DC3150">
      <w:pPr>
        <w:bidi w:val="0"/>
        <w:spacing w:after="0"/>
      </w:pPr>
      <w:r>
        <w:t>A Wishbone Slave could be connected to a register unit, RAM or any other unit that could save the data once it is broadcasted on the bus.</w:t>
      </w:r>
    </w:p>
    <w:p w:rsidR="00DC3150" w:rsidRDefault="00DC3150" w:rsidP="00DC3150">
      <w:pPr>
        <w:bidi w:val="0"/>
        <w:spacing w:after="0"/>
      </w:pPr>
      <w:r>
        <w:t>The WS signals should be connected as followed:</w:t>
      </w:r>
    </w:p>
    <w:p w:rsidR="00DC3150" w:rsidRDefault="00DC3150" w:rsidP="00DC3150">
      <w:pPr>
        <w:bidi w:val="0"/>
        <w:spacing w:after="0"/>
      </w:pPr>
      <w:r w:rsidRPr="00D47E2B">
        <w:rPr>
          <w:u w:val="single"/>
        </w:rPr>
        <w:t>Always connected:</w:t>
      </w:r>
      <w:r>
        <w:t xml:space="preserve"> </w:t>
      </w:r>
      <w:proofErr w:type="spellStart"/>
      <w:r>
        <w:t>Reg_data</w:t>
      </w:r>
      <w:proofErr w:type="spellEnd"/>
      <w:r>
        <w:t xml:space="preserve">, </w:t>
      </w:r>
      <w:proofErr w:type="spellStart"/>
      <w:r>
        <w:t>reg_data_valid</w:t>
      </w:r>
      <w:proofErr w:type="spellEnd"/>
      <w:r>
        <w:t xml:space="preserve">, </w:t>
      </w:r>
      <w:proofErr w:type="spellStart"/>
      <w:r>
        <w:t>wr_en</w:t>
      </w:r>
      <w:proofErr w:type="spellEnd"/>
      <w:r>
        <w:t xml:space="preserve">, </w:t>
      </w:r>
      <w:proofErr w:type="spellStart"/>
      <w:r>
        <w:t>ws_data</w:t>
      </w:r>
      <w:proofErr w:type="spellEnd"/>
      <w:r>
        <w:t xml:space="preserve">, </w:t>
      </w:r>
      <w:proofErr w:type="spellStart"/>
      <w:r>
        <w:t>ws_data_valid</w:t>
      </w:r>
      <w:proofErr w:type="spellEnd"/>
      <w:r>
        <w:t>, address.</w:t>
      </w:r>
    </w:p>
    <w:p w:rsidR="00DC3150" w:rsidRDefault="00DC3150" w:rsidP="00DC3150">
      <w:pPr>
        <w:bidi w:val="0"/>
        <w:spacing w:after="0"/>
      </w:pPr>
      <w:r w:rsidRPr="001A590E">
        <w:rPr>
          <w:u w:val="single"/>
        </w:rPr>
        <w:t>Optional</w:t>
      </w:r>
      <w:r>
        <w:rPr>
          <w:u w:val="single"/>
        </w:rPr>
        <w:t xml:space="preserve">: </w:t>
      </w:r>
      <w:proofErr w:type="spellStart"/>
      <w:r>
        <w:t>typ</w:t>
      </w:r>
      <w:proofErr w:type="spellEnd"/>
      <w:r>
        <w:t xml:space="preserve">, </w:t>
      </w:r>
      <w:proofErr w:type="spellStart"/>
      <w:r>
        <w:t>len</w:t>
      </w:r>
      <w:proofErr w:type="spellEnd"/>
      <w:r>
        <w:t xml:space="preserve">, </w:t>
      </w:r>
      <w:proofErr w:type="spellStart"/>
      <w:r>
        <w:t>active_cycle</w:t>
      </w:r>
      <w:proofErr w:type="spellEnd"/>
      <w:r>
        <w:t xml:space="preserve"> </w:t>
      </w:r>
    </w:p>
    <w:p w:rsidR="00DC3150" w:rsidRDefault="00DC3150" w:rsidP="00DC3150">
      <w:pPr>
        <w:bidi w:val="0"/>
        <w:spacing w:after="0"/>
      </w:pPr>
      <w:r>
        <w:rPr>
          <w:u w:val="single"/>
        </w:rPr>
        <w:t>Stall signal:</w:t>
      </w:r>
      <w:r>
        <w:t xml:space="preserve"> The stall signal should be driven by the client or alternatively connected constantly to ‘0’.</w:t>
      </w:r>
    </w:p>
    <w:p w:rsidR="00DC3150" w:rsidRDefault="00DC3150" w:rsidP="00DC3150">
      <w:pPr>
        <w:bidi w:val="0"/>
        <w:spacing w:after="0"/>
      </w:pPr>
    </w:p>
    <w:p w:rsidR="00DC3150" w:rsidRDefault="00DC3150" w:rsidP="00DC3150">
      <w:pPr>
        <w:bidi w:val="0"/>
        <w:spacing w:after="0"/>
      </w:pPr>
      <w:r>
        <w:t>An example for a connection of a Wishbone Slave to a registers unit is shown in the following figure.</w:t>
      </w:r>
    </w:p>
    <w:p w:rsidR="00DC3150" w:rsidRDefault="00DC3150" w:rsidP="00DC3150">
      <w:pPr>
        <w:keepNext/>
        <w:bidi w:val="0"/>
        <w:spacing w:after="0"/>
      </w:pPr>
      <w:r>
        <w:rPr>
          <w:noProof/>
        </w:rPr>
        <w:lastRenderedPageBreak/>
        <w:drawing>
          <wp:inline distT="0" distB="0" distL="0" distR="0" wp14:anchorId="7FA9F9F1" wp14:editId="36E699CC">
            <wp:extent cx="4686300" cy="2600325"/>
            <wp:effectExtent l="19050" t="0" r="0" b="0"/>
            <wp:docPr id="65" name="תמונה 62" descr="C:\Project\Documentation\connecting_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Project\Documentation\connecting_ws.jpg"/>
                    <pic:cNvPicPr>
                      <a:picLocks noChangeAspect="1" noChangeArrowheads="1"/>
                    </pic:cNvPicPr>
                  </pic:nvPicPr>
                  <pic:blipFill>
                    <a:blip r:embed="rId74" cstate="print"/>
                    <a:srcRect/>
                    <a:stretch>
                      <a:fillRect/>
                    </a:stretch>
                  </pic:blipFill>
                  <pic:spPr bwMode="auto">
                    <a:xfrm>
                      <a:off x="0" y="0"/>
                      <a:ext cx="4686300" cy="2600325"/>
                    </a:xfrm>
                    <a:prstGeom prst="rect">
                      <a:avLst/>
                    </a:prstGeom>
                    <a:noFill/>
                    <a:ln w="9525">
                      <a:noFill/>
                      <a:miter lim="800000"/>
                      <a:headEnd/>
                      <a:tailEnd/>
                    </a:ln>
                  </pic:spPr>
                </pic:pic>
              </a:graphicData>
            </a:graphic>
          </wp:inline>
        </w:drawing>
      </w:r>
    </w:p>
    <w:p w:rsidR="00DC3150" w:rsidRDefault="00DC3150" w:rsidP="00DC3150">
      <w:pPr>
        <w:pStyle w:val="Caption"/>
        <w:bidi w:val="0"/>
        <w:jc w:val="center"/>
      </w:pPr>
      <w:bookmarkStart w:id="448" w:name="_Toc341813400"/>
      <w:bookmarkStart w:id="449" w:name="_Toc378517789"/>
      <w:bookmarkStart w:id="450" w:name="_Toc378518960"/>
      <w:r>
        <w:t xml:space="preserve">Figure </w:t>
      </w:r>
      <w:fldSimple w:instr=" SEQ Figure \* ARABIC ">
        <w:r w:rsidR="0000669E">
          <w:rPr>
            <w:noProof/>
          </w:rPr>
          <w:t>39</w:t>
        </w:r>
      </w:fldSimple>
      <w:r>
        <w:t xml:space="preserve"> - Connecting a Wishbone Slave</w:t>
      </w:r>
      <w:bookmarkEnd w:id="448"/>
      <w:bookmarkEnd w:id="449"/>
      <w:bookmarkEnd w:id="450"/>
    </w:p>
    <w:p w:rsidR="00DC3150" w:rsidRDefault="00DC3150" w:rsidP="00DC3150">
      <w:pPr>
        <w:bidi w:val="0"/>
        <w:spacing w:after="0"/>
      </w:pPr>
    </w:p>
    <w:tbl>
      <w:tblPr>
        <w:tblW w:w="10463" w:type="dxa"/>
        <w:jc w:val="center"/>
        <w:tblInd w:w="97" w:type="dxa"/>
        <w:tblLook w:val="04A0" w:firstRow="1" w:lastRow="0" w:firstColumn="1" w:lastColumn="0" w:noHBand="0" w:noVBand="1"/>
      </w:tblPr>
      <w:tblGrid>
        <w:gridCol w:w="2049"/>
        <w:gridCol w:w="1239"/>
        <w:gridCol w:w="2232"/>
        <w:gridCol w:w="4943"/>
      </w:tblGrid>
      <w:tr w:rsidR="00DC3150" w:rsidRPr="00CD1205" w:rsidTr="00D95175">
        <w:trPr>
          <w:trHeight w:val="315"/>
          <w:jc w:val="center"/>
        </w:trPr>
        <w:tc>
          <w:tcPr>
            <w:tcW w:w="2049" w:type="dxa"/>
            <w:tcBorders>
              <w:top w:val="single" w:sz="8" w:space="0" w:color="auto"/>
              <w:left w:val="single" w:sz="8" w:space="0" w:color="auto"/>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signal name</w:t>
            </w:r>
          </w:p>
        </w:tc>
        <w:tc>
          <w:tcPr>
            <w:tcW w:w="1239"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type</w:t>
            </w:r>
          </w:p>
        </w:tc>
        <w:tc>
          <w:tcPr>
            <w:tcW w:w="2021" w:type="dxa"/>
            <w:tcBorders>
              <w:top w:val="single" w:sz="8" w:space="0" w:color="auto"/>
              <w:left w:val="nil"/>
              <w:bottom w:val="single" w:sz="8" w:space="0" w:color="auto"/>
              <w:right w:val="single" w:sz="8" w:space="0" w:color="auto"/>
            </w:tcBorders>
            <w:shd w:val="clear" w:color="000000" w:fill="FFFF00"/>
            <w:noWrap/>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width (bits)</w:t>
            </w:r>
          </w:p>
        </w:tc>
        <w:tc>
          <w:tcPr>
            <w:tcW w:w="5154" w:type="dxa"/>
            <w:tcBorders>
              <w:top w:val="single" w:sz="8" w:space="0" w:color="auto"/>
              <w:left w:val="nil"/>
              <w:bottom w:val="single" w:sz="8" w:space="0" w:color="auto"/>
              <w:right w:val="single" w:sz="8" w:space="0" w:color="auto"/>
            </w:tcBorders>
            <w:shd w:val="clear" w:color="000000" w:fill="FFFF00"/>
            <w:vAlign w:val="bottom"/>
            <w:hideMark/>
          </w:tcPr>
          <w:p w:rsidR="00DC3150" w:rsidRPr="00CD1205" w:rsidRDefault="00DC3150" w:rsidP="00D95175">
            <w:pPr>
              <w:bidi w:val="0"/>
              <w:spacing w:after="0" w:line="240" w:lineRule="auto"/>
              <w:jc w:val="center"/>
              <w:rPr>
                <w:rFonts w:ascii="Calibri" w:eastAsia="Times New Roman" w:hAnsi="Calibri" w:cs="Calibri"/>
                <w:b/>
                <w:bCs/>
                <w:color w:val="000000"/>
                <w:sz w:val="18"/>
                <w:szCs w:val="18"/>
              </w:rPr>
            </w:pPr>
            <w:r w:rsidRPr="00CD1205">
              <w:rPr>
                <w:rFonts w:ascii="Calibri" w:eastAsia="Times New Roman" w:hAnsi="Calibri" w:cs="Calibri"/>
                <w:b/>
                <w:bCs/>
                <w:color w:val="000000"/>
                <w:sz w:val="18"/>
                <w:szCs w:val="18"/>
              </w:rPr>
              <w:t>description</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sys_clk</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clock</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sys_reset</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system reset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ADR_I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addr</w:t>
            </w:r>
            <w:proofErr w:type="spellEnd"/>
            <w:r w:rsidRPr="00091ED8">
              <w:rPr>
                <w:rFonts w:ascii="Calibri" w:hAnsi="Calibri" w:cs="Calibri"/>
                <w:color w:val="000000"/>
                <w:sz w:val="18"/>
                <w:szCs w:val="18"/>
              </w:rPr>
              <w:t xml:space="preserv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data_in</w:t>
            </w:r>
            <w:proofErr w:type="spellEnd"/>
            <w:r w:rsidRPr="00091ED8">
              <w:rPr>
                <w:rFonts w:ascii="Calibri" w:hAnsi="Calibri" w:cs="Calibri"/>
                <w:color w:val="000000"/>
                <w:sz w:val="18"/>
                <w:szCs w:val="18"/>
              </w:rPr>
              <w:t xml:space="preserv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WE_I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write, '0' for read</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STB_I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 for active bus operation, '0' for no bus operation</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CYC_I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for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 '0' for no bus </w:t>
            </w:r>
            <w:proofErr w:type="spellStart"/>
            <w:r w:rsidRPr="00091ED8">
              <w:rPr>
                <w:rFonts w:ascii="Calibri" w:hAnsi="Calibri" w:cs="Calibri"/>
                <w:color w:val="000000"/>
                <w:sz w:val="18"/>
                <w:szCs w:val="18"/>
              </w:rPr>
              <w:t>transmition</w:t>
            </w:r>
            <w:proofErr w:type="spellEnd"/>
            <w:r w:rsidRPr="00091ED8">
              <w:rPr>
                <w:rFonts w:ascii="Calibri" w:hAnsi="Calibri" w:cs="Calibri"/>
                <w:color w:val="000000"/>
                <w:sz w:val="18"/>
                <w:szCs w:val="18"/>
              </w:rPr>
              <w:t xml:space="preserve"> request</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TGA_I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contains the type word</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TGD_I</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contains the </w:t>
            </w:r>
            <w:proofErr w:type="spellStart"/>
            <w:r w:rsidRPr="00091ED8">
              <w:rPr>
                <w:rFonts w:ascii="Calibri" w:hAnsi="Calibri" w:cs="Calibri"/>
                <w:color w:val="000000"/>
                <w:sz w:val="18"/>
                <w:szCs w:val="18"/>
              </w:rPr>
              <w:t>len</w:t>
            </w:r>
            <w:proofErr w:type="spellEnd"/>
            <w:r w:rsidRPr="00091ED8">
              <w:rPr>
                <w:rFonts w:ascii="Calibri" w:hAnsi="Calibri" w:cs="Calibri"/>
                <w:color w:val="000000"/>
                <w:sz w:val="18"/>
                <w:szCs w:val="18"/>
              </w:rPr>
              <w:t xml:space="preserve"> word</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ACK_O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'1' when valid data is transmitted to MW or for successful write operation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transmit to MW</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STALL_O</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STALL - WS is not available for transaction </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typ</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type_d_g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Type</w:t>
            </w:r>
          </w:p>
        </w:tc>
      </w:tr>
      <w:tr w:rsidR="00DC3150" w:rsidRPr="00CD1205" w:rsidTr="00D95175">
        <w:trPr>
          <w:trHeight w:val="51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addr</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addr_d_g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the beginning address in the client that the information will be written to</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len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t>
            </w:r>
            <w:proofErr w:type="spellStart"/>
            <w:r w:rsidRPr="00091ED8">
              <w:rPr>
                <w:rFonts w:ascii="Calibri" w:hAnsi="Calibri" w:cs="Calibri"/>
                <w:color w:val="000000"/>
                <w:sz w:val="18"/>
                <w:szCs w:val="18"/>
              </w:rPr>
              <w:t>data_width_g</w:t>
            </w:r>
            <w:proofErr w:type="spellEnd"/>
            <w:r w:rsidRPr="00091ED8">
              <w:rPr>
                <w:rFonts w:ascii="Calibri" w:hAnsi="Calibri" w:cs="Calibri"/>
                <w:color w:val="000000"/>
                <w:sz w:val="18"/>
                <w:szCs w:val="18"/>
              </w:rPr>
              <w:t>)*(</w:t>
            </w:r>
            <w:proofErr w:type="spellStart"/>
            <w:r w:rsidRPr="00091ED8">
              <w:rPr>
                <w:rFonts w:ascii="Calibri" w:hAnsi="Calibri" w:cs="Calibri"/>
                <w:color w:val="000000"/>
                <w:sz w:val="18"/>
                <w:szCs w:val="18"/>
              </w:rPr>
              <w:t>len_d_g</w:t>
            </w:r>
            <w:proofErr w:type="spellEnd"/>
            <w:r w:rsidRPr="00091ED8">
              <w:rPr>
                <w:rFonts w:ascii="Calibri" w:hAnsi="Calibri" w:cs="Calibri"/>
                <w:color w:val="000000"/>
                <w:sz w:val="18"/>
                <w:szCs w:val="18"/>
              </w:rPr>
              <w:t>)</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Length</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wr_en</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out to registers</w:t>
            </w:r>
          </w:p>
        </w:tc>
      </w:tr>
      <w:tr w:rsidR="00DC3150" w:rsidRPr="00CD1205" w:rsidTr="00D95175">
        <w:trPr>
          <w:trHeight w:val="25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write data</w:t>
            </w:r>
          </w:p>
        </w:tc>
      </w:tr>
      <w:tr w:rsidR="00DC3150" w:rsidRPr="00CD1205" w:rsidTr="00D95175">
        <w:trPr>
          <w:trHeight w:val="340"/>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ws_data_valid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valid to registers</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data_width_g</w:t>
            </w:r>
            <w:proofErr w:type="spellEnd"/>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reg_data_valid</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data to be transmitted to the WM validity</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proofErr w:type="spellStart"/>
            <w:r w:rsidRPr="00091ED8">
              <w:rPr>
                <w:rFonts w:ascii="Calibri" w:hAnsi="Calibri" w:cs="Calibri"/>
                <w:color w:val="000000"/>
                <w:sz w:val="18"/>
                <w:szCs w:val="18"/>
              </w:rPr>
              <w:t>active_cycle</w:t>
            </w:r>
            <w:proofErr w:type="spellEnd"/>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output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 xml:space="preserve">CYC_I </w:t>
            </w:r>
            <w:proofErr w:type="spellStart"/>
            <w:r w:rsidRPr="00091ED8">
              <w:rPr>
                <w:rFonts w:ascii="Calibri" w:hAnsi="Calibri" w:cs="Calibri"/>
                <w:color w:val="000000"/>
                <w:sz w:val="18"/>
                <w:szCs w:val="18"/>
              </w:rPr>
              <w:t>outputed</w:t>
            </w:r>
            <w:proofErr w:type="spellEnd"/>
            <w:r w:rsidRPr="00091ED8">
              <w:rPr>
                <w:rFonts w:ascii="Calibri" w:hAnsi="Calibri" w:cs="Calibri"/>
                <w:color w:val="000000"/>
                <w:sz w:val="18"/>
                <w:szCs w:val="18"/>
              </w:rPr>
              <w:t xml:space="preserve"> to user side</w:t>
            </w:r>
          </w:p>
        </w:tc>
      </w:tr>
      <w:tr w:rsidR="00DC3150" w:rsidRPr="00CD1205" w:rsidTr="00D95175">
        <w:trPr>
          <w:trHeight w:val="315"/>
          <w:jc w:val="center"/>
        </w:trPr>
        <w:tc>
          <w:tcPr>
            <w:tcW w:w="2049" w:type="dxa"/>
            <w:tcBorders>
              <w:top w:val="nil"/>
              <w:left w:val="single" w:sz="8" w:space="0" w:color="auto"/>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w:t>
            </w:r>
          </w:p>
        </w:tc>
        <w:tc>
          <w:tcPr>
            <w:tcW w:w="1239"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input</w:t>
            </w:r>
          </w:p>
        </w:tc>
        <w:tc>
          <w:tcPr>
            <w:tcW w:w="2021" w:type="dxa"/>
            <w:tcBorders>
              <w:top w:val="nil"/>
              <w:left w:val="nil"/>
              <w:bottom w:val="single" w:sz="8" w:space="0" w:color="auto"/>
              <w:right w:val="single" w:sz="8" w:space="0" w:color="auto"/>
            </w:tcBorders>
            <w:shd w:val="clear" w:color="auto" w:fill="auto"/>
            <w:noWrap/>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1</w:t>
            </w:r>
          </w:p>
        </w:tc>
        <w:tc>
          <w:tcPr>
            <w:tcW w:w="5154" w:type="dxa"/>
            <w:tcBorders>
              <w:top w:val="nil"/>
              <w:left w:val="nil"/>
              <w:bottom w:val="single" w:sz="8" w:space="0" w:color="auto"/>
              <w:right w:val="single" w:sz="8" w:space="0" w:color="auto"/>
            </w:tcBorders>
            <w:shd w:val="clear" w:color="auto" w:fill="auto"/>
            <w:vAlign w:val="bottom"/>
          </w:tcPr>
          <w:p w:rsidR="00DC3150" w:rsidRPr="00135939" w:rsidRDefault="00DC3150" w:rsidP="00D95175">
            <w:pPr>
              <w:bidi w:val="0"/>
              <w:spacing w:after="0" w:line="240" w:lineRule="auto"/>
              <w:rPr>
                <w:rFonts w:ascii="Calibri" w:eastAsia="Times New Roman" w:hAnsi="Calibri" w:cs="Calibri"/>
                <w:color w:val="000000"/>
                <w:sz w:val="18"/>
                <w:szCs w:val="18"/>
              </w:rPr>
            </w:pPr>
            <w:r w:rsidRPr="00091ED8">
              <w:rPr>
                <w:rFonts w:ascii="Calibri" w:hAnsi="Calibri" w:cs="Calibri"/>
                <w:color w:val="000000"/>
                <w:sz w:val="18"/>
                <w:szCs w:val="18"/>
              </w:rPr>
              <w:t>stall - suspend wishbone transaction</w:t>
            </w:r>
          </w:p>
        </w:tc>
      </w:tr>
    </w:tbl>
    <w:p w:rsidR="00DC3150" w:rsidRDefault="00DC3150" w:rsidP="00DC3150">
      <w:pPr>
        <w:pStyle w:val="Caption"/>
        <w:jc w:val="center"/>
        <w:rPr>
          <w:noProof/>
        </w:rPr>
      </w:pPr>
      <w:bookmarkStart w:id="451" w:name="_Toc331865072"/>
      <w:bookmarkStart w:id="452" w:name="_Toc340785147"/>
      <w:bookmarkStart w:id="453" w:name="_Toc341813368"/>
      <w:bookmarkStart w:id="454" w:name="_Toc378517860"/>
      <w:bookmarkStart w:id="455" w:name="_Toc378519036"/>
      <w:r>
        <w:t xml:space="preserve">Table </w:t>
      </w:r>
      <w:fldSimple w:instr=" SEQ Table \* ARABIC ">
        <w:r w:rsidR="00D1530F">
          <w:rPr>
            <w:noProof/>
          </w:rPr>
          <w:t>52</w:t>
        </w:r>
      </w:fldSimple>
      <w:r>
        <w:rPr>
          <w:noProof/>
        </w:rPr>
        <w:t xml:space="preserve"> - whishbone slave interface</w:t>
      </w:r>
      <w:bookmarkEnd w:id="451"/>
      <w:bookmarkEnd w:id="452"/>
      <w:bookmarkEnd w:id="453"/>
      <w:bookmarkEnd w:id="454"/>
      <w:bookmarkEnd w:id="455"/>
    </w:p>
    <w:p w:rsidR="00DC3150" w:rsidRDefault="00DC3150" w:rsidP="00DC3150">
      <w:pPr>
        <w:bidi w:val="0"/>
      </w:pPr>
    </w:p>
    <w:tbl>
      <w:tblPr>
        <w:tblW w:w="10553" w:type="dxa"/>
        <w:jc w:val="center"/>
        <w:tblInd w:w="-2572" w:type="dxa"/>
        <w:tblLook w:val="04A0" w:firstRow="1" w:lastRow="0" w:firstColumn="1" w:lastColumn="0" w:noHBand="0" w:noVBand="1"/>
      </w:tblPr>
      <w:tblGrid>
        <w:gridCol w:w="3988"/>
        <w:gridCol w:w="870"/>
        <w:gridCol w:w="1422"/>
        <w:gridCol w:w="4273"/>
      </w:tblGrid>
      <w:tr w:rsidR="00DC3150" w:rsidRPr="008E5441" w:rsidTr="00D95175">
        <w:trPr>
          <w:trHeight w:val="303"/>
          <w:jc w:val="center"/>
        </w:trPr>
        <w:tc>
          <w:tcPr>
            <w:tcW w:w="3988"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DC3150" w:rsidRPr="008E5441" w:rsidRDefault="00DC3150" w:rsidP="00D95175">
            <w:pPr>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lastRenderedPageBreak/>
              <w:t>generic name</w:t>
            </w:r>
          </w:p>
        </w:tc>
        <w:tc>
          <w:tcPr>
            <w:tcW w:w="870" w:type="dxa"/>
            <w:tcBorders>
              <w:top w:val="single" w:sz="4" w:space="0" w:color="auto"/>
              <w:left w:val="nil"/>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type</w:t>
            </w:r>
          </w:p>
        </w:tc>
        <w:tc>
          <w:tcPr>
            <w:tcW w:w="1422" w:type="dxa"/>
            <w:tcBorders>
              <w:top w:val="single" w:sz="4" w:space="0" w:color="auto"/>
              <w:left w:val="nil"/>
              <w:bottom w:val="single" w:sz="4" w:space="0" w:color="auto"/>
              <w:right w:val="single" w:sz="4" w:space="0" w:color="auto"/>
            </w:tcBorders>
            <w:shd w:val="clear" w:color="000000" w:fill="00B0F0"/>
            <w:vAlign w:val="center"/>
          </w:tcPr>
          <w:p w:rsidR="00DC3150" w:rsidRPr="00204745" w:rsidRDefault="00DC3150" w:rsidP="00D95175">
            <w:pPr>
              <w:bidi w:val="0"/>
              <w:spacing w:after="0" w:line="240" w:lineRule="auto"/>
              <w:jc w:val="center"/>
              <w:rPr>
                <w:rFonts w:ascii="Calibri" w:eastAsia="Times New Roman" w:hAnsi="Calibri" w:cs="Calibri"/>
                <w:b/>
                <w:bCs/>
                <w:color w:val="000000"/>
                <w:sz w:val="18"/>
                <w:szCs w:val="18"/>
              </w:rPr>
            </w:pPr>
            <w:r>
              <w:rPr>
                <w:rFonts w:ascii="Calibri" w:eastAsia="Times New Roman" w:hAnsi="Calibri" w:cs="Calibri"/>
                <w:b/>
                <w:bCs/>
                <w:color w:val="000000"/>
                <w:sz w:val="18"/>
                <w:szCs w:val="18"/>
              </w:rPr>
              <w:t>Actual</w:t>
            </w:r>
            <w:r w:rsidRPr="00204745">
              <w:rPr>
                <w:rFonts w:ascii="Calibri" w:eastAsia="Times New Roman" w:hAnsi="Calibri" w:cs="Calibri"/>
                <w:b/>
                <w:bCs/>
                <w:color w:val="000000"/>
                <w:sz w:val="18"/>
                <w:szCs w:val="18"/>
              </w:rPr>
              <w:t xml:space="preserve"> value</w:t>
            </w:r>
          </w:p>
        </w:tc>
        <w:tc>
          <w:tcPr>
            <w:tcW w:w="4273" w:type="dxa"/>
            <w:tcBorders>
              <w:top w:val="single" w:sz="4" w:space="0" w:color="auto"/>
              <w:left w:val="single" w:sz="4" w:space="0" w:color="auto"/>
              <w:bottom w:val="single" w:sz="4" w:space="0" w:color="auto"/>
              <w:right w:val="single" w:sz="4" w:space="0" w:color="auto"/>
            </w:tcBorders>
            <w:shd w:val="clear" w:color="000000" w:fill="00B0F0"/>
            <w:vAlign w:val="bottom"/>
            <w:hideMark/>
          </w:tcPr>
          <w:p w:rsidR="00DC3150" w:rsidRPr="008E5441" w:rsidRDefault="00DC3150" w:rsidP="00D95175">
            <w:pPr>
              <w:bidi w:val="0"/>
              <w:spacing w:after="0" w:line="240" w:lineRule="auto"/>
              <w:jc w:val="center"/>
              <w:rPr>
                <w:rFonts w:ascii="Calibri" w:eastAsia="Times New Roman" w:hAnsi="Calibri" w:cs="Calibri"/>
                <w:b/>
                <w:bCs/>
                <w:color w:val="000000"/>
                <w:sz w:val="18"/>
                <w:szCs w:val="18"/>
              </w:rPr>
            </w:pPr>
            <w:r w:rsidRPr="008E5441">
              <w:rPr>
                <w:rFonts w:ascii="Calibri" w:eastAsia="Times New Roman" w:hAnsi="Calibri" w:cs="Calibri"/>
                <w:b/>
                <w:bCs/>
                <w:color w:val="000000"/>
                <w:sz w:val="18"/>
                <w:szCs w:val="18"/>
              </w:rPr>
              <w:t>description</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reset_polarity_g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std_logic</w:t>
            </w:r>
            <w:proofErr w:type="spellEnd"/>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'0' = Active Low, '1' = Active High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data_width_g</w:t>
            </w:r>
            <w:proofErr w:type="spellEnd"/>
            <w:r w:rsidRPr="008E5441">
              <w:rPr>
                <w:rFonts w:ascii="Calibri" w:eastAsia="Times New Roman" w:hAnsi="Calibri" w:cs="Calibri"/>
                <w:color w:val="000000"/>
                <w:sz w:val="18"/>
                <w:szCs w:val="18"/>
              </w:rPr>
              <w:t xml:space="preserve">   </w:t>
            </w:r>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natural</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8</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defines the width of the data lines of the system</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type_d_g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Type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addr_d_g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3</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Address Depth</w:t>
            </w:r>
          </w:p>
        </w:tc>
      </w:tr>
      <w:tr w:rsidR="00DC3150" w:rsidRPr="008E5441" w:rsidTr="00D95175">
        <w:trPr>
          <w:trHeight w:val="303"/>
          <w:jc w:val="center"/>
        </w:trPr>
        <w:tc>
          <w:tcPr>
            <w:tcW w:w="3988" w:type="dxa"/>
            <w:tcBorders>
              <w:top w:val="nil"/>
              <w:left w:val="single" w:sz="4" w:space="0" w:color="auto"/>
              <w:bottom w:val="single" w:sz="4" w:space="0" w:color="auto"/>
              <w:right w:val="single" w:sz="4" w:space="0" w:color="auto"/>
            </w:tcBorders>
            <w:shd w:val="clear" w:color="auto" w:fill="auto"/>
            <w:noWrap/>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proofErr w:type="spellStart"/>
            <w:r w:rsidRPr="008E5441">
              <w:rPr>
                <w:rFonts w:ascii="Calibri" w:eastAsia="Times New Roman" w:hAnsi="Calibri" w:cs="Calibri"/>
                <w:color w:val="000000"/>
                <w:sz w:val="18"/>
                <w:szCs w:val="18"/>
              </w:rPr>
              <w:t>len_d_g</w:t>
            </w:r>
            <w:proofErr w:type="spellEnd"/>
          </w:p>
        </w:tc>
        <w:tc>
          <w:tcPr>
            <w:tcW w:w="870" w:type="dxa"/>
            <w:tcBorders>
              <w:top w:val="nil"/>
              <w:left w:val="nil"/>
              <w:bottom w:val="single" w:sz="4" w:space="0" w:color="auto"/>
              <w:right w:val="single" w:sz="4" w:space="0" w:color="auto"/>
            </w:tcBorders>
            <w:shd w:val="clear" w:color="auto" w:fill="auto"/>
            <w:vAlign w:val="bottom"/>
            <w:hideMark/>
          </w:tcPr>
          <w:p w:rsidR="00DC3150" w:rsidRPr="008E5441" w:rsidRDefault="00DC3150" w:rsidP="00D95175">
            <w:pPr>
              <w:bidi w:val="0"/>
              <w:spacing w:after="0" w:line="240" w:lineRule="auto"/>
              <w:rPr>
                <w:rFonts w:ascii="Calibri" w:eastAsia="Times New Roman" w:hAnsi="Calibri" w:cs="Calibri"/>
                <w:color w:val="000000"/>
                <w:sz w:val="18"/>
                <w:szCs w:val="18"/>
              </w:rPr>
            </w:pPr>
            <w:r w:rsidRPr="008E5441">
              <w:rPr>
                <w:rFonts w:ascii="Calibri" w:eastAsia="Times New Roman" w:hAnsi="Calibri" w:cs="Calibri"/>
                <w:color w:val="000000"/>
                <w:sz w:val="18"/>
                <w:szCs w:val="18"/>
              </w:rPr>
              <w:t>positive</w:t>
            </w:r>
          </w:p>
        </w:tc>
        <w:tc>
          <w:tcPr>
            <w:tcW w:w="1422" w:type="dxa"/>
            <w:tcBorders>
              <w:top w:val="single" w:sz="4" w:space="0" w:color="auto"/>
              <w:left w:val="nil"/>
              <w:bottom w:val="single" w:sz="4" w:space="0" w:color="auto"/>
              <w:right w:val="single" w:sz="4" w:space="0" w:color="auto"/>
            </w:tcBorders>
          </w:tcPr>
          <w:p w:rsidR="00DC3150" w:rsidRPr="008E5441" w:rsidRDefault="00DC3150" w:rsidP="00D95175">
            <w:pPr>
              <w:bidi w:val="0"/>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1</w:t>
            </w:r>
          </w:p>
        </w:tc>
        <w:tc>
          <w:tcPr>
            <w:tcW w:w="4273" w:type="dxa"/>
            <w:tcBorders>
              <w:top w:val="nil"/>
              <w:left w:val="single" w:sz="4" w:space="0" w:color="auto"/>
              <w:bottom w:val="single" w:sz="4" w:space="0" w:color="auto"/>
              <w:right w:val="single" w:sz="4" w:space="0" w:color="auto"/>
            </w:tcBorders>
            <w:shd w:val="clear" w:color="auto" w:fill="auto"/>
            <w:vAlign w:val="bottom"/>
            <w:hideMark/>
          </w:tcPr>
          <w:p w:rsidR="00DC3150" w:rsidRDefault="00DC3150" w:rsidP="00D95175">
            <w:pPr>
              <w:keepNext/>
              <w:bidi w:val="0"/>
              <w:spacing w:after="0" w:line="240" w:lineRule="auto"/>
              <w:rPr>
                <w:rFonts w:ascii="Calibri" w:eastAsia="Times New Roman" w:hAnsi="Calibri" w:cs="Calibri"/>
                <w:b/>
                <w:bCs/>
                <w:color w:val="000000"/>
                <w:sz w:val="18"/>
                <w:szCs w:val="18"/>
              </w:rPr>
            </w:pPr>
            <w:r w:rsidRPr="008E5441">
              <w:rPr>
                <w:rFonts w:ascii="Calibri" w:eastAsia="Times New Roman" w:hAnsi="Calibri" w:cs="Calibri"/>
                <w:color w:val="000000"/>
                <w:sz w:val="18"/>
                <w:szCs w:val="18"/>
              </w:rPr>
              <w:t>Length Depth</w:t>
            </w:r>
          </w:p>
        </w:tc>
      </w:tr>
    </w:tbl>
    <w:p w:rsidR="00DC3150" w:rsidRDefault="00DC3150" w:rsidP="00DC3150">
      <w:pPr>
        <w:pStyle w:val="Caption"/>
        <w:bidi w:val="0"/>
        <w:jc w:val="center"/>
      </w:pPr>
      <w:bookmarkStart w:id="456" w:name="_Toc341813369"/>
      <w:bookmarkStart w:id="457" w:name="_Toc378517861"/>
      <w:bookmarkStart w:id="458" w:name="_Toc378519037"/>
      <w:r>
        <w:t xml:space="preserve">Table </w:t>
      </w:r>
      <w:fldSimple w:instr=" SEQ Table \* ARABIC ">
        <w:r w:rsidR="00D1530F">
          <w:rPr>
            <w:noProof/>
          </w:rPr>
          <w:t>53</w:t>
        </w:r>
      </w:fldSimple>
      <w:r>
        <w:t xml:space="preserve"> - Wishbone Slave generics</w:t>
      </w:r>
      <w:bookmarkEnd w:id="456"/>
      <w:bookmarkEnd w:id="457"/>
      <w:bookmarkEnd w:id="458"/>
    </w:p>
    <w:p w:rsidR="00857276" w:rsidRDefault="00857276" w:rsidP="00857276">
      <w:pPr>
        <w:pStyle w:val="Heading3"/>
        <w:bidi w:val="0"/>
      </w:pPr>
      <w:bookmarkStart w:id="459" w:name="_Toc374298516"/>
    </w:p>
    <w:p w:rsidR="00427729" w:rsidRDefault="003728E9" w:rsidP="00037926">
      <w:pPr>
        <w:pStyle w:val="Heading3"/>
        <w:bidi w:val="0"/>
      </w:pPr>
      <w:bookmarkStart w:id="460" w:name="_Toc378518894"/>
      <w:r>
        <w:t>3.</w:t>
      </w:r>
      <w:r w:rsidR="00857276">
        <w:t>9</w:t>
      </w:r>
      <w:r>
        <w:t>.6</w:t>
      </w:r>
      <w:r>
        <w:tab/>
      </w:r>
      <w:r w:rsidR="00037926">
        <w:t>OUTPUT BLOCK</w:t>
      </w:r>
      <w:r w:rsidR="00427729">
        <w:t xml:space="preserve"> (compressed file memory)</w:t>
      </w:r>
      <w:bookmarkEnd w:id="459"/>
      <w:bookmarkEnd w:id="460"/>
    </w:p>
    <w:p w:rsidR="00857276" w:rsidRDefault="00857276" w:rsidP="00427729">
      <w:pPr>
        <w:bidi w:val="0"/>
        <w:rPr>
          <w:rStyle w:val="Emphasis"/>
          <w:bCs/>
          <w:i w:val="0"/>
        </w:rPr>
      </w:pPr>
    </w:p>
    <w:p w:rsidR="00427729" w:rsidRPr="00427729" w:rsidRDefault="00427729" w:rsidP="00857276">
      <w:pPr>
        <w:bidi w:val="0"/>
        <w:rPr>
          <w:rStyle w:val="Emphasis"/>
          <w:b w:val="0"/>
          <w:bCs/>
          <w:i w:val="0"/>
          <w:iCs/>
        </w:rPr>
      </w:pPr>
      <w:r w:rsidRPr="00427729">
        <w:rPr>
          <w:rStyle w:val="Emphasis"/>
          <w:bCs/>
          <w:i w:val="0"/>
        </w:rPr>
        <w:t>General Description</w:t>
      </w:r>
    </w:p>
    <w:p w:rsidR="00427729" w:rsidRDefault="00427729" w:rsidP="00427729">
      <w:pPr>
        <w:bidi w:val="0"/>
      </w:pPr>
      <w:r w:rsidRPr="00520704">
        <w:t xml:space="preserve"> </w:t>
      </w:r>
      <w:r>
        <w:t>The unit's goal is to be used as a data container between the core's fast data output to the slow TX PATH interface through wishbone protocol.</w:t>
      </w:r>
    </w:p>
    <w:p w:rsidR="00D04FBC" w:rsidRDefault="00D04FBC" w:rsidP="00D04FBC">
      <w:pPr>
        <w:bidi w:val="0"/>
      </w:pPr>
      <w:r>
        <w:rPr>
          <w:noProof/>
        </w:rPr>
        <w:drawing>
          <wp:inline distT="0" distB="0" distL="0" distR="0" wp14:anchorId="47A6FBB4" wp14:editId="6C130500">
            <wp:extent cx="3016250" cy="4548505"/>
            <wp:effectExtent l="0" t="0" r="0" b="4445"/>
            <wp:docPr id="70" name="Picture 70" descr="C:\Users\מורן\Desktop\SYNTESIS\OUTPUT 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מורן\Desktop\SYNTESIS\OUTPUT BLOC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0" cy="4548505"/>
                    </a:xfrm>
                    <a:prstGeom prst="rect">
                      <a:avLst/>
                    </a:prstGeom>
                    <a:noFill/>
                    <a:ln>
                      <a:noFill/>
                    </a:ln>
                  </pic:spPr>
                </pic:pic>
              </a:graphicData>
            </a:graphic>
          </wp:inline>
        </w:drawing>
      </w:r>
    </w:p>
    <w:p w:rsidR="007E6E71" w:rsidRPr="007E6E71" w:rsidRDefault="007E6E71" w:rsidP="007E6E71">
      <w:pPr>
        <w:pStyle w:val="Caption"/>
        <w:bidi w:val="0"/>
        <w:jc w:val="center"/>
        <w:rPr>
          <w:rStyle w:val="Emphasis"/>
          <w:b/>
          <w:bCs w:val="0"/>
          <w:i w:val="0"/>
          <w:iCs/>
        </w:rPr>
      </w:pPr>
      <w:bookmarkStart w:id="461" w:name="_Toc378517790"/>
      <w:bookmarkStart w:id="462" w:name="_Toc378518961"/>
      <w:r>
        <w:t xml:space="preserve">Figure </w:t>
      </w:r>
      <w:fldSimple w:instr=" SEQ Figure \* ARABIC ">
        <w:r w:rsidR="0000669E">
          <w:rPr>
            <w:noProof/>
          </w:rPr>
          <w:t>40</w:t>
        </w:r>
      </w:fldSimple>
      <w:r>
        <w:rPr>
          <w:noProof/>
        </w:rPr>
        <w:t>- Output block</w:t>
      </w:r>
      <w:bookmarkEnd w:id="461"/>
      <w:bookmarkEnd w:id="462"/>
    </w:p>
    <w:p w:rsidR="0038301B" w:rsidRDefault="0038301B" w:rsidP="007E6E71">
      <w:pPr>
        <w:bidi w:val="0"/>
        <w:rPr>
          <w:rStyle w:val="Emphasis"/>
        </w:rPr>
      </w:pPr>
    </w:p>
    <w:p w:rsidR="0038301B" w:rsidRDefault="0038301B" w:rsidP="0038301B">
      <w:pPr>
        <w:bidi w:val="0"/>
        <w:rPr>
          <w:rStyle w:val="Emphasis"/>
        </w:rPr>
      </w:pPr>
    </w:p>
    <w:p w:rsidR="00427729" w:rsidRDefault="00427729" w:rsidP="0038301B">
      <w:pPr>
        <w:bidi w:val="0"/>
        <w:rPr>
          <w:rStyle w:val="Emphasis"/>
        </w:rPr>
      </w:pPr>
      <w:r>
        <w:rPr>
          <w:rStyle w:val="Emphasis"/>
        </w:rPr>
        <w:lastRenderedPageBreak/>
        <w:t>Functionality</w:t>
      </w:r>
    </w:p>
    <w:p w:rsidR="00427729" w:rsidRDefault="00427729" w:rsidP="00427729">
      <w:pPr>
        <w:bidi w:val="0"/>
      </w:pPr>
      <w:r w:rsidRPr="00520704">
        <w:t xml:space="preserve"> </w:t>
      </w:r>
      <w:r>
        <w:t xml:space="preserve">The unit reads the whole file from the  core and afterwards initiates its transmission to the TX PATH unit (via Wishbone </w:t>
      </w:r>
      <w:proofErr w:type="spellStart"/>
      <w:r>
        <w:t>intercon</w:t>
      </w:r>
      <w:proofErr w:type="spellEnd"/>
      <w:r>
        <w:t>) which will encapsulate it with the header bytes and transmit it according to UART protocol.</w:t>
      </w:r>
    </w:p>
    <w:p w:rsidR="00427729" w:rsidRDefault="00427729" w:rsidP="00427729">
      <w:pPr>
        <w:bidi w:val="0"/>
      </w:pPr>
      <w:r>
        <w:t>Reused components:</w:t>
      </w:r>
    </w:p>
    <w:p w:rsidR="00427729" w:rsidRDefault="00427729" w:rsidP="00846050">
      <w:pPr>
        <w:pStyle w:val="ListParagraph"/>
        <w:numPr>
          <w:ilvl w:val="0"/>
          <w:numId w:val="16"/>
        </w:numPr>
        <w:bidi w:val="0"/>
      </w:pPr>
      <w:r>
        <w:t>Wishbone master</w:t>
      </w:r>
    </w:p>
    <w:p w:rsidR="00427729" w:rsidRDefault="00427729" w:rsidP="00846050">
      <w:pPr>
        <w:pStyle w:val="ListParagraph"/>
        <w:numPr>
          <w:ilvl w:val="0"/>
          <w:numId w:val="16"/>
        </w:numPr>
        <w:bidi w:val="0"/>
      </w:pPr>
      <w:r>
        <w:t>Wishbone slave</w:t>
      </w:r>
    </w:p>
    <w:p w:rsidR="00427729" w:rsidRDefault="00427729" w:rsidP="00846050">
      <w:pPr>
        <w:pStyle w:val="ListParagraph"/>
        <w:numPr>
          <w:ilvl w:val="0"/>
          <w:numId w:val="16"/>
        </w:numPr>
        <w:bidi w:val="0"/>
      </w:pPr>
      <w:r>
        <w:t>2X General FIFO</w:t>
      </w:r>
    </w:p>
    <w:p w:rsidR="00427729" w:rsidRDefault="00427729" w:rsidP="00427729">
      <w:pPr>
        <w:bidi w:val="0"/>
      </w:pPr>
      <w:r>
        <w:t xml:space="preserve">In order to initiate a transmission the unit contains a Wishbone master which transfers a message with "type = </w:t>
      </w:r>
      <w:proofErr w:type="spellStart"/>
      <w:r>
        <w:t>tx_type_g</w:t>
      </w:r>
      <w:proofErr w:type="spellEnd"/>
      <w:r>
        <w:t xml:space="preserve">" field. This message will be routed by the Wishbone </w:t>
      </w:r>
      <w:proofErr w:type="spellStart"/>
      <w:r>
        <w:t>intercon</w:t>
      </w:r>
      <w:proofErr w:type="spellEnd"/>
      <w:r>
        <w:t xml:space="preserve"> according to this field to the Wishbone slave in the TX path unit. The message will contain 1 byte of data that'll contain the bytes amount that the unit intends to transmit to the TX path unit in this transaction.</w:t>
      </w:r>
    </w:p>
    <w:p w:rsidR="00427729" w:rsidRDefault="00427729" w:rsidP="00427729">
      <w:pPr>
        <w:bidi w:val="0"/>
      </w:pPr>
      <w:r>
        <w:t xml:space="preserve">The TX path slave unit will transfer the data to the master of the unit and it will send requests that contains "type = </w:t>
      </w:r>
      <w:proofErr w:type="spellStart"/>
      <w:r>
        <w:t>output_block_type_g</w:t>
      </w:r>
      <w:proofErr w:type="spellEnd"/>
      <w:r>
        <w:t>" in order to receive data from the output block FIFO through the unit's slave.</w:t>
      </w:r>
    </w:p>
    <w:p w:rsidR="00427729" w:rsidRDefault="00427729" w:rsidP="00846050">
      <w:pPr>
        <w:pStyle w:val="ListParagraph"/>
        <w:numPr>
          <w:ilvl w:val="0"/>
          <w:numId w:val="15"/>
        </w:numPr>
        <w:bidi w:val="0"/>
      </w:pPr>
      <w:r w:rsidRPr="003B2F9E">
        <w:t>The TX path unit is reuse of an existing block which was built as unit that is being informed from where to read and how much.</w:t>
      </w:r>
      <w:r>
        <w:t xml:space="preserve"> It could have been written as a unit that will directly receive data writing.</w:t>
      </w:r>
    </w:p>
    <w:p w:rsidR="00427729" w:rsidRDefault="00427729" w:rsidP="00427729">
      <w:pPr>
        <w:bidi w:val="0"/>
      </w:pPr>
      <w:r>
        <w:t>The unit contains 2 RAM memories that are used as a FIFO. The first memory is 8 byte long and the second is 32(KB) in order to be able to cope with full size input block. (the big memory is based on generic values in order to support block max size changing, the second memory is 8 bytes long in order to contain the added header in case of a 32KB uncompressed file).</w:t>
      </w:r>
    </w:p>
    <w:p w:rsidR="00427729" w:rsidRDefault="00427729" w:rsidP="00427729">
      <w:pPr>
        <w:bidi w:val="0"/>
      </w:pPr>
      <w:r>
        <w:t xml:space="preserve">The small memory is called short FIFO, reads data from the compressor and is managed by "FSM IN", it transfers the data to the large memory FIFO that is managed by "FSM OUT" which sends the data when it's called to the Wishbone </w:t>
      </w:r>
      <w:proofErr w:type="spellStart"/>
      <w:r>
        <w:t>Intercon</w:t>
      </w:r>
      <w:proofErr w:type="spellEnd"/>
      <w:r>
        <w:t xml:space="preserve"> that'll route them to the TX PATH.</w:t>
      </w:r>
    </w:p>
    <w:p w:rsidR="00427729" w:rsidRDefault="00427729" w:rsidP="00427729">
      <w:pPr>
        <w:bidi w:val="0"/>
      </w:pPr>
      <w:r w:rsidRPr="0096486C">
        <w:t>The connection between the 2 memories is serial and is managed independently .</w:t>
      </w:r>
    </w:p>
    <w:p w:rsidR="00427729" w:rsidRDefault="00427729" w:rsidP="00427729">
      <w:pPr>
        <w:bidi w:val="0"/>
      </w:pPr>
    </w:p>
    <w:p w:rsidR="00427729" w:rsidRDefault="00427729" w:rsidP="00427729">
      <w:pPr>
        <w:bidi w:val="0"/>
      </w:pPr>
    </w:p>
    <w:p w:rsidR="00427729" w:rsidRDefault="00427729" w:rsidP="00427729">
      <w:pPr>
        <w:bidi w:val="0"/>
        <w:rPr>
          <w:b/>
        </w:rPr>
      </w:pPr>
      <w:r w:rsidRPr="006B0C6C">
        <w:rPr>
          <w:b/>
          <w:noProof/>
        </w:rPr>
        <w:lastRenderedPageBreak/>
        <w:drawing>
          <wp:inline distT="0" distB="0" distL="0" distR="0" wp14:anchorId="30B3BE52" wp14:editId="7A992A39">
            <wp:extent cx="4572638" cy="3429479"/>
            <wp:effectExtent l="0" t="0" r="0" b="0"/>
            <wp:docPr id="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72638" cy="3429479"/>
                    </a:xfrm>
                    <a:prstGeom prst="rect">
                      <a:avLst/>
                    </a:prstGeom>
                  </pic:spPr>
                </pic:pic>
              </a:graphicData>
            </a:graphic>
          </wp:inline>
        </w:drawing>
      </w:r>
    </w:p>
    <w:p w:rsidR="00427729" w:rsidRPr="00EC4717" w:rsidRDefault="00427729" w:rsidP="00427729">
      <w:pPr>
        <w:pStyle w:val="Caption"/>
        <w:bidi w:val="0"/>
        <w:jc w:val="center"/>
        <w:rPr>
          <w:b w:val="0"/>
          <w:bCs w:val="0"/>
          <w:i/>
          <w:iCs/>
          <w:u w:val="single"/>
        </w:rPr>
      </w:pPr>
      <w:bookmarkStart w:id="463" w:name="_Toc374298357"/>
      <w:bookmarkStart w:id="464" w:name="_Toc378517791"/>
      <w:bookmarkStart w:id="465" w:name="_Toc378518962"/>
      <w:r w:rsidRPr="00EC4717">
        <w:rPr>
          <w:b w:val="0"/>
          <w:bCs w:val="0"/>
          <w:i/>
          <w:iCs/>
        </w:rPr>
        <w:t xml:space="preserve">Figure </w:t>
      </w:r>
      <w:r w:rsidRPr="00EC4717">
        <w:rPr>
          <w:b w:val="0"/>
          <w:bCs w:val="0"/>
          <w:i/>
          <w:iCs/>
        </w:rPr>
        <w:fldChar w:fldCharType="begin"/>
      </w:r>
      <w:r w:rsidRPr="00EC4717">
        <w:rPr>
          <w:b w:val="0"/>
          <w:bCs w:val="0"/>
          <w:i/>
          <w:iCs/>
        </w:rPr>
        <w:instrText xml:space="preserve"> SEQ Figure \* ARABIC </w:instrText>
      </w:r>
      <w:r w:rsidRPr="00EC4717">
        <w:rPr>
          <w:b w:val="0"/>
          <w:bCs w:val="0"/>
          <w:i/>
          <w:iCs/>
        </w:rPr>
        <w:fldChar w:fldCharType="separate"/>
      </w:r>
      <w:r w:rsidR="0000669E">
        <w:rPr>
          <w:b w:val="0"/>
          <w:bCs w:val="0"/>
          <w:i/>
          <w:iCs/>
          <w:noProof/>
        </w:rPr>
        <w:t>41</w:t>
      </w:r>
      <w:r w:rsidRPr="00EC4717">
        <w:rPr>
          <w:b w:val="0"/>
          <w:bCs w:val="0"/>
          <w:i/>
          <w:iCs/>
        </w:rPr>
        <w:fldChar w:fldCharType="end"/>
      </w:r>
      <w:r w:rsidRPr="00EC4717">
        <w:rPr>
          <w:b w:val="0"/>
          <w:bCs w:val="0"/>
          <w:i/>
          <w:iCs/>
          <w:noProof/>
        </w:rPr>
        <w:t xml:space="preserve"> - Output block illustration</w:t>
      </w:r>
      <w:bookmarkEnd w:id="463"/>
      <w:bookmarkEnd w:id="464"/>
      <w:bookmarkEnd w:id="465"/>
    </w:p>
    <w:p w:rsidR="00427729" w:rsidRDefault="00427729" w:rsidP="00427729">
      <w:pPr>
        <w:bidi w:val="0"/>
        <w:rPr>
          <w:rFonts w:ascii="Cambria" w:hAnsi="Cambria" w:cs="Times New Roman"/>
          <w:b/>
          <w:bCs/>
          <w:color w:val="4F81BD"/>
          <w:sz w:val="26"/>
          <w:szCs w:val="26"/>
        </w:rPr>
      </w:pP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Compressor data receiving- FSM  IN :</w:t>
      </w:r>
    </w:p>
    <w:p w:rsidR="00427729" w:rsidRDefault="00427729" w:rsidP="00427729">
      <w:pPr>
        <w:bidi w:val="0"/>
      </w:pPr>
      <w:r>
        <w:t>This FSM contains only 2 states, its goal is to control the output "ACK_O_2" that signals the core that the unit is available/unavailable to receive any more data.</w:t>
      </w:r>
    </w:p>
    <w:p w:rsidR="00427729" w:rsidRDefault="00427729" w:rsidP="00427729">
      <w:pPr>
        <w:bidi w:val="0"/>
      </w:pPr>
      <w:r>
        <w:t>As long as the core didn't finish transferring the whole file (the unit signals when its data transfer is finished by raising the port "wm_end_2") the unit is in a state where its ready to receive/ receiving more data – "buffering state".</w:t>
      </w:r>
    </w:p>
    <w:p w:rsidR="00427729" w:rsidRDefault="00427729" w:rsidP="00427729">
      <w:pPr>
        <w:bidi w:val="0"/>
      </w:pPr>
      <w:r>
        <w:t>When the core signals that it's done transferring data the unit moves to the next state where it sends data to the next unit and is not able to receive any more data (another compressed file) until all its data is transferred to the transmitting unit - TX PATH.</w:t>
      </w:r>
    </w:p>
    <w:p w:rsidR="00427729" w:rsidRDefault="00427729" w:rsidP="00427729">
      <w:pPr>
        <w:bidi w:val="0"/>
      </w:pPr>
      <w:r>
        <w:t>Then it'll move back to its first state when the FIFO is empty again.</w:t>
      </w:r>
    </w:p>
    <w:p w:rsidR="00427729" w:rsidRPr="00C65880" w:rsidRDefault="00427729" w:rsidP="00427729">
      <w:pPr>
        <w:bidi w:val="0"/>
        <w:rPr>
          <w:rFonts w:ascii="Cambria" w:hAnsi="Cambria" w:cs="Times New Roman"/>
          <w:b/>
          <w:bCs/>
          <w:color w:val="4F81BD"/>
          <w:sz w:val="26"/>
          <w:szCs w:val="26"/>
        </w:rPr>
      </w:pPr>
      <w:r w:rsidRPr="00C65880">
        <w:rPr>
          <w:rFonts w:ascii="Cambria" w:hAnsi="Cambria" w:cs="Times New Roman"/>
          <w:b/>
          <w:bCs/>
          <w:color w:val="4F81BD"/>
          <w:sz w:val="26"/>
          <w:szCs w:val="26"/>
        </w:rPr>
        <w:t>TX PATH data transfer – FSM OUT:</w:t>
      </w:r>
    </w:p>
    <w:p w:rsidR="00427729" w:rsidRDefault="00427729" w:rsidP="00427729">
      <w:pPr>
        <w:bidi w:val="0"/>
      </w:pPr>
      <w:r>
        <w:t>This FSM needs to interact with the Wishbone unit and through it to initiate data transfer from the FIFO in case there is any.</w:t>
      </w:r>
    </w:p>
    <w:p w:rsidR="00427729" w:rsidRDefault="00427729" w:rsidP="00427729">
      <w:pPr>
        <w:bidi w:val="0"/>
      </w:pPr>
      <w:r>
        <w:t>The unit sends a transmit request to the TX path, in which it contains the data length it intends to transmit on the following transaction by using 1 byte in the data field (1 – 256) according to the max frame size.</w:t>
      </w:r>
    </w:p>
    <w:p w:rsidR="00427729" w:rsidRDefault="00427729" w:rsidP="00427729">
      <w:pPr>
        <w:bidi w:val="0"/>
      </w:pPr>
      <w:r>
        <w:t xml:space="preserve">After the Wishbone master receives an ACK for the request it sent (with the ACK comes a flag informing that the destination unit is free – stall=0), the machine will move to the </w:t>
      </w:r>
      <w:r>
        <w:lastRenderedPageBreak/>
        <w:t>following state in which FIFO data reading is performed to the BUS by demand from the master of the TX path unit. The data reading will be performed through the Wishbone slave unit of the sending unit (output block).</w:t>
      </w:r>
    </w:p>
    <w:p w:rsidR="00427729" w:rsidRDefault="00427729" w:rsidP="00427729">
      <w:pPr>
        <w:bidi w:val="0"/>
      </w:pPr>
      <w:r>
        <w:t>After sending the whole data in the current transaction, the unit moves to a state in which it waits until the destination unit will finish sending all the data that was sent to it on the last transaction on UART.</w:t>
      </w:r>
    </w:p>
    <w:p w:rsidR="00427729" w:rsidRPr="002A1697" w:rsidRDefault="00427729" w:rsidP="00427729">
      <w:pPr>
        <w:bidi w:val="0"/>
        <w:rPr>
          <w:b/>
          <w:bCs/>
          <w:color w:val="0070C0"/>
          <w:u w:val="single"/>
        </w:rPr>
      </w:pPr>
      <w:r w:rsidRPr="002A1697">
        <w:rPr>
          <w:b/>
          <w:bCs/>
          <w:color w:val="0070C0"/>
          <w:u w:val="single"/>
        </w:rPr>
        <w:t>Timing calculation between send requests:</w:t>
      </w:r>
    </w:p>
    <w:p w:rsidR="00427729" w:rsidRDefault="00427729" w:rsidP="00427729">
      <w:pPr>
        <w:bidi w:val="0"/>
      </w:pPr>
      <w:r>
        <w:t>In order to calculate the transfer time of each byte through the UART the unit receives the line properties (baud rate, parity bit, stop bit etc.) as generics.</w:t>
      </w:r>
    </w:p>
    <w:p w:rsidR="00427729" w:rsidRDefault="00427729" w:rsidP="00427729">
      <w:pPr>
        <w:bidi w:val="0"/>
      </w:pPr>
      <w:r>
        <w:t>Each byte arriving to the TX path, is transferred by UART protocol, this frame size can change according to the given properties that reflects on the added headers to the data being transferred.</w:t>
      </w:r>
    </w:p>
    <w:p w:rsidR="00427729" w:rsidRDefault="00427729" w:rsidP="00427729">
      <w:pPr>
        <w:bidi w:val="0"/>
      </w:pPr>
      <w:r>
        <w:t>Additionally the UART baud rate reflects on the whole frame transmission. Since it's very slow comparing to the core clock many 50 MHz clock cycles will pass while the frame is transmitted.</w:t>
      </w:r>
    </w:p>
    <w:p w:rsidR="00427729" w:rsidRDefault="00427729" w:rsidP="00427729">
      <w:pPr>
        <w:bidi w:val="0"/>
      </w:pPr>
      <w:r>
        <w:t>Before sending the next data frame the system needs to wait a while according to the following equation:</w:t>
      </w:r>
    </w:p>
    <w:p w:rsidR="00427729" w:rsidRDefault="00427729" w:rsidP="00427729">
      <w:pPr>
        <w:bidi w:val="0"/>
      </w:pPr>
      <w:r w:rsidRPr="00271EB8">
        <w:rPr>
          <w:position w:val="-8"/>
        </w:rPr>
        <w:object w:dxaOrig="9820" w:dyaOrig="240">
          <v:shape id="_x0000_i1027" type="#_x0000_t75" style="width:508.5pt;height:15pt" o:ole="">
            <v:imagedata r:id="rId77" o:title=""/>
          </v:shape>
          <o:OLEObject Type="Embed" ProgID="Equation.DSMT4" ShapeID="_x0000_i1027" DrawAspect="Content" ObjectID="_1452857285" r:id="rId78"/>
        </w:object>
      </w:r>
      <w:r>
        <w:t>requested bytes – the number of bytes transferred to the TX path unit.</w:t>
      </w:r>
    </w:p>
    <w:p w:rsidR="00427729" w:rsidRDefault="00427729" w:rsidP="00427729">
      <w:pPr>
        <w:bidi w:val="0"/>
      </w:pPr>
      <w:r>
        <w:t>Additionally you need to consider the data overhead addition:</w:t>
      </w:r>
    </w:p>
    <w:p w:rsidR="00427729" w:rsidRDefault="00427729" w:rsidP="00846050">
      <w:pPr>
        <w:pStyle w:val="ListParagraph"/>
        <w:numPr>
          <w:ilvl w:val="0"/>
          <w:numId w:val="16"/>
        </w:numPr>
        <w:bidi w:val="0"/>
      </w:pPr>
      <w:proofErr w:type="spellStart"/>
      <w:r>
        <w:t>Addr_depth_g</w:t>
      </w:r>
      <w:proofErr w:type="spellEnd"/>
      <w:r>
        <w:t xml:space="preserve"> – depth of address word in the WB (configured to 8).</w:t>
      </w:r>
    </w:p>
    <w:p w:rsidR="00427729" w:rsidRDefault="00427729" w:rsidP="00846050">
      <w:pPr>
        <w:pStyle w:val="ListParagraph"/>
        <w:numPr>
          <w:ilvl w:val="0"/>
          <w:numId w:val="16"/>
        </w:numPr>
        <w:bidi w:val="0"/>
      </w:pPr>
      <w:proofErr w:type="spellStart"/>
      <w:r>
        <w:t>Len_d_g</w:t>
      </w:r>
      <w:proofErr w:type="spellEnd"/>
      <w:r>
        <w:t xml:space="preserve"> – number of bytes assigned to represent the number of data bytes in the current frame (configured to 1).</w:t>
      </w:r>
    </w:p>
    <w:p w:rsidR="00427729" w:rsidRDefault="00427729" w:rsidP="00846050">
      <w:pPr>
        <w:pStyle w:val="ListParagraph"/>
        <w:numPr>
          <w:ilvl w:val="0"/>
          <w:numId w:val="16"/>
        </w:numPr>
        <w:bidi w:val="0"/>
      </w:pPr>
      <w:proofErr w:type="spellStart"/>
      <w:r>
        <w:t>Type_d_g</w:t>
      </w:r>
      <w:proofErr w:type="spellEnd"/>
      <w:r>
        <w:t xml:space="preserve"> – number of bytes assigned to represent the type field (configured to 1).</w:t>
      </w:r>
    </w:p>
    <w:p w:rsidR="00427729" w:rsidRDefault="00427729" w:rsidP="00427729">
      <w:pPr>
        <w:bidi w:val="0"/>
      </w:pPr>
      <w:r>
        <w:t>Additionally attached the constant 4 that represents the remaining bytes (SOF, CRC, EOF, saved byte).</w:t>
      </w:r>
    </w:p>
    <w:p w:rsidR="00427729" w:rsidRDefault="00427729" w:rsidP="00427729">
      <w:pPr>
        <w:bidi w:val="0"/>
      </w:pPr>
      <w:r>
        <w:t>In addition the TX path's FIFO's depth needs to be considered so another transaction can start without remnants from the former transaction. That'll supply an additional safety period so all the FSMs will return to idle state.</w:t>
      </w:r>
    </w:p>
    <w:p w:rsidR="00427729" w:rsidRDefault="00427729" w:rsidP="00427729">
      <w:pPr>
        <w:bidi w:val="0"/>
      </w:pPr>
      <w:r>
        <w:t>All the last connections yield the number of bytes that the TX path unit needs to transmit on the current frame.</w:t>
      </w:r>
    </w:p>
    <w:p w:rsidR="00427729" w:rsidRDefault="00427729" w:rsidP="00427729">
      <w:pPr>
        <w:bidi w:val="0"/>
      </w:pPr>
      <w:r>
        <w:t>Each byte will be transmitted in UART protocol according to the following calculation:</w:t>
      </w:r>
    </w:p>
    <w:p w:rsidR="00427729" w:rsidRDefault="00427729" w:rsidP="00427729">
      <w:pPr>
        <w:bidi w:val="0"/>
        <w:jc w:val="both"/>
      </w:pPr>
      <w:r w:rsidRPr="001916B7">
        <w:rPr>
          <w:position w:val="-8"/>
        </w:rPr>
        <w:object w:dxaOrig="3960" w:dyaOrig="240">
          <v:shape id="_x0000_i1028" type="#_x0000_t75" style="width:408pt;height:23.25pt" o:ole="">
            <v:imagedata r:id="rId79" o:title=""/>
          </v:shape>
          <o:OLEObject Type="Embed" ProgID="Equation.DSMT4" ShapeID="_x0000_i1028" DrawAspect="Content" ObjectID="_1452857286" r:id="rId80"/>
        </w:object>
      </w:r>
    </w:p>
    <w:p w:rsidR="00427729" w:rsidRDefault="00427729" w:rsidP="00846050">
      <w:pPr>
        <w:pStyle w:val="ListParagraph"/>
        <w:numPr>
          <w:ilvl w:val="0"/>
          <w:numId w:val="16"/>
        </w:numPr>
        <w:bidi w:val="0"/>
      </w:pPr>
      <w:proofErr w:type="spellStart"/>
      <w:r>
        <w:t>Data_bits_g</w:t>
      </w:r>
      <w:proofErr w:type="spellEnd"/>
      <w:r>
        <w:t xml:space="preserve"> – number of data bits sent in each frame.</w:t>
      </w:r>
    </w:p>
    <w:p w:rsidR="00427729" w:rsidRDefault="00427729" w:rsidP="00846050">
      <w:pPr>
        <w:pStyle w:val="ListParagraph"/>
        <w:numPr>
          <w:ilvl w:val="0"/>
          <w:numId w:val="16"/>
        </w:numPr>
        <w:bidi w:val="0"/>
      </w:pPr>
      <w:proofErr w:type="spellStart"/>
      <w:r>
        <w:lastRenderedPageBreak/>
        <w:t>Parity_en_g</w:t>
      </w:r>
      <w:proofErr w:type="spellEnd"/>
      <w:r>
        <w:t xml:space="preserve"> – considers if in each frame a </w:t>
      </w:r>
      <w:proofErr w:type="spellStart"/>
      <w:r>
        <w:t>prity</w:t>
      </w:r>
      <w:proofErr w:type="spellEnd"/>
      <w:r>
        <w:t xml:space="preserve"> bit is added.</w:t>
      </w:r>
    </w:p>
    <w:p w:rsidR="00427729" w:rsidRDefault="00427729" w:rsidP="00846050">
      <w:pPr>
        <w:pStyle w:val="ListParagraph"/>
        <w:numPr>
          <w:ilvl w:val="0"/>
          <w:numId w:val="16"/>
        </w:numPr>
        <w:bidi w:val="0"/>
      </w:pPr>
      <w:r>
        <w:t>2 for start + stop bits.</w:t>
      </w:r>
    </w:p>
    <w:p w:rsidR="00427729" w:rsidRDefault="00427729" w:rsidP="00427729">
      <w:pPr>
        <w:bidi w:val="0"/>
      </w:pPr>
      <w:r>
        <w:t>Transfer time of each bit is the clocks speed ratio, for the calculation we'll consider the constant:</w:t>
      </w:r>
    </w:p>
    <w:p w:rsidR="00427729" w:rsidRDefault="00427729" w:rsidP="00427729">
      <w:pPr>
        <w:jc w:val="right"/>
      </w:pPr>
      <w:r w:rsidRPr="009A55F5">
        <w:rPr>
          <w:position w:val="-8"/>
        </w:rPr>
        <w:object w:dxaOrig="4320" w:dyaOrig="240">
          <v:shape id="_x0000_i1029" type="#_x0000_t75" style="width:384pt;height:23.25pt" o:ole="">
            <v:imagedata r:id="rId81" o:title=""/>
          </v:shape>
          <o:OLEObject Type="Embed" ProgID="Equation.DSMT4" ShapeID="_x0000_i1029" DrawAspect="Content" ObjectID="_1452857287" r:id="rId82"/>
        </w:object>
      </w:r>
    </w:p>
    <w:p w:rsidR="00427729" w:rsidRDefault="00427729" w:rsidP="00846050">
      <w:pPr>
        <w:pStyle w:val="ListParagraph"/>
        <w:numPr>
          <w:ilvl w:val="0"/>
          <w:numId w:val="16"/>
        </w:numPr>
        <w:bidi w:val="0"/>
      </w:pPr>
      <w:r>
        <w:t>The addition 1 is to make up for the remainder of the division.</w:t>
      </w:r>
    </w:p>
    <w:p w:rsidR="00427729" w:rsidRDefault="00427729" w:rsidP="00846050">
      <w:pPr>
        <w:pStyle w:val="ListParagraph"/>
        <w:numPr>
          <w:ilvl w:val="0"/>
          <w:numId w:val="16"/>
        </w:numPr>
        <w:bidi w:val="0"/>
      </w:pPr>
      <w:r>
        <w:t>Division will not actually be performed but replaced.</w:t>
      </w:r>
    </w:p>
    <w:p w:rsidR="00427729" w:rsidRDefault="00427729" w:rsidP="00427729">
      <w:pPr>
        <w:pStyle w:val="ListParagraph"/>
        <w:bidi w:val="0"/>
      </w:pPr>
    </w:p>
    <w:p w:rsidR="00427729" w:rsidRDefault="00427729" w:rsidP="00427729">
      <w:pPr>
        <w:pStyle w:val="ListParagraph"/>
        <w:bidi w:val="0"/>
      </w:pPr>
    </w:p>
    <w:p w:rsidR="00427729" w:rsidRPr="00520704" w:rsidRDefault="00427729" w:rsidP="00427729">
      <w:pPr>
        <w:bidi w:val="0"/>
        <w:jc w:val="center"/>
        <w:rPr>
          <w:rFonts w:ascii="Cambria" w:hAnsi="Cambria" w:cs="Times New Roman"/>
          <w:b/>
          <w:bCs/>
          <w:color w:val="4F81BD"/>
          <w:sz w:val="26"/>
          <w:szCs w:val="26"/>
        </w:rPr>
      </w:pPr>
    </w:p>
    <w:p w:rsidR="00427729" w:rsidRPr="00520704" w:rsidRDefault="00427729" w:rsidP="00427729">
      <w:pPr>
        <w:bidi w:val="0"/>
        <w:rPr>
          <w:rFonts w:ascii="Cambria" w:hAnsi="Cambria" w:cs="Times New Roman"/>
          <w:b/>
          <w:bCs/>
          <w:color w:val="4F81BD"/>
          <w:sz w:val="26"/>
          <w:szCs w:val="26"/>
        </w:rPr>
      </w:pPr>
      <w:r w:rsidRPr="00520704">
        <w:rPr>
          <w:rFonts w:ascii="Cambria" w:hAnsi="Cambria" w:cs="Times New Roman"/>
          <w:b/>
          <w:bCs/>
          <w:color w:val="4F81BD"/>
          <w:sz w:val="26"/>
          <w:szCs w:val="26"/>
        </w:rPr>
        <w:t>Interface signals: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2"/>
        <w:gridCol w:w="1058"/>
        <w:gridCol w:w="3873"/>
      </w:tblGrid>
      <w:tr w:rsidR="00427729" w:rsidRPr="00520704" w:rsidTr="00D335FE">
        <w:trPr>
          <w:trHeight w:val="529"/>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INPUTS</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Signal name</w:t>
            </w:r>
          </w:p>
        </w:tc>
        <w:tc>
          <w:tcPr>
            <w:tcW w:w="1058"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Width (bits)</w:t>
            </w:r>
          </w:p>
        </w:tc>
        <w:tc>
          <w:tcPr>
            <w:tcW w:w="3873" w:type="dxa"/>
            <w:shd w:val="clear" w:color="auto" w:fill="EDF7F0"/>
          </w:tcPr>
          <w:p w:rsidR="00427729" w:rsidRPr="00702387" w:rsidRDefault="00427729" w:rsidP="00D335FE">
            <w:pPr>
              <w:bidi w:val="0"/>
              <w:spacing w:before="40" w:after="40"/>
              <w:jc w:val="center"/>
              <w:rPr>
                <w:b/>
                <w:bCs/>
                <w:color w:val="7030A0"/>
              </w:rPr>
            </w:pPr>
            <w:r w:rsidRPr="00702387">
              <w:rPr>
                <w:b/>
                <w:bCs/>
                <w:color w:val="7030A0"/>
              </w:rPr>
              <w:t>Description</w:t>
            </w:r>
          </w:p>
        </w:tc>
      </w:tr>
      <w:tr w:rsidR="00427729" w:rsidRPr="00520704" w:rsidTr="00D335FE">
        <w:trPr>
          <w:trHeight w:val="529"/>
        </w:trPr>
        <w:tc>
          <w:tcPr>
            <w:tcW w:w="2672" w:type="dxa"/>
            <w:shd w:val="clear" w:color="auto" w:fill="EDF7F0"/>
          </w:tcPr>
          <w:p w:rsidR="00427729" w:rsidRPr="00702387" w:rsidRDefault="00427729" w:rsidP="00D335FE">
            <w:pPr>
              <w:bidi w:val="0"/>
              <w:spacing w:before="40" w:after="40"/>
              <w:jc w:val="both"/>
              <w:rPr>
                <w:color w:val="1F497D"/>
              </w:rPr>
            </w:pPr>
            <w:proofErr w:type="spellStart"/>
            <w:r w:rsidRPr="00702387">
              <w:rPr>
                <w:color w:val="1F497D"/>
              </w:rPr>
              <w:t>Clk</w:t>
            </w:r>
            <w:proofErr w:type="spellEnd"/>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 xml:space="preserve">System clock  </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Reset</w:t>
            </w:r>
          </w:p>
        </w:tc>
        <w:tc>
          <w:tcPr>
            <w:tcW w:w="1058" w:type="dxa"/>
            <w:shd w:val="clear" w:color="auto" w:fill="EDF7F0"/>
          </w:tcPr>
          <w:p w:rsidR="00427729" w:rsidRPr="00702387" w:rsidRDefault="00427729" w:rsidP="00D335FE">
            <w:pPr>
              <w:bidi w:val="0"/>
              <w:spacing w:before="40" w:after="40"/>
              <w:jc w:val="center"/>
              <w:rPr>
                <w:color w:val="1F497D"/>
              </w:rPr>
            </w:pPr>
            <w:r w:rsidRPr="00702387">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sidRPr="00702387">
              <w:rPr>
                <w:color w:val="1F497D"/>
              </w:rPr>
              <w:t>System reset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Validity of data from core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Default="00427729" w:rsidP="00D335FE">
            <w:pPr>
              <w:bidi w:val="0"/>
            </w:pPr>
            <w:r w:rsidRPr="00257EB3">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Pr>
                <w:color w:val="1F497D"/>
              </w:rPr>
              <w:t>Wm_end_2</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End Of Compressed file indication</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ACK_I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when data had received and recognize as valid.</w:t>
            </w:r>
          </w:p>
        </w:tc>
      </w:tr>
      <w:tr w:rsidR="00427729" w:rsidRPr="00520704" w:rsidTr="00D335FE">
        <w:trPr>
          <w:trHeight w:val="561"/>
        </w:trPr>
        <w:tc>
          <w:tcPr>
            <w:tcW w:w="2672" w:type="dxa"/>
            <w:shd w:val="clear" w:color="auto" w:fill="EDF7F0"/>
          </w:tcPr>
          <w:p w:rsidR="00427729" w:rsidRPr="00702387" w:rsidRDefault="00427729" w:rsidP="00D335FE">
            <w:pPr>
              <w:bidi w:val="0"/>
              <w:spacing w:before="40" w:after="40"/>
              <w:jc w:val="both"/>
              <w:rPr>
                <w:color w:val="1F497D"/>
              </w:rPr>
            </w:pPr>
            <w:r w:rsidRPr="00702387">
              <w:rPr>
                <w:color w:val="1F497D"/>
              </w:rPr>
              <w:t>WM_DAT_I</w:t>
            </w:r>
          </w:p>
        </w:tc>
        <w:tc>
          <w:tcPr>
            <w:tcW w:w="1058" w:type="dxa"/>
            <w:shd w:val="clear" w:color="auto" w:fill="EDF7F0"/>
          </w:tcPr>
          <w:p w:rsidR="00427729" w:rsidRPr="00702387"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702387" w:rsidRDefault="00427729" w:rsidP="00D335FE">
            <w:pPr>
              <w:bidi w:val="0"/>
              <w:spacing w:before="40" w:after="40"/>
              <w:jc w:val="both"/>
              <w:rPr>
                <w:color w:val="1F497D"/>
              </w:rPr>
            </w:pPr>
            <w:r>
              <w:rPr>
                <w:color w:val="1F497D"/>
              </w:rPr>
              <w:t>Input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STALL_I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client (</w:t>
            </w:r>
            <w:proofErr w:type="spellStart"/>
            <w:r>
              <w:rPr>
                <w:color w:val="1F497D"/>
              </w:rPr>
              <w:t>Tx</w:t>
            </w:r>
            <w:proofErr w:type="spellEnd"/>
            <w:r>
              <w:rPr>
                <w:color w:val="1F497D"/>
              </w:rPr>
              <w:t xml:space="preserve"> path) sending data and not ready to receive another frame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lastRenderedPageBreak/>
              <w:t>ERR_I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when error  (timeout)</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 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Data byte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WE_I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STB_I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TGD_I</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7603" w:type="dxa"/>
            <w:gridSpan w:val="3"/>
            <w:shd w:val="clear" w:color="auto" w:fill="B8CCE4"/>
          </w:tcPr>
          <w:p w:rsidR="00427729" w:rsidRPr="00520704" w:rsidRDefault="00427729" w:rsidP="00D335FE">
            <w:pPr>
              <w:bidi w:val="0"/>
              <w:jc w:val="center"/>
              <w:rPr>
                <w:b/>
                <w:bCs/>
                <w:i/>
                <w:iCs/>
                <w:color w:val="7030A0"/>
                <w:sz w:val="28"/>
                <w:szCs w:val="28"/>
              </w:rPr>
            </w:pPr>
            <w:r w:rsidRPr="00520704">
              <w:rPr>
                <w:b/>
                <w:bCs/>
                <w:i/>
                <w:iCs/>
                <w:color w:val="1F497D"/>
                <w:sz w:val="28"/>
                <w:szCs w:val="28"/>
              </w:rPr>
              <w:t>OUTPUTS</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Signal name</w:t>
            </w:r>
          </w:p>
        </w:tc>
        <w:tc>
          <w:tcPr>
            <w:tcW w:w="1058"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Width (bits)</w:t>
            </w:r>
          </w:p>
        </w:tc>
        <w:tc>
          <w:tcPr>
            <w:tcW w:w="3873" w:type="dxa"/>
            <w:shd w:val="clear" w:color="auto" w:fill="EDF7F0"/>
          </w:tcPr>
          <w:p w:rsidR="00427729" w:rsidRPr="00520704" w:rsidRDefault="00427729" w:rsidP="00D335FE">
            <w:pPr>
              <w:bidi w:val="0"/>
              <w:spacing w:before="40" w:after="40"/>
              <w:jc w:val="center"/>
              <w:rPr>
                <w:b/>
                <w:bCs/>
                <w:color w:val="7030A0"/>
              </w:rPr>
            </w:pPr>
            <w:r w:rsidRPr="00520704">
              <w:rPr>
                <w:b/>
                <w:bCs/>
                <w:color w:val="7030A0"/>
              </w:rPr>
              <w:t>Description</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ACK_O_2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Default="00427729" w:rsidP="00D335FE">
            <w:pPr>
              <w:bidi w:val="0"/>
              <w:spacing w:before="40" w:after="40"/>
              <w:jc w:val="both"/>
              <w:rPr>
                <w:color w:val="1F497D"/>
              </w:rPr>
            </w:pPr>
            <w:r>
              <w:rPr>
                <w:color w:val="1F497D"/>
              </w:rPr>
              <w:t xml:space="preserve">'1' when ready to receive file </w:t>
            </w:r>
          </w:p>
          <w:p w:rsidR="00427729" w:rsidRPr="00520704" w:rsidRDefault="00427729" w:rsidP="00D335FE">
            <w:pPr>
              <w:bidi w:val="0"/>
              <w:spacing w:before="40" w:after="40"/>
              <w:jc w:val="both"/>
              <w:rPr>
                <w:color w:val="1F497D"/>
              </w:rPr>
            </w:pPr>
            <w:r>
              <w:rPr>
                <w:color w:val="1F497D"/>
              </w:rPr>
              <w:t>'0' when not ready (sending current file)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STALL_O_2</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ADR_O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24</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Address (not in use)</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WM_DAT_O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(master)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WE_O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'1' for write, '0' for read. Only write transaction should occur</w:t>
            </w:r>
          </w:p>
        </w:tc>
      </w:tr>
      <w:tr w:rsidR="00427729" w:rsidRPr="00520704" w:rsidTr="00D335FE">
        <w:trPr>
          <w:trHeight w:val="561"/>
        </w:trPr>
        <w:tc>
          <w:tcPr>
            <w:tcW w:w="2672" w:type="dxa"/>
            <w:shd w:val="clear" w:color="auto" w:fill="EDF7F0"/>
          </w:tcPr>
          <w:p w:rsidR="00427729" w:rsidRPr="00520704" w:rsidRDefault="00427729" w:rsidP="00D335FE">
            <w:pPr>
              <w:bidi w:val="0"/>
              <w:spacing w:before="40" w:after="40"/>
              <w:jc w:val="both"/>
              <w:rPr>
                <w:color w:val="1F497D"/>
              </w:rPr>
            </w:pPr>
            <w:r>
              <w:rPr>
                <w:color w:val="1F497D"/>
              </w:rPr>
              <w:t>STB_O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a valid data transfer cycle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CYC_O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sidRPr="00926F09">
              <w:rPr>
                <w:color w:val="1F497D"/>
              </w:rPr>
              <w:t>indicates that a valid bus cycle is in progress</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TGA_O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Type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TGD_O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8</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Length </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ACK_O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to BUS when data had received and recognize as valid</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t>DAT_O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Output data (slave)</w:t>
            </w:r>
          </w:p>
        </w:tc>
      </w:tr>
      <w:tr w:rsidR="00427729" w:rsidRPr="00520704" w:rsidTr="00D335FE">
        <w:trPr>
          <w:trHeight w:val="561"/>
        </w:trPr>
        <w:tc>
          <w:tcPr>
            <w:tcW w:w="2672" w:type="dxa"/>
            <w:shd w:val="clear" w:color="auto" w:fill="EDF7F0"/>
          </w:tcPr>
          <w:p w:rsidR="00427729" w:rsidRDefault="00427729" w:rsidP="00D335FE">
            <w:pPr>
              <w:bidi w:val="0"/>
              <w:spacing w:before="40" w:after="40"/>
              <w:jc w:val="both"/>
              <w:rPr>
                <w:color w:val="1F497D"/>
              </w:rPr>
            </w:pPr>
            <w:r>
              <w:rPr>
                <w:color w:val="1F497D"/>
              </w:rPr>
              <w:lastRenderedPageBreak/>
              <w:t>STALL_O</w:t>
            </w:r>
          </w:p>
        </w:tc>
        <w:tc>
          <w:tcPr>
            <w:tcW w:w="1058" w:type="dxa"/>
            <w:shd w:val="clear" w:color="auto" w:fill="EDF7F0"/>
          </w:tcPr>
          <w:p w:rsidR="00427729" w:rsidRPr="00520704" w:rsidRDefault="00427729" w:rsidP="00D335FE">
            <w:pPr>
              <w:bidi w:val="0"/>
              <w:spacing w:before="40" w:after="40"/>
              <w:jc w:val="center"/>
              <w:rPr>
                <w:color w:val="1F497D"/>
              </w:rPr>
            </w:pPr>
            <w:r>
              <w:rPr>
                <w:color w:val="1F497D"/>
              </w:rPr>
              <w:t>1</w:t>
            </w:r>
          </w:p>
        </w:tc>
        <w:tc>
          <w:tcPr>
            <w:tcW w:w="3873" w:type="dxa"/>
            <w:shd w:val="clear" w:color="auto" w:fill="EDF7F0"/>
          </w:tcPr>
          <w:p w:rsidR="00427729" w:rsidRPr="00520704" w:rsidRDefault="00427729" w:rsidP="00D335FE">
            <w:pPr>
              <w:bidi w:val="0"/>
              <w:spacing w:before="40" w:after="40"/>
              <w:jc w:val="both"/>
              <w:rPr>
                <w:color w:val="1F497D"/>
              </w:rPr>
            </w:pPr>
            <w:r>
              <w:rPr>
                <w:color w:val="1F497D"/>
              </w:rPr>
              <w:t xml:space="preserve">1 when the block can't receive data </w:t>
            </w:r>
          </w:p>
        </w:tc>
      </w:tr>
    </w:tbl>
    <w:p w:rsidR="00427729" w:rsidRDefault="007317DB" w:rsidP="007317DB">
      <w:pPr>
        <w:pStyle w:val="Caption"/>
        <w:bidi w:val="0"/>
        <w:jc w:val="center"/>
      </w:pPr>
      <w:bookmarkStart w:id="466" w:name="_Toc378517862"/>
      <w:bookmarkStart w:id="467" w:name="_Toc378519038"/>
      <w:r>
        <w:t xml:space="preserve">Table </w:t>
      </w:r>
      <w:fldSimple w:instr=" SEQ Table \* ARABIC ">
        <w:r w:rsidR="00D1530F">
          <w:rPr>
            <w:noProof/>
          </w:rPr>
          <w:t>54</w:t>
        </w:r>
      </w:fldSimple>
      <w:r>
        <w:rPr>
          <w:noProof/>
        </w:rPr>
        <w:t>- Inputs &amp; outputs output block</w:t>
      </w:r>
      <w:bookmarkEnd w:id="466"/>
      <w:bookmarkEnd w:id="467"/>
    </w:p>
    <w:p w:rsidR="00427729" w:rsidRPr="00427729" w:rsidRDefault="00427729" w:rsidP="00427729">
      <w:pPr>
        <w:bidi w:val="0"/>
        <w:ind w:left="720"/>
      </w:pPr>
    </w:p>
    <w:p w:rsidR="00037926" w:rsidRDefault="00037926" w:rsidP="00037926">
      <w:pPr>
        <w:pStyle w:val="Heading1"/>
        <w:bidi w:val="0"/>
      </w:pPr>
      <w:bookmarkStart w:id="468" w:name="_Toc378518895"/>
      <w:r>
        <w:t>4</w:t>
      </w:r>
      <w:r>
        <w:tab/>
        <w:t>DATA TRANSFER</w:t>
      </w:r>
      <w:bookmarkEnd w:id="468"/>
    </w:p>
    <w:p w:rsidR="002277C0" w:rsidRDefault="002277C0" w:rsidP="00037926">
      <w:pPr>
        <w:pStyle w:val="Heading2"/>
        <w:bidi w:val="0"/>
        <w:rPr>
          <w:rStyle w:val="Emphasis"/>
          <w:smallCaps/>
          <w:sz w:val="20"/>
          <w:szCs w:val="20"/>
        </w:rPr>
      </w:pPr>
      <w:bookmarkStart w:id="469" w:name="_Toc378518896"/>
      <w:r>
        <w:t>4.1</w:t>
      </w:r>
      <w:r>
        <w:tab/>
      </w:r>
      <w:bookmarkStart w:id="470" w:name="_Toc308600616"/>
      <w:bookmarkStart w:id="471" w:name="_Toc332270049"/>
      <w:bookmarkStart w:id="472" w:name="_Toc340785969"/>
      <w:bookmarkStart w:id="473" w:name="_Toc341813295"/>
      <w:r w:rsidRPr="00C709C2">
        <w:rPr>
          <w:rStyle w:val="Emphasis"/>
        </w:rPr>
        <w:t>Write transaction</w:t>
      </w:r>
      <w:bookmarkEnd w:id="469"/>
      <w:bookmarkEnd w:id="470"/>
      <w:bookmarkEnd w:id="471"/>
      <w:bookmarkEnd w:id="472"/>
      <w:bookmarkEnd w:id="473"/>
    </w:p>
    <w:p w:rsidR="002277C0" w:rsidRDefault="002277C0" w:rsidP="002277C0">
      <w:pPr>
        <w:pStyle w:val="Heading3"/>
        <w:bidi w:val="0"/>
      </w:pPr>
      <w:r>
        <w:t xml:space="preserve">             </w:t>
      </w:r>
      <w:bookmarkStart w:id="474" w:name="_Toc213569772"/>
      <w:bookmarkStart w:id="475" w:name="_Toc244935348"/>
      <w:bookmarkStart w:id="476" w:name="_Toc280693318"/>
      <w:bookmarkStart w:id="477" w:name="_Toc332270050"/>
      <w:bookmarkStart w:id="478" w:name="_Toc340785970"/>
      <w:bookmarkStart w:id="479" w:name="_Toc341813296"/>
      <w:bookmarkStart w:id="480" w:name="_Toc378518897"/>
      <w:r w:rsidRPr="00DC4B10">
        <w:t>Registers Write</w:t>
      </w:r>
      <w:bookmarkEnd w:id="474"/>
      <w:bookmarkEnd w:id="475"/>
      <w:r>
        <w:t xml:space="preserve"> Message</w:t>
      </w:r>
      <w:bookmarkEnd w:id="476"/>
      <w:bookmarkEnd w:id="477"/>
      <w:bookmarkEnd w:id="478"/>
      <w:bookmarkEnd w:id="479"/>
      <w:bookmarkEnd w:id="480"/>
    </w:p>
    <w:p w:rsidR="002277C0" w:rsidRPr="00973FFF" w:rsidRDefault="002277C0" w:rsidP="002277C0">
      <w:pPr>
        <w:bidi w:val="0"/>
        <w:rPr>
          <w:rFonts w:ascii="Arial"/>
          <w:rtl/>
        </w:rPr>
      </w:pPr>
    </w:p>
    <w:tbl>
      <w:tblPr>
        <w:tblStyle w:val="TableGrid"/>
        <w:bidiVisual/>
        <w:tblW w:w="0" w:type="auto"/>
        <w:jc w:val="center"/>
        <w:tblInd w:w="-136" w:type="dxa"/>
        <w:tblLook w:val="01E0" w:firstRow="1" w:lastRow="1" w:firstColumn="1" w:lastColumn="1" w:noHBand="0" w:noVBand="0"/>
      </w:tblPr>
      <w:tblGrid>
        <w:gridCol w:w="5506"/>
        <w:gridCol w:w="2430"/>
        <w:gridCol w:w="722"/>
      </w:tblGrid>
      <w:tr w:rsidR="002277C0" w:rsidTr="004E47FF">
        <w:trPr>
          <w:trHeight w:val="70"/>
          <w:jc w:val="center"/>
        </w:trPr>
        <w:tc>
          <w:tcPr>
            <w:tcW w:w="5506" w:type="dxa"/>
            <w:shd w:val="clear" w:color="auto" w:fill="D6E3BC" w:themeFill="accent3" w:themeFillTint="66"/>
          </w:tcPr>
          <w:p w:rsidR="002277C0" w:rsidRDefault="002277C0" w:rsidP="004E47FF">
            <w:pPr>
              <w:bidi w:val="0"/>
            </w:pPr>
            <w:r>
              <w:t>remarks</w:t>
            </w:r>
          </w:p>
        </w:tc>
        <w:tc>
          <w:tcPr>
            <w:tcW w:w="2430"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5506" w:type="dxa"/>
          </w:tcPr>
          <w:p w:rsidR="002277C0" w:rsidRDefault="002277C0" w:rsidP="004E47FF">
            <w:pPr>
              <w:bidi w:val="0"/>
            </w:pPr>
          </w:p>
        </w:tc>
        <w:tc>
          <w:tcPr>
            <w:tcW w:w="2430"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5506" w:type="dxa"/>
          </w:tcPr>
          <w:p w:rsidR="002277C0" w:rsidRDefault="002277C0" w:rsidP="004E47FF">
            <w:pPr>
              <w:bidi w:val="0"/>
            </w:pPr>
            <w:r>
              <w:t xml:space="preserve">0x04 – Signal Generator, 0x05 – Core </w:t>
            </w:r>
          </w:p>
        </w:tc>
        <w:tc>
          <w:tcPr>
            <w:tcW w:w="2430" w:type="dxa"/>
          </w:tcPr>
          <w:p w:rsidR="002277C0" w:rsidRDefault="002277C0" w:rsidP="004E47FF">
            <w:pPr>
              <w:bidi w:val="0"/>
            </w:pPr>
            <w:r>
              <w:t>Write Register Type ID</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376"/>
          <w:jc w:val="center"/>
        </w:trPr>
        <w:tc>
          <w:tcPr>
            <w:tcW w:w="5506" w:type="dxa"/>
          </w:tcPr>
          <w:p w:rsidR="002277C0" w:rsidRPr="00E13437" w:rsidRDefault="002277C0" w:rsidP="004E47FF">
            <w:pPr>
              <w:bidi w:val="0"/>
              <w:jc w:val="center"/>
              <w:rPr>
                <w:sz w:val="32"/>
                <w:szCs w:val="32"/>
              </w:rPr>
            </w:pPr>
          </w:p>
        </w:tc>
        <w:tc>
          <w:tcPr>
            <w:tcW w:w="2430"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5506" w:type="dxa"/>
          </w:tcPr>
          <w:p w:rsidR="002277C0" w:rsidRDefault="002277C0" w:rsidP="004E47FF">
            <w:pPr>
              <w:bidi w:val="0"/>
            </w:pPr>
            <w:proofErr w:type="spellStart"/>
            <w:r>
              <w:t>Polynom</w:t>
            </w:r>
            <w:proofErr w:type="spellEnd"/>
            <w:r>
              <w:t xml:space="preserve"> is 0xEA</w:t>
            </w:r>
          </w:p>
        </w:tc>
        <w:tc>
          <w:tcPr>
            <w:tcW w:w="2430"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5506" w:type="dxa"/>
          </w:tcPr>
          <w:p w:rsidR="002277C0" w:rsidRDefault="002277C0" w:rsidP="004E47FF">
            <w:pPr>
              <w:bidi w:val="0"/>
            </w:pPr>
          </w:p>
        </w:tc>
        <w:tc>
          <w:tcPr>
            <w:tcW w:w="2430" w:type="dxa"/>
          </w:tcPr>
          <w:p w:rsidR="002277C0" w:rsidRDefault="002277C0" w:rsidP="004E47FF">
            <w:pPr>
              <w:bidi w:val="0"/>
            </w:pPr>
            <w:r>
              <w:t>EOF</w:t>
            </w:r>
          </w:p>
        </w:tc>
        <w:tc>
          <w:tcPr>
            <w:tcW w:w="722" w:type="dxa"/>
          </w:tcPr>
          <w:p w:rsidR="002277C0" w:rsidRDefault="002277C0" w:rsidP="004E47FF">
            <w:pPr>
              <w:bidi w:val="0"/>
            </w:pPr>
            <w:r>
              <w:t>0xA5</w:t>
            </w:r>
          </w:p>
        </w:tc>
      </w:tr>
    </w:tbl>
    <w:p w:rsidR="002277C0" w:rsidRDefault="002277C0" w:rsidP="002277C0">
      <w:pPr>
        <w:pStyle w:val="Caption"/>
        <w:bidi w:val="0"/>
        <w:jc w:val="center"/>
        <w:rPr>
          <w:rFonts w:ascii="Arial"/>
          <w:rtl/>
        </w:rPr>
      </w:pPr>
      <w:bookmarkStart w:id="481" w:name="_Toc341813371"/>
      <w:bookmarkStart w:id="482" w:name="_Toc378517863"/>
      <w:bookmarkStart w:id="483" w:name="_Toc378519039"/>
      <w:r>
        <w:t xml:space="preserve">Table </w:t>
      </w:r>
      <w:fldSimple w:instr=" SEQ Table \* ARABIC ">
        <w:r w:rsidR="00D1530F">
          <w:rPr>
            <w:noProof/>
          </w:rPr>
          <w:t>55</w:t>
        </w:r>
      </w:fldSimple>
      <w:r>
        <w:rPr>
          <w:noProof/>
        </w:rPr>
        <w:t xml:space="preserve"> - </w:t>
      </w:r>
      <w:r w:rsidRPr="003F1842">
        <w:rPr>
          <w:noProof/>
        </w:rPr>
        <w:t xml:space="preserve"> Register Write Messag</w:t>
      </w:r>
      <w:bookmarkEnd w:id="481"/>
      <w:r w:rsidR="00037926">
        <w:rPr>
          <w:noProof/>
        </w:rPr>
        <w:t>e</w:t>
      </w:r>
      <w:bookmarkEnd w:id="482"/>
      <w:bookmarkEnd w:id="483"/>
    </w:p>
    <w:p w:rsidR="002277C0" w:rsidRDefault="002277C0" w:rsidP="00846050">
      <w:pPr>
        <w:pStyle w:val="ListParagraph"/>
        <w:numPr>
          <w:ilvl w:val="0"/>
          <w:numId w:val="17"/>
        </w:numPr>
        <w:bidi w:val="0"/>
        <w:spacing w:after="0" w:line="240" w:lineRule="auto"/>
      </w:pPr>
      <w:r>
        <w:t xml:space="preserve">Min burst is 1 </w:t>
      </w:r>
    </w:p>
    <w:p w:rsidR="002277C0" w:rsidRDefault="002277C0" w:rsidP="00846050">
      <w:pPr>
        <w:pStyle w:val="ListParagraph"/>
        <w:numPr>
          <w:ilvl w:val="0"/>
          <w:numId w:val="17"/>
        </w:numPr>
        <w:bidi w:val="0"/>
        <w:spacing w:after="0" w:line="240" w:lineRule="auto"/>
      </w:pPr>
      <w:r>
        <w:t xml:space="preserve">Max burst is 256 limited by the size of the RAM in the RX path </w:t>
      </w:r>
    </w:p>
    <w:p w:rsidR="002277C0" w:rsidRPr="002A759F" w:rsidRDefault="002277C0" w:rsidP="002277C0">
      <w:pPr>
        <w:pStyle w:val="ListParagraph"/>
        <w:bidi w:val="0"/>
        <w:spacing w:after="0" w:line="240" w:lineRule="auto"/>
      </w:pPr>
    </w:p>
    <w:p w:rsidR="002277C0" w:rsidRPr="00C709C2" w:rsidRDefault="002277C0" w:rsidP="002277C0">
      <w:pPr>
        <w:bidi w:val="0"/>
      </w:pPr>
      <w:r w:rsidRPr="00C709C2">
        <w:t>When data is written to a client on the system it goes through the following stages:</w:t>
      </w:r>
    </w:p>
    <w:p w:rsidR="002277C0" w:rsidRPr="00C709C2" w:rsidRDefault="002277C0" w:rsidP="002277C0">
      <w:pPr>
        <w:bidi w:val="0"/>
        <w:spacing w:after="0"/>
      </w:pPr>
      <w:r w:rsidRPr="00C709C2">
        <w:t>1 -  User enter in data to be sent</w:t>
      </w:r>
      <w:r>
        <w:t xml:space="preserve"> as a packet</w:t>
      </w:r>
      <w:r w:rsidRPr="00C709C2">
        <w:t>.</w:t>
      </w:r>
    </w:p>
    <w:p w:rsidR="002277C0" w:rsidRPr="00C709C2" w:rsidRDefault="002277C0" w:rsidP="002277C0">
      <w:pPr>
        <w:bidi w:val="0"/>
        <w:spacing w:after="0"/>
      </w:pPr>
      <w:r>
        <w:t>2</w:t>
      </w:r>
      <w:r w:rsidRPr="00C709C2">
        <w:t xml:space="preserve"> – Data on the UART line enters the RX path in the </w:t>
      </w:r>
      <w:proofErr w:type="spellStart"/>
      <w:r w:rsidRPr="00C709C2">
        <w:rPr>
          <w:b/>
          <w:bCs/>
        </w:rPr>
        <w:t>uart_rx</w:t>
      </w:r>
      <w:proofErr w:type="spellEnd"/>
      <w:r w:rsidRPr="00C709C2">
        <w:t xml:space="preserve"> block, one byte at a time. The data received is in the following format (the length in bytes is written inside the brackets [***]):</w:t>
      </w:r>
    </w:p>
    <w:p w:rsidR="002277C0" w:rsidRPr="00C709C2" w:rsidRDefault="002277C0" w:rsidP="002277C0">
      <w:pPr>
        <w:bidi w:val="0"/>
        <w:spacing w:after="0"/>
      </w:pPr>
      <w:r w:rsidRPr="00C709C2">
        <w:t>SOF (Start Of Frame)[1] =&gt; Type [1] =&gt; Address [3] =&gt; Length [1] =&gt; Data [#</w:t>
      </w:r>
      <w:proofErr w:type="spellStart"/>
      <w:r w:rsidRPr="00C709C2">
        <w:t>data_bytes</w:t>
      </w:r>
      <w:proofErr w:type="spellEnd"/>
      <w:r w:rsidRPr="00C709C2">
        <w:t>] =&gt; CRC[1] =&gt; EOF (End Of Frame)</w:t>
      </w:r>
    </w:p>
    <w:p w:rsidR="002277C0" w:rsidRPr="003C51A9" w:rsidRDefault="002277C0" w:rsidP="002277C0">
      <w:pPr>
        <w:bidi w:val="0"/>
        <w:spacing w:after="0"/>
      </w:pPr>
      <w:r>
        <w:t>3</w:t>
      </w:r>
      <w:r w:rsidRPr="00C709C2">
        <w:t xml:space="preserve"> – The </w:t>
      </w:r>
      <w:proofErr w:type="spellStart"/>
      <w:r w:rsidRPr="00C709C2">
        <w:t>uart_rx</w:t>
      </w:r>
      <w:proofErr w:type="spellEnd"/>
      <w:r w:rsidRPr="00C709C2">
        <w:t xml:space="preserve"> converts the data received on the UART line to an 8 bit vector and transfers it to the </w:t>
      </w:r>
      <w:proofErr w:type="spellStart"/>
      <w:r w:rsidRPr="00C709C2">
        <w:rPr>
          <w:b/>
          <w:bCs/>
        </w:rPr>
        <w:t>mp_dec</w:t>
      </w:r>
      <w:proofErr w:type="spellEnd"/>
      <w:r w:rsidRPr="00C709C2">
        <w:t xml:space="preserve"> (Message Pack Decoder).</w:t>
      </w:r>
    </w:p>
    <w:p w:rsidR="002277C0" w:rsidRPr="003C51A9" w:rsidRDefault="002277C0" w:rsidP="002277C0">
      <w:pPr>
        <w:bidi w:val="0"/>
        <w:spacing w:after="0"/>
      </w:pPr>
      <w:r>
        <w:t>4</w:t>
      </w:r>
      <w:r w:rsidRPr="00670711">
        <w:t xml:space="preserve"> – The type, address and length fields are saved to registers in the </w:t>
      </w:r>
      <w:proofErr w:type="spellStart"/>
      <w:r w:rsidRPr="00670711">
        <w:t>mp_dec</w:t>
      </w:r>
      <w:proofErr w:type="spellEnd"/>
      <w:r w:rsidRPr="00670711">
        <w:t xml:space="preserve">. The data bytes are saved on the </w:t>
      </w:r>
      <w:proofErr w:type="spellStart"/>
      <w:r w:rsidRPr="00670711">
        <w:t>rx_path’s</w:t>
      </w:r>
      <w:proofErr w:type="spellEnd"/>
      <w:r w:rsidRPr="00670711">
        <w:t xml:space="preserve"> </w:t>
      </w:r>
      <w:r w:rsidRPr="00670711">
        <w:rPr>
          <w:b/>
          <w:bCs/>
        </w:rPr>
        <w:t>RAM</w:t>
      </w:r>
      <w:r w:rsidRPr="00670711">
        <w:t xml:space="preserve">. The CRC byte received is compared to the CRC value calculated by the </w:t>
      </w:r>
      <w:r w:rsidRPr="00670711">
        <w:rPr>
          <w:b/>
          <w:bCs/>
        </w:rPr>
        <w:t>CRC block</w:t>
      </w:r>
      <w:r w:rsidRPr="00670711">
        <w:t>.</w:t>
      </w:r>
    </w:p>
    <w:p w:rsidR="002277C0" w:rsidRPr="003C51A9" w:rsidRDefault="002277C0" w:rsidP="002277C0">
      <w:pPr>
        <w:bidi w:val="0"/>
        <w:spacing w:after="0"/>
      </w:pPr>
      <w:r>
        <w:t>5</w:t>
      </w:r>
      <w:r w:rsidRPr="00670711">
        <w:t xml:space="preserve"> – If no errors are received (CRC error for example) the type, address and length data is transferred to </w:t>
      </w:r>
      <w:r>
        <w:t xml:space="preserve">wishbone master </w:t>
      </w:r>
      <w:r w:rsidRPr="00670711">
        <w:t xml:space="preserve"> in order to start data transfer.</w:t>
      </w:r>
    </w:p>
    <w:p w:rsidR="002277C0" w:rsidRPr="003C51A9" w:rsidRDefault="002277C0" w:rsidP="002277C0">
      <w:pPr>
        <w:bidi w:val="0"/>
        <w:spacing w:after="0"/>
      </w:pPr>
      <w:r>
        <w:lastRenderedPageBreak/>
        <w:t>6</w:t>
      </w:r>
      <w:r w:rsidRPr="00670711">
        <w:t xml:space="preserve"> –</w:t>
      </w:r>
      <w:r>
        <w:t xml:space="preserve"> The wishbone master </w:t>
      </w:r>
      <w:r w:rsidRPr="00670711">
        <w:t>reads data from RAM</w:t>
      </w:r>
      <w:r>
        <w:t xml:space="preserve"> and </w:t>
      </w:r>
      <w:r w:rsidRPr="00670711">
        <w:t>start</w:t>
      </w:r>
      <w:r>
        <w:t>s</w:t>
      </w:r>
      <w:r w:rsidRPr="00670711">
        <w:t xml:space="preserve"> a wishbone bus transaction</w:t>
      </w:r>
      <w:r>
        <w:t>.</w:t>
      </w:r>
    </w:p>
    <w:p w:rsidR="002277C0" w:rsidRPr="003C51A9" w:rsidRDefault="002277C0" w:rsidP="002277C0">
      <w:pPr>
        <w:bidi w:val="0"/>
        <w:spacing w:after="0"/>
      </w:pPr>
      <w:r>
        <w:t>7</w:t>
      </w:r>
      <w:r w:rsidRPr="00670711">
        <w:t xml:space="preserve"> – If the bus is not occupied by another master, the  WM transfers the data using wishbone protocol to the client via </w:t>
      </w:r>
      <w:proofErr w:type="spellStart"/>
      <w:r w:rsidRPr="00670711">
        <w:rPr>
          <w:b/>
          <w:bCs/>
        </w:rPr>
        <w:t>wishbone_intercon</w:t>
      </w:r>
      <w:proofErr w:type="spellEnd"/>
      <w:r w:rsidRPr="00670711">
        <w:rPr>
          <w:b/>
          <w:bCs/>
        </w:rPr>
        <w:t xml:space="preserve"> </w:t>
      </w:r>
      <w:r w:rsidRPr="00670711">
        <w:t>unit which does the correct routing using the type field.</w:t>
      </w:r>
    </w:p>
    <w:p w:rsidR="002277C0" w:rsidRPr="003C51A9" w:rsidRDefault="002277C0" w:rsidP="002277C0">
      <w:pPr>
        <w:bidi w:val="0"/>
        <w:spacing w:after="0"/>
      </w:pPr>
      <w:r>
        <w:t>8</w:t>
      </w:r>
      <w:r w:rsidRPr="00670711">
        <w:t xml:space="preserve"> – </w:t>
      </w:r>
      <w:r>
        <w:t xml:space="preserve">When successful writing of a burst is done,  the master will receive the ACK signal from his slave, </w:t>
      </w:r>
      <w:r w:rsidRPr="00670711">
        <w:t>When the number of ACK assertion reaches the  &lt;Length + 1&gt;</w:t>
      </w:r>
      <w:r>
        <w:t xml:space="preserve"> the wishbone  master will</w:t>
      </w:r>
      <w:r w:rsidRPr="00670711">
        <w:t xml:space="preserve"> end the transaction</w:t>
      </w:r>
      <w:r>
        <w:t>.</w:t>
      </w:r>
    </w:p>
    <w:p w:rsidR="002277C0" w:rsidRPr="002277C0" w:rsidRDefault="002277C0" w:rsidP="002277C0">
      <w:pPr>
        <w:pStyle w:val="Heading2"/>
        <w:bidi w:val="0"/>
        <w:rPr>
          <w:rStyle w:val="Emphasis"/>
          <w:b/>
          <w:i w:val="0"/>
          <w:spacing w:val="0"/>
        </w:rPr>
      </w:pPr>
      <w:bookmarkStart w:id="484" w:name="_Toc308600618"/>
      <w:bookmarkStart w:id="485" w:name="_Toc332270052"/>
      <w:bookmarkStart w:id="486" w:name="_Toc340785972"/>
      <w:bookmarkStart w:id="487" w:name="_Toc341813298"/>
      <w:bookmarkStart w:id="488" w:name="_Toc378518898"/>
      <w:r>
        <w:rPr>
          <w:rStyle w:val="Emphasis"/>
          <w:b/>
          <w:i w:val="0"/>
          <w:spacing w:val="0"/>
        </w:rPr>
        <w:t>4.2</w:t>
      </w:r>
      <w:r>
        <w:rPr>
          <w:rStyle w:val="Emphasis"/>
          <w:b/>
          <w:i w:val="0"/>
          <w:spacing w:val="0"/>
        </w:rPr>
        <w:tab/>
      </w:r>
      <w:r w:rsidRPr="002277C0">
        <w:rPr>
          <w:rStyle w:val="Emphasis"/>
          <w:b/>
          <w:i w:val="0"/>
          <w:spacing w:val="0"/>
        </w:rPr>
        <w:t>Read transaction</w:t>
      </w:r>
      <w:bookmarkEnd w:id="484"/>
      <w:bookmarkEnd w:id="485"/>
      <w:bookmarkEnd w:id="486"/>
      <w:bookmarkEnd w:id="487"/>
      <w:bookmarkEnd w:id="488"/>
    </w:p>
    <w:p w:rsidR="002277C0" w:rsidRPr="00A420B7" w:rsidRDefault="002277C0" w:rsidP="002277C0">
      <w:pPr>
        <w:pStyle w:val="Heading3"/>
        <w:numPr>
          <w:ilvl w:val="2"/>
          <w:numId w:val="0"/>
        </w:numPr>
        <w:tabs>
          <w:tab w:val="num" w:pos="1134"/>
        </w:tabs>
        <w:bidi w:val="0"/>
        <w:spacing w:before="240" w:after="60" w:line="240" w:lineRule="auto"/>
        <w:ind w:left="1134" w:hanging="1134"/>
      </w:pPr>
      <w:bookmarkStart w:id="489" w:name="_Toc332270053"/>
      <w:bookmarkStart w:id="490" w:name="_Toc340785973"/>
      <w:r>
        <w:tab/>
      </w:r>
      <w:bookmarkStart w:id="491" w:name="_Toc341813299"/>
      <w:bookmarkStart w:id="492" w:name="_Toc378518899"/>
      <w:r w:rsidRPr="00DC4B10">
        <w:t xml:space="preserve">Registers </w:t>
      </w:r>
      <w:r>
        <w:t>Read Request</w:t>
      </w:r>
      <w:bookmarkEnd w:id="489"/>
      <w:bookmarkEnd w:id="490"/>
      <w:bookmarkEnd w:id="491"/>
      <w:bookmarkEnd w:id="492"/>
    </w:p>
    <w:tbl>
      <w:tblPr>
        <w:tblStyle w:val="TableGrid"/>
        <w:bidiVisual/>
        <w:tblW w:w="0" w:type="auto"/>
        <w:jc w:val="center"/>
        <w:tblInd w:w="584" w:type="dxa"/>
        <w:tblLook w:val="01E0" w:firstRow="1" w:lastRow="1" w:firstColumn="1" w:lastColumn="1" w:noHBand="0" w:noVBand="0"/>
      </w:tblPr>
      <w:tblGrid>
        <w:gridCol w:w="4812"/>
        <w:gridCol w:w="2404"/>
        <w:gridCol w:w="722"/>
      </w:tblGrid>
      <w:tr w:rsidR="002277C0" w:rsidTr="004E47FF">
        <w:trPr>
          <w:trHeight w:val="70"/>
          <w:jc w:val="center"/>
        </w:trPr>
        <w:tc>
          <w:tcPr>
            <w:tcW w:w="4812" w:type="dxa"/>
            <w:shd w:val="clear" w:color="auto" w:fill="D6E3BC" w:themeFill="accent3" w:themeFillTint="66"/>
          </w:tcPr>
          <w:p w:rsidR="002277C0" w:rsidRDefault="002277C0" w:rsidP="004E47FF">
            <w:pPr>
              <w:bidi w:val="0"/>
            </w:pPr>
            <w:r>
              <w:t>remarks</w:t>
            </w:r>
          </w:p>
        </w:tc>
        <w:tc>
          <w:tcPr>
            <w:tcW w:w="2404"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812" w:type="dxa"/>
          </w:tcPr>
          <w:p w:rsidR="002277C0" w:rsidRDefault="002277C0" w:rsidP="004E47FF">
            <w:pPr>
              <w:bidi w:val="0"/>
            </w:pPr>
          </w:p>
        </w:tc>
        <w:tc>
          <w:tcPr>
            <w:tcW w:w="2404"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812" w:type="dxa"/>
          </w:tcPr>
          <w:p w:rsidR="002277C0" w:rsidRDefault="002277C0" w:rsidP="004E47FF">
            <w:pPr>
              <w:bidi w:val="0"/>
            </w:pPr>
            <w:r>
              <w:t>0x82 – Signal Generator, 0xA2 - Core</w:t>
            </w:r>
          </w:p>
        </w:tc>
        <w:tc>
          <w:tcPr>
            <w:tcW w:w="2404"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Address of first register to read</w:t>
            </w:r>
          </w:p>
        </w:tc>
        <w:tc>
          <w:tcPr>
            <w:tcW w:w="2404"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r>
              <w:t>Always 0 on read transaction</w:t>
            </w:r>
          </w:p>
        </w:tc>
        <w:tc>
          <w:tcPr>
            <w:tcW w:w="2404" w:type="dxa"/>
          </w:tcPr>
          <w:p w:rsidR="002277C0" w:rsidRDefault="002277C0" w:rsidP="004E47FF">
            <w:pPr>
              <w:bidi w:val="0"/>
            </w:pPr>
            <w:r>
              <w:t>Length [7:0]</w:t>
            </w:r>
          </w:p>
        </w:tc>
        <w:tc>
          <w:tcPr>
            <w:tcW w:w="722" w:type="dxa"/>
          </w:tcPr>
          <w:p w:rsidR="002277C0" w:rsidRDefault="002277C0" w:rsidP="004E47FF">
            <w:pPr>
              <w:bidi w:val="0"/>
            </w:pPr>
            <w:r>
              <w:t>0x00</w:t>
            </w:r>
          </w:p>
        </w:tc>
      </w:tr>
      <w:tr w:rsidR="002277C0" w:rsidTr="004E47FF">
        <w:trPr>
          <w:jc w:val="center"/>
        </w:trPr>
        <w:tc>
          <w:tcPr>
            <w:tcW w:w="4812" w:type="dxa"/>
          </w:tcPr>
          <w:p w:rsidR="002277C0" w:rsidRDefault="002277C0" w:rsidP="004E47FF">
            <w:pPr>
              <w:bidi w:val="0"/>
            </w:pPr>
            <w:r>
              <w:t>Length of the data to be read</w:t>
            </w:r>
          </w:p>
        </w:tc>
        <w:tc>
          <w:tcPr>
            <w:tcW w:w="2404" w:type="dxa"/>
          </w:tcPr>
          <w:p w:rsidR="002277C0" w:rsidRDefault="002277C0" w:rsidP="004E47FF">
            <w:pPr>
              <w:bidi w:val="0"/>
              <w:rPr>
                <w:rFonts w:ascii="Arial"/>
                <w:rtl/>
              </w:rPr>
            </w:pPr>
            <w:r>
              <w:t>Data [7:0]</w:t>
            </w:r>
          </w:p>
        </w:tc>
        <w:tc>
          <w:tcPr>
            <w:tcW w:w="722" w:type="dxa"/>
          </w:tcPr>
          <w:p w:rsidR="002277C0" w:rsidRDefault="002277C0" w:rsidP="004E47FF">
            <w:pPr>
              <w:bidi w:val="0"/>
              <w:rPr>
                <w:rFonts w:ascii="Arial"/>
                <w:rtl/>
              </w:rPr>
            </w:pPr>
          </w:p>
        </w:tc>
      </w:tr>
      <w:tr w:rsidR="002277C0" w:rsidTr="004E47FF">
        <w:trPr>
          <w:jc w:val="center"/>
        </w:trPr>
        <w:tc>
          <w:tcPr>
            <w:tcW w:w="4812" w:type="dxa"/>
          </w:tcPr>
          <w:p w:rsidR="002277C0" w:rsidRDefault="002277C0" w:rsidP="004E47FF">
            <w:pPr>
              <w:bidi w:val="0"/>
            </w:pPr>
            <w:proofErr w:type="spellStart"/>
            <w:r>
              <w:t>Polynom</w:t>
            </w:r>
            <w:proofErr w:type="spellEnd"/>
            <w:r>
              <w:t xml:space="preserve"> is 0xEA</w:t>
            </w:r>
          </w:p>
        </w:tc>
        <w:tc>
          <w:tcPr>
            <w:tcW w:w="2404" w:type="dxa"/>
          </w:tcPr>
          <w:p w:rsidR="002277C0" w:rsidRDefault="002277C0" w:rsidP="004E47FF">
            <w:pPr>
              <w:bidi w:val="0"/>
            </w:pPr>
            <w:r>
              <w:t>CRC [7:0]</w:t>
            </w:r>
          </w:p>
        </w:tc>
        <w:tc>
          <w:tcPr>
            <w:tcW w:w="722" w:type="dxa"/>
          </w:tcPr>
          <w:p w:rsidR="002277C0" w:rsidRDefault="002277C0" w:rsidP="004E47FF">
            <w:pPr>
              <w:bidi w:val="0"/>
            </w:pPr>
          </w:p>
        </w:tc>
      </w:tr>
      <w:tr w:rsidR="002277C0" w:rsidTr="004E47FF">
        <w:trPr>
          <w:jc w:val="center"/>
        </w:trPr>
        <w:tc>
          <w:tcPr>
            <w:tcW w:w="4812" w:type="dxa"/>
          </w:tcPr>
          <w:p w:rsidR="002277C0" w:rsidRDefault="002277C0" w:rsidP="004E47FF">
            <w:pPr>
              <w:bidi w:val="0"/>
            </w:pPr>
          </w:p>
        </w:tc>
        <w:tc>
          <w:tcPr>
            <w:tcW w:w="2404"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Caption"/>
        <w:keepNext/>
        <w:bidi w:val="0"/>
        <w:jc w:val="center"/>
      </w:pPr>
      <w:bookmarkStart w:id="493" w:name="_Toc378517864"/>
      <w:bookmarkStart w:id="494" w:name="_Toc378519040"/>
      <w:r>
        <w:t>Table</w:t>
      </w:r>
      <w:r>
        <w:rPr>
          <w:rtl/>
        </w:rPr>
        <w:t xml:space="preserve"> </w:t>
      </w:r>
      <w:fldSimple w:instr=" SEQ Table \* ARABIC ">
        <w:r w:rsidR="00D1530F">
          <w:rPr>
            <w:noProof/>
          </w:rPr>
          <w:t>56</w:t>
        </w:r>
      </w:fldSimple>
      <w:r>
        <w:rPr>
          <w:noProof/>
        </w:rPr>
        <w:t>- Register read request</w:t>
      </w:r>
      <w:bookmarkEnd w:id="493"/>
      <w:bookmarkEnd w:id="494"/>
    </w:p>
    <w:p w:rsidR="00037926" w:rsidRDefault="00037926" w:rsidP="002277C0">
      <w:pPr>
        <w:bidi w:val="0"/>
        <w:spacing w:after="0" w:line="240" w:lineRule="auto"/>
      </w:pPr>
    </w:p>
    <w:p w:rsidR="002277C0" w:rsidRDefault="002277C0" w:rsidP="00037926">
      <w:pPr>
        <w:bidi w:val="0"/>
        <w:spacing w:after="0" w:line="240" w:lineRule="auto"/>
      </w:pPr>
      <w:r>
        <w:t xml:space="preserve">**Packet is delivered first to </w:t>
      </w:r>
      <w:proofErr w:type="spellStart"/>
      <w:r>
        <w:t>TX_path</w:t>
      </w:r>
      <w:proofErr w:type="spellEnd"/>
      <w:r>
        <w:t>, therefore its length is 1.</w:t>
      </w:r>
    </w:p>
    <w:p w:rsidR="002277C0" w:rsidRDefault="002277C0" w:rsidP="002277C0">
      <w:pPr>
        <w:pStyle w:val="Heading3"/>
        <w:numPr>
          <w:ilvl w:val="2"/>
          <w:numId w:val="0"/>
        </w:numPr>
        <w:tabs>
          <w:tab w:val="num" w:pos="1134"/>
        </w:tabs>
        <w:bidi w:val="0"/>
        <w:spacing w:before="240" w:after="60" w:line="240" w:lineRule="auto"/>
        <w:ind w:left="1134" w:hanging="1134"/>
      </w:pPr>
      <w:bookmarkStart w:id="495" w:name="_Toc332270054"/>
      <w:bookmarkStart w:id="496" w:name="_Toc340785974"/>
      <w:r>
        <w:tab/>
      </w:r>
      <w:bookmarkStart w:id="497" w:name="_Toc341813300"/>
      <w:bookmarkStart w:id="498" w:name="_Toc378518900"/>
      <w:r w:rsidRPr="00DC4B10">
        <w:t xml:space="preserve">Registers </w:t>
      </w:r>
      <w:r>
        <w:t>Read Reply</w:t>
      </w:r>
      <w:bookmarkEnd w:id="495"/>
      <w:bookmarkEnd w:id="496"/>
      <w:bookmarkEnd w:id="497"/>
      <w:bookmarkEnd w:id="498"/>
    </w:p>
    <w:tbl>
      <w:tblPr>
        <w:tblStyle w:val="TableGrid"/>
        <w:bidiVisual/>
        <w:tblW w:w="0" w:type="auto"/>
        <w:jc w:val="center"/>
        <w:tblInd w:w="426" w:type="dxa"/>
        <w:tblLook w:val="01E0" w:firstRow="1" w:lastRow="1" w:firstColumn="1" w:lastColumn="1" w:noHBand="0" w:noVBand="0"/>
      </w:tblPr>
      <w:tblGrid>
        <w:gridCol w:w="4963"/>
        <w:gridCol w:w="2411"/>
        <w:gridCol w:w="722"/>
      </w:tblGrid>
      <w:tr w:rsidR="002277C0" w:rsidTr="004E47FF">
        <w:trPr>
          <w:trHeight w:val="70"/>
          <w:jc w:val="center"/>
        </w:trPr>
        <w:tc>
          <w:tcPr>
            <w:tcW w:w="4963" w:type="dxa"/>
            <w:shd w:val="clear" w:color="auto" w:fill="D6E3BC" w:themeFill="accent3" w:themeFillTint="66"/>
          </w:tcPr>
          <w:p w:rsidR="002277C0" w:rsidRDefault="002277C0" w:rsidP="004E47FF">
            <w:pPr>
              <w:bidi w:val="0"/>
            </w:pPr>
            <w:r>
              <w:t>remarks</w:t>
            </w:r>
          </w:p>
        </w:tc>
        <w:tc>
          <w:tcPr>
            <w:tcW w:w="2411" w:type="dxa"/>
            <w:shd w:val="clear" w:color="auto" w:fill="D6E3BC" w:themeFill="accent3" w:themeFillTint="66"/>
          </w:tcPr>
          <w:p w:rsidR="002277C0" w:rsidRDefault="002277C0" w:rsidP="004E47FF">
            <w:pPr>
              <w:bidi w:val="0"/>
            </w:pPr>
            <w:r>
              <w:t>Content</w:t>
            </w:r>
          </w:p>
        </w:tc>
        <w:tc>
          <w:tcPr>
            <w:tcW w:w="722" w:type="dxa"/>
            <w:shd w:val="clear" w:color="auto" w:fill="D6E3BC" w:themeFill="accent3" w:themeFillTint="66"/>
          </w:tcPr>
          <w:p w:rsidR="002277C0" w:rsidRDefault="002277C0" w:rsidP="004E47FF">
            <w:pPr>
              <w:bidi w:val="0"/>
            </w:pPr>
            <w:r>
              <w:t>Value</w:t>
            </w:r>
          </w:p>
        </w:tc>
      </w:tr>
      <w:tr w:rsidR="002277C0" w:rsidTr="004E47FF">
        <w:trPr>
          <w:trHeight w:val="323"/>
          <w:jc w:val="center"/>
        </w:trPr>
        <w:tc>
          <w:tcPr>
            <w:tcW w:w="4963" w:type="dxa"/>
          </w:tcPr>
          <w:p w:rsidR="002277C0" w:rsidRDefault="002277C0" w:rsidP="004E47FF">
            <w:pPr>
              <w:bidi w:val="0"/>
            </w:pPr>
          </w:p>
        </w:tc>
        <w:tc>
          <w:tcPr>
            <w:tcW w:w="2411" w:type="dxa"/>
          </w:tcPr>
          <w:p w:rsidR="002277C0" w:rsidRDefault="002277C0" w:rsidP="004E47FF">
            <w:pPr>
              <w:bidi w:val="0"/>
            </w:pPr>
            <w:r>
              <w:t>SOF</w:t>
            </w:r>
          </w:p>
        </w:tc>
        <w:tc>
          <w:tcPr>
            <w:tcW w:w="722" w:type="dxa"/>
          </w:tcPr>
          <w:p w:rsidR="002277C0" w:rsidRDefault="002277C0" w:rsidP="004E47FF">
            <w:pPr>
              <w:bidi w:val="0"/>
            </w:pPr>
            <w:r>
              <w:t>0x</w:t>
            </w:r>
            <w:r>
              <w:rPr>
                <w:rFonts w:hint="cs"/>
                <w:rtl/>
              </w:rPr>
              <w:t>3</w:t>
            </w:r>
            <w:r>
              <w:rPr>
                <w:rFonts w:hint="cs"/>
              </w:rPr>
              <w:t>C</w:t>
            </w:r>
          </w:p>
        </w:tc>
      </w:tr>
      <w:tr w:rsidR="002277C0" w:rsidTr="004E47FF">
        <w:trPr>
          <w:trHeight w:val="143"/>
          <w:jc w:val="center"/>
        </w:trPr>
        <w:tc>
          <w:tcPr>
            <w:tcW w:w="4963" w:type="dxa"/>
          </w:tcPr>
          <w:p w:rsidR="002277C0" w:rsidRDefault="002277C0" w:rsidP="004E47FF">
            <w:pPr>
              <w:bidi w:val="0"/>
            </w:pPr>
            <w:r>
              <w:t>0x04 – Signal Generator, 0x05 – Core</w:t>
            </w:r>
          </w:p>
        </w:tc>
        <w:tc>
          <w:tcPr>
            <w:tcW w:w="2411" w:type="dxa"/>
          </w:tcPr>
          <w:p w:rsidR="002277C0" w:rsidRDefault="002277C0" w:rsidP="004E47FF">
            <w:pPr>
              <w:bidi w:val="0"/>
            </w:pPr>
            <w:r>
              <w:t>Read Register Type ID</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Address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Length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#1[7:0]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#2[7:0]</w:t>
            </w:r>
          </w:p>
        </w:tc>
        <w:tc>
          <w:tcPr>
            <w:tcW w:w="722" w:type="dxa"/>
          </w:tcPr>
          <w:p w:rsidR="002277C0" w:rsidRDefault="002277C0" w:rsidP="004E47FF">
            <w:pPr>
              <w:bidi w:val="0"/>
              <w:rPr>
                <w:rFonts w:ascii="Arial"/>
                <w:rtl/>
              </w:rPr>
            </w:pPr>
          </w:p>
        </w:tc>
      </w:tr>
      <w:tr w:rsidR="002277C0" w:rsidTr="004E47FF">
        <w:trPr>
          <w:trHeight w:val="1142"/>
          <w:jc w:val="center"/>
        </w:trPr>
        <w:tc>
          <w:tcPr>
            <w:tcW w:w="4963" w:type="dxa"/>
          </w:tcPr>
          <w:p w:rsidR="002277C0" w:rsidRPr="00E13437" w:rsidRDefault="002277C0" w:rsidP="004E47FF">
            <w:pPr>
              <w:bidi w:val="0"/>
              <w:jc w:val="center"/>
              <w:rPr>
                <w:sz w:val="32"/>
                <w:szCs w:val="32"/>
              </w:rPr>
            </w:pPr>
          </w:p>
        </w:tc>
        <w:tc>
          <w:tcPr>
            <w:tcW w:w="2411" w:type="dxa"/>
          </w:tcPr>
          <w:p w:rsidR="002277C0" w:rsidRPr="00E13437" w:rsidRDefault="002277C0" w:rsidP="004E47FF">
            <w:pPr>
              <w:bidi w:val="0"/>
              <w:jc w:val="center"/>
              <w:rPr>
                <w:rFonts w:ascii="Arial"/>
                <w:sz w:val="32"/>
                <w:szCs w:val="32"/>
                <w:rtl/>
              </w:rPr>
            </w:pPr>
            <w:r w:rsidRPr="00E13437">
              <w:rPr>
                <w:sz w:val="32"/>
                <w:szCs w:val="32"/>
              </w:rPr>
              <w:t>.</w:t>
            </w:r>
          </w:p>
          <w:p w:rsidR="002277C0" w:rsidRPr="00E13437" w:rsidRDefault="002277C0" w:rsidP="004E47FF">
            <w:pPr>
              <w:bidi w:val="0"/>
              <w:jc w:val="center"/>
              <w:rPr>
                <w:sz w:val="32"/>
                <w:szCs w:val="32"/>
              </w:rPr>
            </w:pPr>
            <w:r w:rsidRPr="00E13437">
              <w:rPr>
                <w:sz w:val="32"/>
                <w:szCs w:val="32"/>
              </w:rPr>
              <w:t>.</w:t>
            </w:r>
          </w:p>
          <w:p w:rsidR="002277C0" w:rsidRDefault="002277C0" w:rsidP="004E47FF">
            <w:pPr>
              <w:bidi w:val="0"/>
              <w:jc w:val="center"/>
            </w:pPr>
            <w:r w:rsidRPr="00E13437">
              <w:rPr>
                <w:sz w:val="32"/>
                <w:szCs w:val="32"/>
              </w:rPr>
              <w:t>.</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rPr>
                <w:rFonts w:ascii="Arial"/>
                <w:rtl/>
              </w:rPr>
            </w:pPr>
            <w:r>
              <w:t>Data #N[7:0]</w:t>
            </w:r>
          </w:p>
        </w:tc>
        <w:tc>
          <w:tcPr>
            <w:tcW w:w="722" w:type="dxa"/>
          </w:tcPr>
          <w:p w:rsidR="002277C0" w:rsidRDefault="002277C0" w:rsidP="004E47FF">
            <w:pPr>
              <w:bidi w:val="0"/>
              <w:rPr>
                <w:rFonts w:ascii="Arial"/>
                <w:rtl/>
              </w:rPr>
            </w:pPr>
          </w:p>
        </w:tc>
      </w:tr>
      <w:tr w:rsidR="002277C0" w:rsidTr="004E47FF">
        <w:trPr>
          <w:jc w:val="center"/>
        </w:trPr>
        <w:tc>
          <w:tcPr>
            <w:tcW w:w="4963" w:type="dxa"/>
          </w:tcPr>
          <w:p w:rsidR="002277C0" w:rsidRDefault="002277C0" w:rsidP="004E47FF">
            <w:pPr>
              <w:bidi w:val="0"/>
            </w:pPr>
            <w:proofErr w:type="spellStart"/>
            <w:r>
              <w:t>Polynom</w:t>
            </w:r>
            <w:proofErr w:type="spellEnd"/>
            <w:r>
              <w:t xml:space="preserve"> is 0xEA</w:t>
            </w:r>
          </w:p>
        </w:tc>
        <w:tc>
          <w:tcPr>
            <w:tcW w:w="2411" w:type="dxa"/>
          </w:tcPr>
          <w:p w:rsidR="002277C0" w:rsidRDefault="002277C0" w:rsidP="004E47FF">
            <w:pPr>
              <w:bidi w:val="0"/>
            </w:pPr>
            <w:r>
              <w:fldChar w:fldCharType="begin"/>
            </w:r>
            <w:r>
              <w:instrText xml:space="preserve"> REF _Ref269735982 \h  \* MERGEFORMAT </w:instrText>
            </w:r>
            <w:r>
              <w:fldChar w:fldCharType="separate"/>
            </w:r>
            <w:r>
              <w:rPr>
                <w:b/>
                <w:bCs/>
              </w:rPr>
              <w:t>CRC</w:t>
            </w:r>
            <w:r>
              <w:fldChar w:fldCharType="end"/>
            </w:r>
            <w:r>
              <w:t xml:space="preserve"> [7:0]</w:t>
            </w:r>
          </w:p>
        </w:tc>
        <w:tc>
          <w:tcPr>
            <w:tcW w:w="722" w:type="dxa"/>
          </w:tcPr>
          <w:p w:rsidR="002277C0" w:rsidRDefault="002277C0" w:rsidP="004E47FF">
            <w:pPr>
              <w:bidi w:val="0"/>
            </w:pPr>
          </w:p>
        </w:tc>
      </w:tr>
      <w:tr w:rsidR="002277C0" w:rsidTr="004E47FF">
        <w:trPr>
          <w:jc w:val="center"/>
        </w:trPr>
        <w:tc>
          <w:tcPr>
            <w:tcW w:w="4963" w:type="dxa"/>
          </w:tcPr>
          <w:p w:rsidR="002277C0" w:rsidRDefault="002277C0" w:rsidP="004E47FF">
            <w:pPr>
              <w:bidi w:val="0"/>
            </w:pPr>
          </w:p>
        </w:tc>
        <w:tc>
          <w:tcPr>
            <w:tcW w:w="2411" w:type="dxa"/>
          </w:tcPr>
          <w:p w:rsidR="002277C0" w:rsidRDefault="002277C0" w:rsidP="004E47FF">
            <w:pPr>
              <w:bidi w:val="0"/>
            </w:pPr>
            <w:r>
              <w:t>EOF</w:t>
            </w:r>
          </w:p>
        </w:tc>
        <w:tc>
          <w:tcPr>
            <w:tcW w:w="722" w:type="dxa"/>
          </w:tcPr>
          <w:p w:rsidR="002277C0" w:rsidRDefault="002277C0" w:rsidP="004E47FF">
            <w:pPr>
              <w:bidi w:val="0"/>
            </w:pPr>
            <w:r>
              <w:t>0xA5</w:t>
            </w:r>
          </w:p>
        </w:tc>
      </w:tr>
    </w:tbl>
    <w:p w:rsidR="00037926" w:rsidRDefault="00037926" w:rsidP="00037926">
      <w:pPr>
        <w:pStyle w:val="Caption"/>
        <w:keepNext/>
        <w:bidi w:val="0"/>
        <w:jc w:val="center"/>
      </w:pPr>
      <w:bookmarkStart w:id="499" w:name="_Toc378517865"/>
      <w:bookmarkStart w:id="500" w:name="_Toc378519041"/>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57</w:t>
      </w:r>
      <w:r>
        <w:rPr>
          <w:rtl/>
        </w:rPr>
        <w:fldChar w:fldCharType="end"/>
      </w:r>
      <w:r>
        <w:rPr>
          <w:noProof/>
        </w:rPr>
        <w:t xml:space="preserve">- </w:t>
      </w:r>
      <w:r w:rsidRPr="00EC10FE">
        <w:rPr>
          <w:noProof/>
        </w:rPr>
        <w:t>Register read re</w:t>
      </w:r>
      <w:r>
        <w:rPr>
          <w:noProof/>
        </w:rPr>
        <w:t>ply</w:t>
      </w:r>
      <w:bookmarkEnd w:id="499"/>
      <w:bookmarkEnd w:id="500"/>
    </w:p>
    <w:p w:rsidR="00037926" w:rsidRDefault="00037926" w:rsidP="00037926">
      <w:pPr>
        <w:pStyle w:val="ListParagraph"/>
        <w:bidi w:val="0"/>
        <w:spacing w:after="0" w:line="240" w:lineRule="auto"/>
      </w:pPr>
    </w:p>
    <w:p w:rsidR="002277C0" w:rsidRDefault="002277C0" w:rsidP="00037926">
      <w:pPr>
        <w:pStyle w:val="ListParagraph"/>
        <w:numPr>
          <w:ilvl w:val="0"/>
          <w:numId w:val="17"/>
        </w:numPr>
        <w:bidi w:val="0"/>
        <w:spacing w:after="0" w:line="240" w:lineRule="auto"/>
      </w:pPr>
      <w:r>
        <w:t xml:space="preserve">Min burst is 1 </w:t>
      </w:r>
    </w:p>
    <w:p w:rsidR="002277C0" w:rsidRDefault="002277C0" w:rsidP="00846050">
      <w:pPr>
        <w:pStyle w:val="ListParagraph"/>
        <w:numPr>
          <w:ilvl w:val="0"/>
          <w:numId w:val="17"/>
        </w:numPr>
        <w:bidi w:val="0"/>
        <w:spacing w:after="0" w:line="240" w:lineRule="auto"/>
      </w:pPr>
      <w:r>
        <w:t xml:space="preserve">Max burst is 256 limited by the size of the RAM in the TX path </w:t>
      </w:r>
    </w:p>
    <w:p w:rsidR="002277C0" w:rsidRDefault="002277C0" w:rsidP="002277C0">
      <w:pPr>
        <w:pStyle w:val="ListParagraph"/>
        <w:bidi w:val="0"/>
        <w:spacing w:after="0" w:line="240" w:lineRule="auto"/>
      </w:pPr>
    </w:p>
    <w:p w:rsidR="002277C0" w:rsidRPr="003C51A9" w:rsidRDefault="002277C0" w:rsidP="002277C0">
      <w:pPr>
        <w:bidi w:val="0"/>
      </w:pPr>
      <w:r w:rsidRPr="00670711">
        <w:t>The read transaction is different from the write transaction and has more units participating in it. A read request is sent to the TX path which reads the data from the client and sends the data back to host via UART line. The following stages are made:</w:t>
      </w:r>
    </w:p>
    <w:p w:rsidR="002277C0" w:rsidRPr="003C51A9" w:rsidRDefault="002277C0" w:rsidP="002277C0">
      <w:pPr>
        <w:bidi w:val="0"/>
      </w:pPr>
      <w:r w:rsidRPr="00670711">
        <w:lastRenderedPageBreak/>
        <w:t xml:space="preserve">1 – Stages 1 to 9 of the </w:t>
      </w:r>
      <w:r w:rsidRPr="00670711">
        <w:rPr>
          <w:u w:val="single"/>
        </w:rPr>
        <w:t>write transaction</w:t>
      </w:r>
      <w:r w:rsidRPr="00670711">
        <w:t xml:space="preserve"> are made with the following exceptions:</w:t>
      </w:r>
    </w:p>
    <w:p w:rsidR="002277C0" w:rsidRPr="003C51A9" w:rsidRDefault="002277C0" w:rsidP="00846050">
      <w:pPr>
        <w:pStyle w:val="ListParagraph"/>
        <w:numPr>
          <w:ilvl w:val="0"/>
          <w:numId w:val="10"/>
        </w:numPr>
        <w:bidi w:val="0"/>
        <w:jc w:val="both"/>
      </w:pPr>
      <w:r w:rsidRPr="00670711">
        <w:t>WM1 (</w:t>
      </w:r>
      <w:proofErr w:type="spellStart"/>
      <w:r w:rsidRPr="00670711">
        <w:t>rx_path</w:t>
      </w:r>
      <w:proofErr w:type="spellEnd"/>
      <w:r w:rsidRPr="00670711">
        <w:t>) writes to WS2 (</w:t>
      </w:r>
      <w:proofErr w:type="spellStart"/>
      <w:r w:rsidRPr="00670711">
        <w:t>tx_path</w:t>
      </w:r>
      <w:proofErr w:type="spellEnd"/>
      <w:r w:rsidRPr="00670711">
        <w:t>).</w:t>
      </w:r>
    </w:p>
    <w:p w:rsidR="002277C0" w:rsidRPr="003C51A9" w:rsidRDefault="002277C0" w:rsidP="00846050">
      <w:pPr>
        <w:pStyle w:val="ListParagraph"/>
        <w:numPr>
          <w:ilvl w:val="0"/>
          <w:numId w:val="10"/>
        </w:numPr>
        <w:bidi w:val="0"/>
        <w:jc w:val="both"/>
      </w:pPr>
      <w:r w:rsidRPr="00670711">
        <w:t>The length field is always 00_0x. The reason is because only one word is written to WS2.</w:t>
      </w:r>
    </w:p>
    <w:p w:rsidR="002277C0" w:rsidRPr="003C51A9" w:rsidRDefault="002277C0" w:rsidP="00846050">
      <w:pPr>
        <w:pStyle w:val="ListParagraph"/>
        <w:numPr>
          <w:ilvl w:val="0"/>
          <w:numId w:val="10"/>
        </w:numPr>
        <w:bidi w:val="0"/>
        <w:jc w:val="both"/>
      </w:pPr>
      <w:r w:rsidRPr="00670711">
        <w:t>The data field contains the length of the data to be read.</w:t>
      </w:r>
    </w:p>
    <w:p w:rsidR="002277C0" w:rsidRPr="003C51A9" w:rsidRDefault="002277C0" w:rsidP="00846050">
      <w:pPr>
        <w:pStyle w:val="ListParagraph"/>
        <w:numPr>
          <w:ilvl w:val="0"/>
          <w:numId w:val="10"/>
        </w:numPr>
        <w:bidi w:val="0"/>
        <w:jc w:val="both"/>
      </w:pPr>
      <w:r w:rsidRPr="00670711">
        <w:t xml:space="preserve">The Type field includes both the client that should be read and the </w:t>
      </w:r>
      <w:proofErr w:type="spellStart"/>
      <w:r w:rsidRPr="00670711">
        <w:t>tx_path’s</w:t>
      </w:r>
      <w:proofErr w:type="spellEnd"/>
      <w:r w:rsidRPr="00670711">
        <w:t xml:space="preserve"> wishbone slave in the following pattern:</w:t>
      </w:r>
    </w:p>
    <w:p w:rsidR="002277C0" w:rsidRPr="003C51A9" w:rsidRDefault="002277C0" w:rsidP="002277C0">
      <w:pPr>
        <w:pStyle w:val="ListParagraph"/>
        <w:bidi w:val="0"/>
        <w:ind w:left="1440"/>
      </w:pPr>
      <w:r w:rsidRPr="00670711">
        <w:t xml:space="preserve">               Type[3 to 0] = “0010” which is WS2 on the </w:t>
      </w:r>
      <w:proofErr w:type="spellStart"/>
      <w:r w:rsidRPr="00670711">
        <w:t>tx_path</w:t>
      </w:r>
      <w:proofErr w:type="spellEnd"/>
    </w:p>
    <w:p w:rsidR="002277C0" w:rsidRPr="003C51A9" w:rsidRDefault="002277C0" w:rsidP="002277C0">
      <w:pPr>
        <w:pStyle w:val="ListParagraph"/>
        <w:bidi w:val="0"/>
        <w:ind w:left="1440"/>
      </w:pPr>
      <w:r w:rsidRPr="00670711">
        <w:t xml:space="preserve">               Type[7 to 5] = &lt;type of client that will be read&gt;</w:t>
      </w:r>
    </w:p>
    <w:p w:rsidR="002277C0" w:rsidRPr="002767D9" w:rsidRDefault="002277C0" w:rsidP="002277C0">
      <w:pPr>
        <w:bidi w:val="0"/>
      </w:pPr>
      <w:r w:rsidRPr="00670711">
        <w:t xml:space="preserve">2 – WS2 sends the data received to the message encoder in the </w:t>
      </w:r>
      <w:proofErr w:type="spellStart"/>
      <w:r w:rsidRPr="00670711">
        <w:t>tx_path</w:t>
      </w:r>
      <w:proofErr w:type="spellEnd"/>
      <w:r w:rsidRPr="00670711">
        <w:t>.</w:t>
      </w:r>
      <w:r>
        <w:t xml:space="preserve"> </w:t>
      </w:r>
    </w:p>
    <w:p w:rsidR="002277C0" w:rsidRDefault="002277C0" w:rsidP="002277C0">
      <w:pPr>
        <w:bidi w:val="0"/>
      </w:pPr>
    </w:p>
    <w:p w:rsidR="002277C0" w:rsidRPr="002277C0" w:rsidRDefault="002277C0" w:rsidP="002277C0">
      <w:pPr>
        <w:bidi w:val="0"/>
      </w:pPr>
    </w:p>
    <w:p w:rsidR="002277C0" w:rsidRPr="002277C0" w:rsidRDefault="002277C0" w:rsidP="002277C0">
      <w:pPr>
        <w:pStyle w:val="Heading2"/>
        <w:bidi w:val="0"/>
      </w:pPr>
    </w:p>
    <w:p w:rsidR="00DC3150" w:rsidRDefault="00DC3150" w:rsidP="002277C0">
      <w:pPr>
        <w:pStyle w:val="Heading1"/>
        <w:bidi w:val="0"/>
        <w:rPr>
          <w:ins w:id="501" w:author="MOSHE PORIAN" w:date="2013-10-20T22:44:00Z"/>
        </w:rPr>
      </w:pPr>
      <w:ins w:id="502" w:author="MOSHE PORIAN" w:date="2013-10-20T22:44:00Z">
        <w:r>
          <w:br w:type="page"/>
        </w:r>
      </w:ins>
    </w:p>
    <w:p w:rsidR="004B67D9" w:rsidRDefault="004B67D9" w:rsidP="004B67D9">
      <w:pPr>
        <w:pStyle w:val="Heading1"/>
        <w:bidi w:val="0"/>
      </w:pPr>
    </w:p>
    <w:p w:rsidR="003A31AD" w:rsidRDefault="003A31AD" w:rsidP="003A31AD">
      <w:pPr>
        <w:pStyle w:val="Heading1"/>
        <w:bidi w:val="0"/>
      </w:pPr>
      <w:bookmarkStart w:id="503" w:name="_Toc378518901"/>
      <w:r>
        <w:t xml:space="preserve">5 </w:t>
      </w:r>
      <w:r>
        <w:tab/>
        <w:t>SIMULATIONS</w:t>
      </w:r>
      <w:bookmarkEnd w:id="503"/>
    </w:p>
    <w:p w:rsidR="00E308D1" w:rsidRPr="00E308D1" w:rsidRDefault="00E308D1" w:rsidP="00E308D1">
      <w:pPr>
        <w:pStyle w:val="Heading2"/>
        <w:bidi w:val="0"/>
      </w:pPr>
      <w:bookmarkStart w:id="504" w:name="_Toc378518902"/>
      <w:bookmarkEnd w:id="258"/>
      <w:bookmarkEnd w:id="259"/>
      <w:bookmarkEnd w:id="260"/>
      <w:r>
        <w:t>5.1 part a simulations</w:t>
      </w:r>
      <w:bookmarkEnd w:id="504"/>
    </w:p>
    <w:p w:rsidR="00D772CB" w:rsidRDefault="00C633DA" w:rsidP="00D772CB">
      <w:pPr>
        <w:bidi w:val="0"/>
      </w:pPr>
      <w:r w:rsidRPr="00B4202B">
        <w:t>At first we made a manual simulation to each entity to check the functionality</w:t>
      </w:r>
      <w:r w:rsidR="00B4202B">
        <w:t>, a</w:t>
      </w:r>
      <w:r w:rsidRPr="00B4202B">
        <w:t>fterwards, we built a core test bunch in order to check the entire core</w:t>
      </w:r>
      <w:r w:rsidR="00B4202B">
        <w:t xml:space="preserve">. </w:t>
      </w:r>
      <w:r w:rsidR="00B4202B" w:rsidRPr="00B4202B">
        <w:t xml:space="preserve">Each diagram was checked and confirmed for the correct result and if necessary, code changes </w:t>
      </w:r>
      <w:r w:rsidR="000524DD">
        <w:t>were made and the simulation were</w:t>
      </w:r>
      <w:r w:rsidR="00B4202B" w:rsidRPr="00B4202B">
        <w:t xml:space="preserve"> made again.</w:t>
      </w:r>
    </w:p>
    <w:p w:rsidR="00D772CB" w:rsidRDefault="00D772CB" w:rsidP="00D772CB">
      <w:pPr>
        <w:bidi w:val="0"/>
      </w:pPr>
      <w:r>
        <w:t>Simulation table:</w:t>
      </w:r>
    </w:p>
    <w:p w:rsidR="000524DD" w:rsidRDefault="000524DD" w:rsidP="000524DD">
      <w:pPr>
        <w:bidi w:val="0"/>
      </w:pPr>
      <w:r>
        <w:t>We conducted about 17 simulations:</w:t>
      </w:r>
    </w:p>
    <w:p w:rsidR="000524DD" w:rsidRDefault="000524DD" w:rsidP="000524DD">
      <w:pPr>
        <w:bidi w:val="0"/>
      </w:pPr>
    </w:p>
    <w:p w:rsidR="00B4202B" w:rsidRDefault="00B22FB8" w:rsidP="00B4202B">
      <w:pPr>
        <w:bidi w:val="0"/>
      </w:pPr>
      <w:r>
        <w:rPr>
          <w:noProof/>
        </w:rPr>
        <mc:AlternateContent>
          <mc:Choice Requires="wpc">
            <w:drawing>
              <wp:inline distT="0" distB="0" distL="0" distR="0" wp14:anchorId="60F5D620" wp14:editId="5224688F">
                <wp:extent cx="5274310" cy="3076575"/>
                <wp:effectExtent l="0" t="0" r="0" b="9525"/>
                <wp:docPr id="9" name="בד ציור 8"/>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6" name="תמונה 10"/>
                          <pic:cNvPicPr>
                            <a:picLocks noChangeAspect="1"/>
                          </pic:cNvPicPr>
                        </pic:nvPicPr>
                        <pic:blipFill>
                          <a:blip r:embed="rId83"/>
                          <a:stretch>
                            <a:fillRect/>
                          </a:stretch>
                        </pic:blipFill>
                        <pic:spPr>
                          <a:xfrm>
                            <a:off x="0" y="0"/>
                            <a:ext cx="4535720" cy="3077570"/>
                          </a:xfrm>
                          <a:prstGeom prst="rect">
                            <a:avLst/>
                          </a:prstGeom>
                        </pic:spPr>
                      </pic:pic>
                    </wpc:wpc>
                  </a:graphicData>
                </a:graphic>
              </wp:inline>
            </w:drawing>
          </mc:Choice>
          <mc:Fallback>
            <w:pict>
              <v:group id="בד ציור 8" o:spid="_x0000_s1026"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">
                <v:shape id="_x0000_s1027" type="#_x0000_t75" style="position:absolute;width:52743;height:30765;visibility:visible;mso-wrap-style:square">
                  <v:fill o:detectmouseclick="t"/>
                  <v:path o:connecttype="none"/>
                </v:shape>
                <v:shape id="תמונה 10" o:spid="_x0000_s1028" type="#_x0000_t75" style="position:absolute;width:45357;height:3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100zEAAAA2gAAAA8AAABkcnMvZG93bnJldi54bWxEj9FqwkAURN8L/sNyC30pdZNS0hJdJQiC&#10;+KDV+gGX7DWJzd6Nu6uJf98VCj4OM3OGmc4H04orOd9YVpCOExDEpdUNVwoOP8u3LxA+IGtsLZOC&#10;G3mYz0ZPU8y17XlH132oRISwz1FBHUKXS+nLmgz6se2Io3e0zmCI0lVSO+wj3LTyPUkyabDhuFBj&#10;R4uayt/9xSg4phd3Xn0Uu6w7tKfbevv63X9ulHp5HooJiEBDeIT/2yutIIP7lXgD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100zEAAAA2gAAAA8AAAAAAAAAAAAAAAAA&#10;nwIAAGRycy9kb3ducmV2LnhtbFBLBQYAAAAABAAEAPcAAACQAwAAAAA=&#10;">
                  <v:imagedata r:id="rId84" o:title=""/>
                  <v:path arrowok="t"/>
                </v:shape>
                <w10:wrap anchorx="page"/>
                <w10:anchorlock/>
              </v:group>
            </w:pict>
          </mc:Fallback>
        </mc:AlternateContent>
      </w:r>
    </w:p>
    <w:p w:rsidR="00AA547C" w:rsidRPr="00AA547C" w:rsidRDefault="00AA547C" w:rsidP="00AA547C">
      <w:pPr>
        <w:pStyle w:val="Caption"/>
        <w:bidi w:val="0"/>
        <w:jc w:val="center"/>
        <w:rPr>
          <w:rStyle w:val="Emphasis"/>
          <w:i w:val="0"/>
          <w:iCs/>
        </w:rPr>
      </w:pPr>
      <w:bookmarkStart w:id="505" w:name="_Toc378517866"/>
      <w:bookmarkStart w:id="506" w:name="_Toc378519042"/>
      <w:bookmarkStart w:id="507" w:name="_Toc370059098"/>
      <w:bookmarkStart w:id="508" w:name="_Toc370059251"/>
      <w:r>
        <w:t xml:space="preserve">Table </w:t>
      </w:r>
      <w:fldSimple w:instr=" SEQ Table \* ARABIC ">
        <w:r w:rsidR="00D1530F">
          <w:rPr>
            <w:noProof/>
          </w:rPr>
          <w:t>58</w:t>
        </w:r>
      </w:fldSimple>
      <w:r>
        <w:rPr>
          <w:noProof/>
        </w:rPr>
        <w:t>-Part a simulations</w:t>
      </w:r>
      <w:bookmarkEnd w:id="505"/>
      <w:bookmarkEnd w:id="506"/>
    </w:p>
    <w:p w:rsidR="00E308D1" w:rsidRDefault="00E308D1" w:rsidP="00AA547C">
      <w:pPr>
        <w:bidi w:val="0"/>
        <w:rPr>
          <w:rStyle w:val="Emphasis"/>
        </w:rPr>
      </w:pPr>
      <w:r w:rsidRPr="00F26180">
        <w:rPr>
          <w:rStyle w:val="Emphasis"/>
        </w:rPr>
        <w:t>General Description</w:t>
      </w:r>
    </w:p>
    <w:p w:rsidR="0081328B" w:rsidRPr="00E308D1" w:rsidRDefault="0081328B" w:rsidP="00866C85">
      <w:pPr>
        <w:pStyle w:val="Heading2"/>
        <w:bidi w:val="0"/>
        <w:rPr>
          <w:rStyle w:val="Emphasis"/>
          <w:i w:val="0"/>
          <w:iCs/>
        </w:rPr>
      </w:pPr>
    </w:p>
    <w:bookmarkEnd w:id="507"/>
    <w:bookmarkEnd w:id="508"/>
    <w:p w:rsidR="006875EF" w:rsidRPr="00CA7F70" w:rsidRDefault="006875EF" w:rsidP="00846050">
      <w:pPr>
        <w:pStyle w:val="ListParagraph"/>
        <w:numPr>
          <w:ilvl w:val="0"/>
          <w:numId w:val="6"/>
        </w:numPr>
        <w:bidi w:val="0"/>
        <w:rPr>
          <w:rFonts w:cstheme="minorHAnsi"/>
          <w:color w:val="000000"/>
          <w:shd w:val="clear" w:color="auto" w:fill="FFFFFF"/>
        </w:rPr>
      </w:pPr>
      <w:r>
        <w:t xml:space="preserve">We enter  the user's configurations </w:t>
      </w:r>
      <w:r w:rsidRPr="00CA7F70">
        <w:rPr>
          <w:rFonts w:cstheme="minorHAnsi"/>
          <w:color w:val="000000"/>
          <w:shd w:val="clear" w:color="auto" w:fill="FFFFFF"/>
        </w:rPr>
        <w:t>through</w:t>
      </w:r>
      <w:r>
        <w:t xml:space="preserve"> the WBS and save it in the registers, after that we wait for enable rise and the system start to save the data since that. When we detect trigger rise we continue to save the relevant data and after that </w:t>
      </w:r>
      <w:r w:rsidR="00CA7F70">
        <w:t>send it out</w:t>
      </w:r>
      <w:r>
        <w:t xml:space="preserve"> </w:t>
      </w:r>
      <w:r w:rsidRPr="00CA7F70">
        <w:rPr>
          <w:rFonts w:cstheme="minorHAnsi"/>
          <w:color w:val="000000"/>
          <w:shd w:val="clear" w:color="auto" w:fill="FFFFFF"/>
        </w:rPr>
        <w:t>through the WBM.</w:t>
      </w:r>
    </w:p>
    <w:p w:rsidR="006875EF" w:rsidRDefault="006875EF" w:rsidP="006875EF">
      <w:pPr>
        <w:pStyle w:val="ListParagraph"/>
        <w:bidi w:val="0"/>
        <w:rPr>
          <w:rFonts w:cstheme="minorHAnsi"/>
          <w:color w:val="000000"/>
          <w:shd w:val="clear" w:color="auto" w:fill="FFFFFF"/>
        </w:rPr>
      </w:pPr>
    </w:p>
    <w:p w:rsidR="00CA7F70" w:rsidRDefault="00CA7F70" w:rsidP="00846050">
      <w:pPr>
        <w:pStyle w:val="ListParagraph"/>
        <w:numPr>
          <w:ilvl w:val="0"/>
          <w:numId w:val="6"/>
        </w:numPr>
        <w:bidi w:val="0"/>
      </w:pPr>
      <w:r w:rsidRPr="00CA7F70">
        <w:rPr>
          <w:rFonts w:cstheme="minorHAnsi"/>
          <w:color w:val="000000"/>
          <w:shd w:val="clear" w:color="auto" w:fill="FFFFFF"/>
        </w:rPr>
        <w:t xml:space="preserve"> </w:t>
      </w:r>
      <w:r>
        <w:t>We change the recording depth to 4 (2^4 = 16), position to 75% (meaning that 75% -&gt; 12 bits, will recorded before the trigger and the other after that, we also change the trigger type to zeroes (number 3 ) so trigger will rise after three low sampling.</w:t>
      </w:r>
    </w:p>
    <w:p w:rsidR="00CA7F70" w:rsidRDefault="00CA7F70" w:rsidP="00CA7F70">
      <w:pPr>
        <w:pStyle w:val="ListParagraph"/>
        <w:bidi w:val="0"/>
      </w:pPr>
    </w:p>
    <w:p w:rsidR="00CA7F70" w:rsidRDefault="00CA7F70" w:rsidP="00846050">
      <w:pPr>
        <w:pStyle w:val="ListParagraph"/>
        <w:numPr>
          <w:ilvl w:val="0"/>
          <w:numId w:val="6"/>
        </w:numPr>
        <w:bidi w:val="0"/>
      </w:pPr>
      <w:r>
        <w:lastRenderedPageBreak/>
        <w:t>Number of signals is changed to 5, meaning our input data is between 0-32 in decimal (2^5), at first the trigger position is 100 and all the data is recorded before the trigger, and second time the position is 0 and all the data is recorded after the trigger.</w:t>
      </w:r>
    </w:p>
    <w:p w:rsidR="00CA7F70" w:rsidRDefault="00CA7F70" w:rsidP="00846050">
      <w:pPr>
        <w:pStyle w:val="ListParagraph"/>
        <w:numPr>
          <w:ilvl w:val="0"/>
          <w:numId w:val="6"/>
        </w:numPr>
        <w:bidi w:val="0"/>
      </w:pPr>
      <w:r>
        <w:t>In this simulation we check two trigger positions that are not complete, 15% and 85%.</w:t>
      </w:r>
    </w:p>
    <w:p w:rsidR="00CA7F70" w:rsidRDefault="00CA7F70" w:rsidP="00CA7F70">
      <w:pPr>
        <w:pStyle w:val="ListParagraph"/>
        <w:bidi w:val="0"/>
      </w:pPr>
      <w:r>
        <w:t xml:space="preserve">We also change the trigger type, from 'zeroes' (3 low in a row) in the first one to rise in the second. </w:t>
      </w:r>
    </w:p>
    <w:p w:rsidR="00CA7F70" w:rsidRDefault="00CA7F70" w:rsidP="00CA7F70">
      <w:pPr>
        <w:pStyle w:val="ListParagraph"/>
        <w:bidi w:val="0"/>
      </w:pPr>
      <w:r>
        <w:t>In the end we rise the RESET signal to show that the system responds  to that signal.</w:t>
      </w:r>
    </w:p>
    <w:p w:rsidR="00CA7F70" w:rsidRDefault="00CA7F70" w:rsidP="00CA7F70">
      <w:pPr>
        <w:pStyle w:val="ListParagraph"/>
        <w:bidi w:val="0"/>
      </w:pPr>
    </w:p>
    <w:p w:rsidR="00CA7F70" w:rsidRDefault="00CA7F70" w:rsidP="00846050">
      <w:pPr>
        <w:pStyle w:val="ListParagraph"/>
        <w:numPr>
          <w:ilvl w:val="0"/>
          <w:numId w:val="6"/>
        </w:numPr>
        <w:bidi w:val="0"/>
      </w:pPr>
      <w:r>
        <w:t xml:space="preserve">We checked the RESET signal. At first  trigger position is 15%, trigger type is low. While data is exiting we rise RESET signal and change trigger position to 85% and trigger type to rise. We now </w:t>
      </w:r>
      <w:r w:rsidR="00AA4E44">
        <w:t>make sure that the system recognize trigger rise again.</w:t>
      </w:r>
    </w:p>
    <w:p w:rsidR="00AA4E44" w:rsidRDefault="00C70640" w:rsidP="00846050">
      <w:pPr>
        <w:pStyle w:val="ListParagraph"/>
        <w:numPr>
          <w:ilvl w:val="0"/>
          <w:numId w:val="6"/>
        </w:numPr>
        <w:bidi w:val="0"/>
      </w:pPr>
      <w:r>
        <w:t>This simulation checks for different types of trigger type and position. First check: type is rise, position is 0. Second check: type is fall, position is 10%. Third check: type is high, posi</w:t>
      </w:r>
      <w:r w:rsidR="007F1331">
        <w:t>t</w:t>
      </w:r>
      <w:r>
        <w:t>ion is 30%.</w:t>
      </w:r>
    </w:p>
    <w:p w:rsidR="00C70640" w:rsidRDefault="00C70640" w:rsidP="00846050">
      <w:pPr>
        <w:pStyle w:val="ListParagraph"/>
        <w:numPr>
          <w:ilvl w:val="0"/>
          <w:numId w:val="6"/>
        </w:numPr>
        <w:bidi w:val="0"/>
      </w:pPr>
      <w:r>
        <w:t>Continue checking different types of trigger type and position. First check: type is low, position is 50%. Second check: type is rise, position is 70%. Third check: type i</w:t>
      </w:r>
      <w:r w:rsidR="006C2753">
        <w:t>s fall, posit</w:t>
      </w:r>
      <w:r>
        <w:t>ion is 90%.</w:t>
      </w:r>
    </w:p>
    <w:p w:rsidR="00C70640" w:rsidRDefault="007F1331" w:rsidP="00846050">
      <w:pPr>
        <w:pStyle w:val="ListParagraph"/>
        <w:numPr>
          <w:ilvl w:val="0"/>
          <w:numId w:val="6"/>
        </w:numPr>
        <w:bidi w:val="0"/>
      </w:pPr>
      <w:r>
        <w:t xml:space="preserve">In this simulation we focus on changing configuration after trigger rise. We also check that trigger rise after we have already found trigger rise or after the data </w:t>
      </w:r>
      <w:r w:rsidR="00A40CBC">
        <w:t xml:space="preserve">has </w:t>
      </w:r>
      <w:r>
        <w:t xml:space="preserve">already </w:t>
      </w:r>
      <w:r w:rsidR="00A40CBC">
        <w:t xml:space="preserve">been extracted </w:t>
      </w:r>
      <w:r>
        <w:t xml:space="preserve"> but there wasn’t another configure, will not </w:t>
      </w:r>
      <w:r w:rsidR="00A40CBC">
        <w:t>affect</w:t>
      </w:r>
      <w:r>
        <w:t xml:space="preserve"> the system. </w:t>
      </w:r>
    </w:p>
    <w:p w:rsidR="00A40CBC" w:rsidRDefault="00A40CBC" w:rsidP="00A40CBC">
      <w:pPr>
        <w:pStyle w:val="ListParagraph"/>
        <w:bidi w:val="0"/>
      </w:pPr>
      <w:r>
        <w:t>At first we commit certain configuration, and after trigger rise and extracting the data, we can see that a second trigger rise doesn't cause data extraction until new configure is being committed.</w:t>
      </w:r>
    </w:p>
    <w:p w:rsidR="00A40CBC" w:rsidRDefault="00A40CBC" w:rsidP="00A40CBC">
      <w:pPr>
        <w:pStyle w:val="ListParagraph"/>
        <w:bidi w:val="0"/>
      </w:pPr>
      <w:r>
        <w:t>In advance, we record 32 samples and make sure  that the system react well to this value(</w:t>
      </w:r>
      <w:r>
        <w:rPr>
          <w:rFonts w:hint="cs"/>
          <w:rtl/>
        </w:rPr>
        <w:t xml:space="preserve"> </w:t>
      </w:r>
      <w:proofErr w:type="spellStart"/>
      <w:r w:rsidRPr="00D50694">
        <w:t>record_depth_g</w:t>
      </w:r>
      <w:proofErr w:type="spellEnd"/>
      <w:r>
        <w:t>=5).</w:t>
      </w:r>
    </w:p>
    <w:p w:rsidR="006140BB" w:rsidRDefault="00F05FF3" w:rsidP="00846050">
      <w:pPr>
        <w:pStyle w:val="ListParagraph"/>
        <w:numPr>
          <w:ilvl w:val="0"/>
          <w:numId w:val="6"/>
        </w:numPr>
        <w:bidi w:val="0"/>
      </w:pPr>
      <w:r>
        <w:t xml:space="preserve">Check of configuration position. In this simulation we can see that system configuration can </w:t>
      </w:r>
      <w:r w:rsidR="00AB4468">
        <w:t xml:space="preserve">occur even before the data was </w:t>
      </w:r>
      <w:r w:rsidR="000308C1">
        <w:t>entirely</w:t>
      </w:r>
      <w:r w:rsidR="00AB4468">
        <w:t xml:space="preserve"> </w:t>
      </w:r>
      <w:r w:rsidR="000308C1">
        <w:t>extracted</w:t>
      </w:r>
      <w:r w:rsidR="00AB4468">
        <w:t xml:space="preserve"> back to the user. But the second stream and trigger identification can only happen after the first stream has end( after READ CONTROLLER FINISH signal rise).</w:t>
      </w:r>
    </w:p>
    <w:p w:rsidR="00AB4468" w:rsidRDefault="00AB4468" w:rsidP="00AB4468">
      <w:pPr>
        <w:pStyle w:val="ListParagraph"/>
        <w:bidi w:val="0"/>
      </w:pPr>
      <w:r>
        <w:t>In this simulation we configure the system to first state and while the data is still extracting we configure to a different state. After all the data was extracted we only need to enable the register</w:t>
      </w:r>
      <w:r w:rsidR="006E7ED6">
        <w:t xml:space="preserve"> ENABLE and the system starts to work with the second configuration.</w:t>
      </w:r>
    </w:p>
    <w:p w:rsidR="000308C1" w:rsidRDefault="00313B46" w:rsidP="00846050">
      <w:pPr>
        <w:pStyle w:val="ListParagraph"/>
        <w:numPr>
          <w:ilvl w:val="0"/>
          <w:numId w:val="6"/>
        </w:numPr>
        <w:bidi w:val="0"/>
      </w:pPr>
      <w:r>
        <w:t xml:space="preserve">Another check of configuration's position. </w:t>
      </w:r>
      <w:r w:rsidR="000308C1">
        <w:t xml:space="preserve">We change trigger type to all </w:t>
      </w:r>
      <w:r>
        <w:t xml:space="preserve"> </w:t>
      </w:r>
      <w:r w:rsidR="000308C1">
        <w:t>possible types, but configure the system only afterwards and check whether trigger rises when the system wasn’t configure.</w:t>
      </w:r>
    </w:p>
    <w:p w:rsidR="00313B46" w:rsidRDefault="000308C1" w:rsidP="00846050">
      <w:pPr>
        <w:pStyle w:val="ListParagraph"/>
        <w:numPr>
          <w:ilvl w:val="0"/>
          <w:numId w:val="6"/>
        </w:numPr>
        <w:bidi w:val="0"/>
      </w:pPr>
      <w:r>
        <w:t xml:space="preserve"> We check the change in ENABLE signal that is now active low. At first we change the trigger signal to see that it </w:t>
      </w:r>
      <w:r w:rsidR="00073F83">
        <w:t>doesn't</w:t>
      </w:r>
      <w:r>
        <w:t xml:space="preserve"> rise before the system is configured. After enabling the system( ENABLE register is low) the system starts to save the data and look for trigger rise.</w:t>
      </w:r>
    </w:p>
    <w:p w:rsidR="000308C1" w:rsidRDefault="00955E3F" w:rsidP="00846050">
      <w:pPr>
        <w:pStyle w:val="ListParagraph"/>
        <w:numPr>
          <w:ilvl w:val="0"/>
          <w:numId w:val="6"/>
        </w:numPr>
        <w:bidi w:val="0"/>
      </w:pPr>
      <w:r>
        <w:t xml:space="preserve">We check the change in RESET signal that is now active low. At first we configure the system, rise trigger and after few samples we enable RESET signal and configure the </w:t>
      </w:r>
      <w:r>
        <w:lastRenderedPageBreak/>
        <w:t>system to different values. We check the system reaction to RESET signal changes(active low instead of high), and how the system recovers after lowering RESET signal.</w:t>
      </w:r>
    </w:p>
    <w:p w:rsidR="00955E3F" w:rsidRDefault="00955E3F" w:rsidP="00846050">
      <w:pPr>
        <w:pStyle w:val="ListParagraph"/>
        <w:numPr>
          <w:ilvl w:val="0"/>
          <w:numId w:val="6"/>
        </w:numPr>
        <w:bidi w:val="0"/>
      </w:pPr>
      <w:r>
        <w:t xml:space="preserve">From this simulation on we </w:t>
      </w:r>
      <w:r w:rsidR="006F4E47">
        <w:t xml:space="preserve">replace the generic of address width </w:t>
      </w:r>
      <w:proofErr w:type="spellStart"/>
      <w:r w:rsidR="006F4E47" w:rsidRPr="00714D8A">
        <w:t>Add_width_g</w:t>
      </w:r>
      <w:proofErr w:type="spellEnd"/>
      <w:r w:rsidR="006F4E47">
        <w:rPr>
          <w:rFonts w:hint="cs"/>
          <w:rtl/>
        </w:rPr>
        <w:t xml:space="preserve"> </w:t>
      </w:r>
      <w:r w:rsidR="006F4E47">
        <w:t xml:space="preserve"> by the generic </w:t>
      </w:r>
      <w:proofErr w:type="spellStart"/>
      <w:r w:rsidR="006F4E47" w:rsidRPr="00D50694">
        <w:t>record_depth_g</w:t>
      </w:r>
      <w:proofErr w:type="spellEnd"/>
      <w:r w:rsidR="006F4E47">
        <w:t>.</w:t>
      </w:r>
    </w:p>
    <w:p w:rsidR="00BC6C07" w:rsidRDefault="00BC6C07" w:rsidP="00BC6C07">
      <w:pPr>
        <w:pStyle w:val="ListParagraph"/>
        <w:bidi w:val="0"/>
      </w:pPr>
      <w:r>
        <w:t xml:space="preserve">We check the situation when single RAM width is wider than the width of the saved signals, i.e. </w:t>
      </w:r>
      <w:proofErr w:type="spellStart"/>
      <w:r>
        <w:t>signal_ram_width_g</w:t>
      </w:r>
      <w:proofErr w:type="spellEnd"/>
      <w:r>
        <w:t>&gt;</w:t>
      </w:r>
      <w:r w:rsidRPr="00714D8A">
        <w:t xml:space="preserve"> </w:t>
      </w:r>
      <w:proofErr w:type="spellStart"/>
      <w:r w:rsidRPr="00D50694">
        <w:t>num_of_signals_g</w:t>
      </w:r>
      <w:proofErr w:type="spellEnd"/>
      <w:r>
        <w:rPr>
          <w:rFonts w:hint="cs"/>
          <w:rtl/>
        </w:rPr>
        <w:t>.</w:t>
      </w:r>
    </w:p>
    <w:p w:rsidR="00BC6C07" w:rsidRPr="00A40CBC" w:rsidRDefault="00FD3837" w:rsidP="00846050">
      <w:pPr>
        <w:pStyle w:val="ListParagraph"/>
        <w:numPr>
          <w:ilvl w:val="0"/>
          <w:numId w:val="6"/>
        </w:numPr>
        <w:bidi w:val="0"/>
      </w:pPr>
      <w:r>
        <w:t xml:space="preserve">In this simulation we compare the number of signals entering the BUS width' i.e. </w:t>
      </w:r>
    </w:p>
    <w:p w:rsidR="00FB3C88" w:rsidRDefault="00FD3837" w:rsidP="00A40CBC">
      <w:pPr>
        <w:pStyle w:val="ListParagraph"/>
        <w:bidi w:val="0"/>
      </w:pPr>
      <w:proofErr w:type="spellStart"/>
      <w:r w:rsidRPr="00D50694">
        <w:t>num_of_signals_g</w:t>
      </w:r>
      <w:proofErr w:type="spellEnd"/>
      <w:r>
        <w:rPr>
          <w:rFonts w:hint="cs"/>
          <w:rtl/>
        </w:rPr>
        <w:t xml:space="preserve"> = </w:t>
      </w:r>
      <w:proofErr w:type="spellStart"/>
      <w:r w:rsidRPr="00D50694">
        <w:t>data_width_g</w:t>
      </w:r>
      <w:proofErr w:type="spellEnd"/>
      <w:r>
        <w:rPr>
          <w:rFonts w:hint="cs"/>
          <w:rtl/>
        </w:rPr>
        <w:t>.</w:t>
      </w:r>
    </w:p>
    <w:p w:rsidR="00FB3C88" w:rsidRDefault="00FB3C88" w:rsidP="00846050">
      <w:pPr>
        <w:pStyle w:val="ListParagraph"/>
        <w:numPr>
          <w:ilvl w:val="0"/>
          <w:numId w:val="6"/>
        </w:numPr>
        <w:bidi w:val="0"/>
      </w:pPr>
      <w:r>
        <w:t xml:space="preserve">In this simulation the BUS width is larger than the number of sampled signals, </w:t>
      </w:r>
      <w:proofErr w:type="spellStart"/>
      <w:r>
        <w:t>i.e</w:t>
      </w:r>
      <w:proofErr w:type="spellEnd"/>
      <w:r>
        <w:t xml:space="preserve"> </w:t>
      </w:r>
      <w:proofErr w:type="spellStart"/>
      <w:r w:rsidRPr="00D50694">
        <w:t>num_of_signals_g</w:t>
      </w:r>
      <w:proofErr w:type="spellEnd"/>
      <w:r>
        <w:rPr>
          <w:rFonts w:hint="cs"/>
          <w:rtl/>
        </w:rPr>
        <w:t xml:space="preserve"> &gt; </w:t>
      </w:r>
      <w:proofErr w:type="spellStart"/>
      <w:r w:rsidRPr="00D50694">
        <w:t>data_width_g</w:t>
      </w:r>
      <w:proofErr w:type="spellEnd"/>
      <w:r>
        <w:rPr>
          <w:rFonts w:hint="cs"/>
          <w:rtl/>
        </w:rPr>
        <w:t xml:space="preserve">. </w:t>
      </w:r>
    </w:p>
    <w:p w:rsidR="00A40CBC" w:rsidRDefault="003E688D" w:rsidP="00846050">
      <w:pPr>
        <w:pStyle w:val="ListParagraph"/>
        <w:numPr>
          <w:ilvl w:val="0"/>
          <w:numId w:val="6"/>
        </w:numPr>
        <w:bidi w:val="0"/>
      </w:pPr>
      <w:r>
        <w:t>In this simulation BUS width is smaller than the number of sampled signals, i.e.</w:t>
      </w:r>
      <w:r>
        <w:rPr>
          <w:rFonts w:hint="cs"/>
          <w:rtl/>
        </w:rPr>
        <w:t xml:space="preserve"> </w:t>
      </w:r>
      <w:proofErr w:type="spellStart"/>
      <w:r w:rsidRPr="00D50694">
        <w:t>num_of_signals_g</w:t>
      </w:r>
      <w:proofErr w:type="spellEnd"/>
      <w:r>
        <w:rPr>
          <w:rFonts w:hint="cs"/>
          <w:rtl/>
        </w:rPr>
        <w:t xml:space="preserve"> &lt; </w:t>
      </w:r>
      <w:proofErr w:type="spellStart"/>
      <w:r w:rsidRPr="00D50694">
        <w:t>data_width_g</w:t>
      </w:r>
      <w:proofErr w:type="spellEnd"/>
      <w:r>
        <w:rPr>
          <w:rFonts w:hint="cs"/>
          <w:rtl/>
        </w:rPr>
        <w:t xml:space="preserve">. </w:t>
      </w:r>
      <w:r w:rsidR="00FB3C88">
        <w:t xml:space="preserve"> </w:t>
      </w:r>
      <w:r>
        <w:t>As a result we can't extract the data in a single clock cycle</w:t>
      </w:r>
      <w:r w:rsidR="00A40CBC">
        <w:t xml:space="preserve"> </w:t>
      </w:r>
      <w:r>
        <w:t xml:space="preserve">(data width is 8), therefor we need two clock cycles. </w:t>
      </w:r>
    </w:p>
    <w:p w:rsidR="006875EF" w:rsidRDefault="003E688D" w:rsidP="00846050">
      <w:pPr>
        <w:pStyle w:val="ListParagraph"/>
        <w:numPr>
          <w:ilvl w:val="0"/>
          <w:numId w:val="6"/>
        </w:numPr>
        <w:bidi w:val="0"/>
      </w:pPr>
      <w:r>
        <w:t xml:space="preserve">In this simulation BUS width is still smaller than the number of sampled signals, but now we have enlarged the saved data width. </w:t>
      </w:r>
    </w:p>
    <w:p w:rsidR="00F32DEC" w:rsidRDefault="00F32DEC" w:rsidP="00846050">
      <w:pPr>
        <w:numPr>
          <w:ilvl w:val="0"/>
          <w:numId w:val="7"/>
        </w:numPr>
        <w:bidi w:val="0"/>
        <w:spacing w:before="100" w:beforeAutospacing="1" w:after="100" w:afterAutospacing="1" w:line="240" w:lineRule="auto"/>
        <w:rPr>
          <w:color w:val="000000"/>
          <w:sz w:val="27"/>
          <w:szCs w:val="27"/>
        </w:rPr>
      </w:pPr>
      <w:r>
        <w:t xml:space="preserve">For more information: </w:t>
      </w:r>
      <w:hyperlink r:id="rId85" w:history="1">
        <w:r>
          <w:rPr>
            <w:rStyle w:val="Hyperlink"/>
          </w:rPr>
          <w:t>http://moran-zvika-project.googlecode.com/svn/trunk/Documentation/</w:t>
        </w:r>
      </w:hyperlink>
      <w:r w:rsidRPr="00F32DEC">
        <w:rPr>
          <w:rStyle w:val="Hyperlink"/>
        </w:rPr>
        <w:t xml:space="preserve"> </w:t>
      </w:r>
      <w:hyperlink r:id="rId86" w:history="1">
        <w:r w:rsidRPr="00F32DEC">
          <w:rPr>
            <w:rStyle w:val="Hyperlink"/>
            <w:rtl/>
          </w:rPr>
          <w:t>סימולציות</w:t>
        </w:r>
        <w:r w:rsidRPr="00F32DEC">
          <w:rPr>
            <w:rStyle w:val="Hyperlink"/>
          </w:rPr>
          <w:t xml:space="preserve"> internal_logic_ananlyzer_core_top.docx</w:t>
        </w:r>
      </w:hyperlink>
    </w:p>
    <w:p w:rsidR="00BC3172" w:rsidRDefault="00ED5B4C" w:rsidP="002F6B5F">
      <w:pPr>
        <w:pStyle w:val="Heading2"/>
        <w:bidi w:val="0"/>
      </w:pPr>
      <w:bookmarkStart w:id="509" w:name="_Toc370059099"/>
      <w:bookmarkStart w:id="510" w:name="_Toc370059252"/>
      <w:bookmarkStart w:id="511" w:name="_Toc370066537"/>
      <w:bookmarkStart w:id="512" w:name="_Toc378518903"/>
      <w:r>
        <w:t>5</w:t>
      </w:r>
      <w:r w:rsidR="00D83C94">
        <w:t>.</w:t>
      </w:r>
      <w:r w:rsidR="00E308D1">
        <w:t>1.1</w:t>
      </w:r>
      <w:r w:rsidR="00D83C94">
        <w:tab/>
      </w:r>
      <w:r w:rsidR="002F6B5F">
        <w:t>Example</w:t>
      </w:r>
      <w:r w:rsidR="00BC3172">
        <w:t>:</w:t>
      </w:r>
      <w:bookmarkEnd w:id="509"/>
      <w:bookmarkEnd w:id="510"/>
      <w:bookmarkEnd w:id="511"/>
      <w:bookmarkEnd w:id="512"/>
    </w:p>
    <w:p w:rsidR="00BC3172" w:rsidRPr="00BC3172" w:rsidRDefault="00BC3172" w:rsidP="00BC3172">
      <w:pPr>
        <w:bidi w:val="0"/>
      </w:pPr>
      <w:r w:rsidRPr="00BC3172">
        <w:t>Data is insert to the registers, in order to configure the user trigger position and type</w:t>
      </w:r>
      <w:r>
        <w:t>, e</w:t>
      </w:r>
      <w:r w:rsidRPr="00BC3172">
        <w:t>nable signal is written to the register to enable the system</w:t>
      </w:r>
      <w:r>
        <w:t>.</w:t>
      </w:r>
    </w:p>
    <w:p w:rsidR="00BC3172" w:rsidRDefault="00BC3172" w:rsidP="00BC3172">
      <w:pPr>
        <w:bidi w:val="0"/>
      </w:pPr>
    </w:p>
    <w:p w:rsidR="00BC3172" w:rsidRDefault="00BC3172" w:rsidP="00BC3172">
      <w:pPr>
        <w:bidi w:val="0"/>
      </w:pPr>
      <w:r w:rsidRPr="00BC3172">
        <w:rPr>
          <w:noProof/>
        </w:rPr>
        <w:drawing>
          <wp:inline distT="0" distB="0" distL="0" distR="0" wp14:anchorId="59CC151B" wp14:editId="0552A0E0">
            <wp:extent cx="5675945" cy="241359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01279" cy="2424364"/>
                    </a:xfrm>
                    <a:prstGeom prst="rect">
                      <a:avLst/>
                    </a:prstGeom>
                    <a:noFill/>
                    <a:ln>
                      <a:noFill/>
                    </a:ln>
                    <a:effectLst/>
                    <a:extLst/>
                  </pic:spPr>
                </pic:pic>
              </a:graphicData>
            </a:graphic>
          </wp:inline>
        </w:drawing>
      </w:r>
    </w:p>
    <w:p w:rsidR="00A4763D" w:rsidRDefault="00A4763D" w:rsidP="00A4763D">
      <w:pPr>
        <w:pStyle w:val="Caption"/>
        <w:bidi w:val="0"/>
        <w:jc w:val="center"/>
      </w:pPr>
      <w:bookmarkStart w:id="513" w:name="_Toc378517792"/>
      <w:bookmarkStart w:id="514" w:name="_Toc378518963"/>
      <w:r>
        <w:t>Figure</w:t>
      </w:r>
      <w:r>
        <w:rPr>
          <w:rtl/>
        </w:rPr>
        <w:t xml:space="preserve"> </w:t>
      </w:r>
      <w:fldSimple w:instr=" SEQ Figure \* ARABIC ">
        <w:r w:rsidR="0000669E">
          <w:rPr>
            <w:noProof/>
          </w:rPr>
          <w:t>42</w:t>
        </w:r>
      </w:fldSimple>
      <w:r>
        <w:rPr>
          <w:noProof/>
        </w:rPr>
        <w:t>- Part a simulations (1)</w:t>
      </w:r>
      <w:bookmarkEnd w:id="513"/>
      <w:bookmarkEnd w:id="514"/>
    </w:p>
    <w:p w:rsidR="00BC3172" w:rsidRPr="00BC3172" w:rsidRDefault="00BC3172" w:rsidP="00983732">
      <w:pPr>
        <w:bidi w:val="0"/>
      </w:pPr>
      <w:r w:rsidRPr="00BC3172">
        <w:t>Data is being save</w:t>
      </w:r>
      <w:r w:rsidR="00D772CB">
        <w:t>d</w:t>
      </w:r>
      <w:r w:rsidRPr="00BC3172">
        <w:t xml:space="preserve"> in the RAM until trigger rise</w:t>
      </w:r>
      <w:r>
        <w:t>, s</w:t>
      </w:r>
      <w:r w:rsidRPr="00BC3172">
        <w:t>ince position is 100, we do not save data after trigger rise</w:t>
      </w:r>
      <w:r w:rsidR="00D772CB">
        <w:t>.</w:t>
      </w:r>
    </w:p>
    <w:p w:rsidR="00BC3172" w:rsidRDefault="00D772CB" w:rsidP="00D772CB">
      <w:pPr>
        <w:bidi w:val="0"/>
      </w:pPr>
      <w:r w:rsidRPr="00D772CB">
        <w:rPr>
          <w:noProof/>
        </w:rPr>
        <w:lastRenderedPageBreak/>
        <w:drawing>
          <wp:inline distT="0" distB="0" distL="0" distR="0" wp14:anchorId="4DF272B6" wp14:editId="692798F1">
            <wp:extent cx="5826642" cy="2510716"/>
            <wp:effectExtent l="0" t="0" r="3175" b="44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27262" cy="2510983"/>
                    </a:xfrm>
                    <a:prstGeom prst="rect">
                      <a:avLst/>
                    </a:prstGeom>
                    <a:noFill/>
                    <a:ln>
                      <a:noFill/>
                    </a:ln>
                    <a:effectLst/>
                    <a:extLst/>
                  </pic:spPr>
                </pic:pic>
              </a:graphicData>
            </a:graphic>
          </wp:inline>
        </w:drawing>
      </w:r>
    </w:p>
    <w:p w:rsidR="00A4763D" w:rsidRDefault="00A4763D" w:rsidP="00A4763D">
      <w:pPr>
        <w:pStyle w:val="Caption"/>
        <w:bidi w:val="0"/>
        <w:jc w:val="center"/>
      </w:pPr>
      <w:bookmarkStart w:id="515" w:name="_Toc378517793"/>
      <w:bookmarkStart w:id="516" w:name="_Toc378518964"/>
      <w:r>
        <w:t xml:space="preserve">Figure </w:t>
      </w:r>
      <w:fldSimple w:instr=" SEQ Figure \* ARABIC ">
        <w:r w:rsidR="0000669E">
          <w:rPr>
            <w:noProof/>
          </w:rPr>
          <w:t>43</w:t>
        </w:r>
      </w:fldSimple>
      <w:r>
        <w:rPr>
          <w:noProof/>
        </w:rPr>
        <w:t>- Part a simulations (2)</w:t>
      </w:r>
      <w:bookmarkEnd w:id="515"/>
      <w:bookmarkEnd w:id="516"/>
    </w:p>
    <w:p w:rsidR="00D772CB" w:rsidRPr="00D772CB" w:rsidRDefault="00D772CB" w:rsidP="00A4763D">
      <w:pPr>
        <w:bidi w:val="0"/>
      </w:pPr>
      <w:r w:rsidRPr="00D772CB">
        <w:t>Write controller is finish</w:t>
      </w:r>
      <w:r>
        <w:t xml:space="preserve">, </w:t>
      </w:r>
      <w:r w:rsidRPr="00D772CB">
        <w:t>Read controller starting to send the relevant data out</w:t>
      </w:r>
      <w:r>
        <w:t>.</w:t>
      </w:r>
    </w:p>
    <w:p w:rsidR="00D772CB" w:rsidRDefault="00D772CB" w:rsidP="00D772CB">
      <w:pPr>
        <w:bidi w:val="0"/>
      </w:pPr>
      <w:r w:rsidRPr="00D772CB">
        <w:rPr>
          <w:noProof/>
        </w:rPr>
        <w:drawing>
          <wp:inline distT="0" distB="0" distL="0" distR="0" wp14:anchorId="2F2333D0" wp14:editId="7487795E">
            <wp:extent cx="5623443" cy="2438127"/>
            <wp:effectExtent l="0" t="0" r="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25300" cy="2438932"/>
                    </a:xfrm>
                    <a:prstGeom prst="rect">
                      <a:avLst/>
                    </a:prstGeom>
                    <a:noFill/>
                    <a:ln>
                      <a:noFill/>
                    </a:ln>
                    <a:effectLst/>
                    <a:extLst/>
                  </pic:spPr>
                </pic:pic>
              </a:graphicData>
            </a:graphic>
          </wp:inline>
        </w:drawing>
      </w:r>
    </w:p>
    <w:p w:rsidR="00FC5967" w:rsidRDefault="00A4763D" w:rsidP="00A4763D">
      <w:pPr>
        <w:pStyle w:val="Caption"/>
        <w:bidi w:val="0"/>
        <w:jc w:val="center"/>
      </w:pPr>
      <w:bookmarkStart w:id="517" w:name="_Toc378517794"/>
      <w:bookmarkStart w:id="518" w:name="_Toc378518965"/>
      <w:r>
        <w:t xml:space="preserve">Figure </w:t>
      </w:r>
      <w:fldSimple w:instr=" SEQ Figure \* ARABIC ">
        <w:r w:rsidR="0000669E">
          <w:rPr>
            <w:noProof/>
          </w:rPr>
          <w:t>44</w:t>
        </w:r>
      </w:fldSimple>
      <w:r>
        <w:rPr>
          <w:noProof/>
        </w:rPr>
        <w:t xml:space="preserve">- </w:t>
      </w:r>
      <w:r w:rsidRPr="0018118F">
        <w:rPr>
          <w:noProof/>
        </w:rPr>
        <w:t>Part a simulations (</w:t>
      </w:r>
      <w:r>
        <w:rPr>
          <w:noProof/>
        </w:rPr>
        <w:t>3</w:t>
      </w:r>
      <w:r w:rsidRPr="0018118F">
        <w:rPr>
          <w:noProof/>
        </w:rPr>
        <w:t>)</w:t>
      </w:r>
      <w:bookmarkEnd w:id="517"/>
      <w:bookmarkEnd w:id="518"/>
    </w:p>
    <w:p w:rsidR="0020157A" w:rsidRPr="00D772CB" w:rsidRDefault="00CA71FA" w:rsidP="00F10E25">
      <w:pPr>
        <w:bidi w:val="0"/>
      </w:pPr>
      <w:r w:rsidRPr="00D772CB">
        <w:t xml:space="preserve">After </w:t>
      </w:r>
      <w:r w:rsidR="00F10E25">
        <w:t>all the relevant data has been</w:t>
      </w:r>
      <w:r w:rsidRPr="00D772CB">
        <w:t xml:space="preserve"> sent out, read controller finish working</w:t>
      </w:r>
      <w:r w:rsidR="00D772CB">
        <w:t xml:space="preserve">. </w:t>
      </w:r>
      <w:r w:rsidRPr="00D772CB">
        <w:t>We can now configure a new and different simulation</w:t>
      </w:r>
      <w:r w:rsidR="00F10E25">
        <w:t>.</w:t>
      </w:r>
    </w:p>
    <w:p w:rsidR="0020157A" w:rsidRDefault="00D772CB" w:rsidP="00D772CB">
      <w:pPr>
        <w:bidi w:val="0"/>
      </w:pPr>
      <w:r w:rsidRPr="00D772CB">
        <w:rPr>
          <w:noProof/>
        </w:rPr>
        <w:lastRenderedPageBreak/>
        <w:drawing>
          <wp:inline distT="0" distB="0" distL="0" distR="0" wp14:anchorId="0C47FDF1" wp14:editId="40E5C484">
            <wp:extent cx="5574667" cy="2466754"/>
            <wp:effectExtent l="0" t="0" r="6985" b="0"/>
            <wp:docPr id="11" name="תמונה 10"/>
            <wp:cNvGraphicFramePr/>
            <a:graphic xmlns:a="http://schemas.openxmlformats.org/drawingml/2006/main">
              <a:graphicData uri="http://schemas.openxmlformats.org/drawingml/2006/picture">
                <pic:pic xmlns:pic="http://schemas.openxmlformats.org/drawingml/2006/picture">
                  <pic:nvPicPr>
                    <pic:cNvPr id="11" name="תמונה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3122" cy="2470495"/>
                    </a:xfrm>
                    <a:prstGeom prst="rect">
                      <a:avLst/>
                    </a:prstGeom>
                  </pic:spPr>
                </pic:pic>
              </a:graphicData>
            </a:graphic>
          </wp:inline>
        </w:drawing>
      </w:r>
    </w:p>
    <w:p w:rsidR="007A6B6D" w:rsidRDefault="00A4763D" w:rsidP="00A4763D">
      <w:pPr>
        <w:pStyle w:val="Caption"/>
        <w:bidi w:val="0"/>
        <w:jc w:val="center"/>
      </w:pPr>
      <w:bookmarkStart w:id="519" w:name="_Toc378517795"/>
      <w:bookmarkStart w:id="520" w:name="_Toc378518966"/>
      <w:r>
        <w:t xml:space="preserve">Figure </w:t>
      </w:r>
      <w:fldSimple w:instr=" SEQ Figure \* ARABIC ">
        <w:r w:rsidR="0000669E">
          <w:rPr>
            <w:noProof/>
          </w:rPr>
          <w:t>45</w:t>
        </w:r>
      </w:fldSimple>
      <w:r>
        <w:rPr>
          <w:noProof/>
        </w:rPr>
        <w:t xml:space="preserve">- </w:t>
      </w:r>
      <w:r w:rsidRPr="003636E7">
        <w:rPr>
          <w:noProof/>
        </w:rPr>
        <w:t>Part a simulations (</w:t>
      </w:r>
      <w:r>
        <w:rPr>
          <w:noProof/>
        </w:rPr>
        <w:t>4</w:t>
      </w:r>
      <w:r w:rsidRPr="003636E7">
        <w:rPr>
          <w:noProof/>
        </w:rPr>
        <w:t>)</w:t>
      </w:r>
      <w:bookmarkEnd w:id="519"/>
      <w:bookmarkEnd w:id="520"/>
    </w:p>
    <w:p w:rsidR="007A6B6D" w:rsidRDefault="007A6B6D" w:rsidP="007A6B6D">
      <w:pPr>
        <w:bidi w:val="0"/>
      </w:pPr>
    </w:p>
    <w:p w:rsidR="00E308D1" w:rsidRDefault="00E308D1" w:rsidP="00E308D1">
      <w:pPr>
        <w:pStyle w:val="Heading2"/>
        <w:bidi w:val="0"/>
      </w:pPr>
      <w:bookmarkStart w:id="521" w:name="_Toc378518904"/>
      <w:r w:rsidRPr="00E308D1">
        <w:t>5.2</w:t>
      </w:r>
      <w:r w:rsidR="002F6B5F">
        <w:tab/>
      </w:r>
      <w:r w:rsidRPr="00E308D1">
        <w:t xml:space="preserve"> Part b simulations</w:t>
      </w:r>
      <w:bookmarkEnd w:id="521"/>
    </w:p>
    <w:p w:rsidR="0071484A" w:rsidRPr="0071484A" w:rsidRDefault="0071484A" w:rsidP="0071484A">
      <w:pPr>
        <w:bidi w:val="0"/>
      </w:pPr>
      <w:r w:rsidRPr="0071484A">
        <w:t>We made two different sets of simulations:</w:t>
      </w:r>
    </w:p>
    <w:p w:rsidR="004E47FF" w:rsidRPr="0071484A" w:rsidRDefault="004E47FF" w:rsidP="00846050">
      <w:pPr>
        <w:numPr>
          <w:ilvl w:val="0"/>
          <w:numId w:val="18"/>
        </w:numPr>
        <w:bidi w:val="0"/>
        <w:rPr>
          <w:rtl/>
        </w:rPr>
      </w:pPr>
      <w:r w:rsidRPr="0071484A">
        <w:t>In the first set we created a Test Bunch to the whole system, and simulated different scenes and cases that the system could get</w:t>
      </w:r>
      <w:r w:rsidR="0071484A">
        <w:t>.</w:t>
      </w:r>
    </w:p>
    <w:p w:rsidR="004E47FF" w:rsidRDefault="004E47FF" w:rsidP="00846050">
      <w:pPr>
        <w:numPr>
          <w:ilvl w:val="0"/>
          <w:numId w:val="18"/>
        </w:numPr>
        <w:bidi w:val="0"/>
      </w:pPr>
      <w:r w:rsidRPr="0071484A">
        <w:t>The second set was simulated a read and write requests from all of the registers in the system</w:t>
      </w:r>
      <w:r w:rsidR="0071484A">
        <w:t>.</w:t>
      </w:r>
    </w:p>
    <w:p w:rsidR="0071484A" w:rsidRDefault="0071484A" w:rsidP="0071484A">
      <w:pPr>
        <w:bidi w:val="0"/>
        <w:ind w:left="360"/>
      </w:pPr>
      <w:r w:rsidRPr="0071484A">
        <w:t>First set:</w:t>
      </w:r>
    </w:p>
    <w:p w:rsidR="004E47FF" w:rsidRPr="0071484A" w:rsidRDefault="004E47FF" w:rsidP="00846050">
      <w:pPr>
        <w:numPr>
          <w:ilvl w:val="0"/>
          <w:numId w:val="19"/>
        </w:numPr>
        <w:bidi w:val="0"/>
      </w:pPr>
      <w:r w:rsidRPr="0071484A">
        <w:t>At first we made a manual simulations to the core in order to check functionality</w:t>
      </w:r>
      <w:r w:rsidR="008F35BE">
        <w:t>.</w:t>
      </w:r>
    </w:p>
    <w:p w:rsidR="004E47FF" w:rsidRPr="0071484A" w:rsidRDefault="004E47FF" w:rsidP="00846050">
      <w:pPr>
        <w:numPr>
          <w:ilvl w:val="0"/>
          <w:numId w:val="19"/>
        </w:numPr>
        <w:bidi w:val="0"/>
        <w:rPr>
          <w:rtl/>
        </w:rPr>
      </w:pPr>
      <w:r w:rsidRPr="0071484A">
        <w:t>Afterwards, we built a top test bunch in order to check the entire system</w:t>
      </w:r>
      <w:r w:rsidR="008F35BE">
        <w:t>.</w:t>
      </w:r>
    </w:p>
    <w:p w:rsidR="0071484A" w:rsidRDefault="0071484A" w:rsidP="0071484A">
      <w:pPr>
        <w:bidi w:val="0"/>
        <w:ind w:left="360"/>
      </w:pPr>
      <w:r w:rsidRPr="0071484A">
        <w:t>Test plan first set:</w:t>
      </w:r>
    </w:p>
    <w:p w:rsidR="0071484A" w:rsidRPr="0071484A" w:rsidRDefault="0071484A" w:rsidP="0071484A">
      <w:pPr>
        <w:bidi w:val="0"/>
        <w:ind w:left="360"/>
      </w:pPr>
      <w:r>
        <w:rPr>
          <w:noProof/>
        </w:rPr>
        <w:lastRenderedPageBreak/>
        <w:drawing>
          <wp:inline distT="0" distB="0" distL="0" distR="0" wp14:anchorId="49B0DE1C" wp14:editId="2145B011">
            <wp:extent cx="6096635" cy="5633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6635" cy="5633085"/>
                    </a:xfrm>
                    <a:prstGeom prst="rect">
                      <a:avLst/>
                    </a:prstGeom>
                    <a:noFill/>
                  </pic:spPr>
                </pic:pic>
              </a:graphicData>
            </a:graphic>
          </wp:inline>
        </w:drawing>
      </w:r>
    </w:p>
    <w:p w:rsidR="002F6B5F" w:rsidRDefault="002F6B5F" w:rsidP="002F6B5F">
      <w:pPr>
        <w:pStyle w:val="Caption"/>
        <w:keepNext/>
        <w:bidi w:val="0"/>
        <w:jc w:val="center"/>
      </w:pPr>
      <w:bookmarkStart w:id="522" w:name="_Toc378517867"/>
      <w:bookmarkStart w:id="523" w:name="_Toc378519043"/>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59</w:t>
      </w:r>
      <w:r>
        <w:rPr>
          <w:rtl/>
        </w:rPr>
        <w:fldChar w:fldCharType="end"/>
      </w:r>
      <w:r>
        <w:rPr>
          <w:noProof/>
        </w:rPr>
        <w:t>- Part b simulations</w:t>
      </w:r>
      <w:bookmarkEnd w:id="522"/>
      <w:bookmarkEnd w:id="523"/>
    </w:p>
    <w:p w:rsidR="002F6B5F" w:rsidRDefault="002F6B5F" w:rsidP="00961C63">
      <w:pPr>
        <w:bidi w:val="0"/>
        <w:rPr>
          <w:rStyle w:val="Emphasis"/>
        </w:rPr>
      </w:pPr>
    </w:p>
    <w:p w:rsidR="00961C63" w:rsidRDefault="00961C63" w:rsidP="002F6B5F">
      <w:pPr>
        <w:bidi w:val="0"/>
        <w:rPr>
          <w:rStyle w:val="Emphasis"/>
        </w:rPr>
      </w:pPr>
      <w:r w:rsidRPr="00F26180">
        <w:rPr>
          <w:rStyle w:val="Emphasis"/>
        </w:rPr>
        <w:t>General Description</w:t>
      </w:r>
    </w:p>
    <w:p w:rsidR="00961C63" w:rsidRDefault="00961C63" w:rsidP="00846050">
      <w:pPr>
        <w:pStyle w:val="ListParagraph"/>
        <w:numPr>
          <w:ilvl w:val="0"/>
          <w:numId w:val="20"/>
        </w:numPr>
        <w:bidi w:val="0"/>
      </w:pPr>
      <w:r>
        <w:t>Recording width is 8,recording depth is 16. Chosen scene type is 4, trigger type is downfall, trigger position is 50%.</w:t>
      </w:r>
    </w:p>
    <w:p w:rsidR="004E2CFF" w:rsidRDefault="004E2CFF" w:rsidP="00846050">
      <w:pPr>
        <w:pStyle w:val="ListParagraph"/>
        <w:numPr>
          <w:ilvl w:val="0"/>
          <w:numId w:val="20"/>
        </w:numPr>
        <w:bidi w:val="0"/>
      </w:pPr>
      <w:r>
        <w:t>Recording width is 8,recording depth is 16. Chosen scene type is 3, trigger type is downfall, trigger position is 50%.</w:t>
      </w:r>
    </w:p>
    <w:p w:rsidR="004E2CFF" w:rsidRDefault="00961C63" w:rsidP="00846050">
      <w:pPr>
        <w:pStyle w:val="ListParagraph"/>
        <w:numPr>
          <w:ilvl w:val="0"/>
          <w:numId w:val="20"/>
        </w:numPr>
        <w:bidi w:val="0"/>
      </w:pPr>
      <w:r>
        <w:t xml:space="preserve"> </w:t>
      </w:r>
      <w:r w:rsidR="004E2CFF">
        <w:t>Recording width is 8,recording depth is 32. Chosen scene type is 3, trigger type is downfall, trigger position is 50%.</w:t>
      </w:r>
    </w:p>
    <w:p w:rsidR="0071484A" w:rsidRDefault="004E2CFF" w:rsidP="00846050">
      <w:pPr>
        <w:pStyle w:val="ListParagraph"/>
        <w:numPr>
          <w:ilvl w:val="0"/>
          <w:numId w:val="20"/>
        </w:numPr>
        <w:bidi w:val="0"/>
      </w:pPr>
      <w:r>
        <w:t>Recording width is 8,recording depth is 64. Chosen scene type is 3, trigger type is downfall, trigger position is 50%.</w:t>
      </w:r>
    </w:p>
    <w:p w:rsidR="00574A2A" w:rsidRDefault="004E2CFF" w:rsidP="00846050">
      <w:pPr>
        <w:pStyle w:val="ListParagraph"/>
        <w:numPr>
          <w:ilvl w:val="0"/>
          <w:numId w:val="20"/>
        </w:numPr>
        <w:bidi w:val="0"/>
      </w:pPr>
      <w:r>
        <w:t xml:space="preserve">We enlarge the depth of the data recorded, so it will </w:t>
      </w:r>
      <w:r w:rsidRPr="004E2CFF">
        <w:t>surpass</w:t>
      </w:r>
      <w:r w:rsidR="00B06AE0">
        <w:t xml:space="preserve"> the maximal depth for one packet of the data package . </w:t>
      </w:r>
      <w:r w:rsidR="00354451">
        <w:t>T</w:t>
      </w:r>
      <w:r w:rsidR="00B06AE0">
        <w:t>he system</w:t>
      </w:r>
      <w:r w:rsidR="00354451">
        <w:t xml:space="preserve"> will divide the data into couple of data packets. Scene type is 5, trigger type is downfall, trigger position is 0.</w:t>
      </w:r>
    </w:p>
    <w:p w:rsidR="009B6D3D" w:rsidRDefault="00574A2A" w:rsidP="00846050">
      <w:pPr>
        <w:pStyle w:val="ListParagraph"/>
        <w:numPr>
          <w:ilvl w:val="0"/>
          <w:numId w:val="20"/>
        </w:numPr>
        <w:bidi w:val="0"/>
      </w:pPr>
      <w:r>
        <w:lastRenderedPageBreak/>
        <w:t xml:space="preserve">In this test we conduct two separate data records- at first we record </w:t>
      </w:r>
      <w:r w:rsidR="008B5433">
        <w:t>with scene type  5</w:t>
      </w:r>
      <w:r w:rsidR="00874AF5">
        <w:t>, trigger type is downfall, trigger position is 0. Afterwards we enter another check with scene type 3,trigger type is high, trigger position is 50%.</w:t>
      </w:r>
    </w:p>
    <w:p w:rsidR="00BC14ED" w:rsidRDefault="009B6D3D" w:rsidP="00846050">
      <w:pPr>
        <w:pStyle w:val="ListParagraph"/>
        <w:numPr>
          <w:ilvl w:val="0"/>
          <w:numId w:val="20"/>
        </w:numPr>
        <w:bidi w:val="0"/>
      </w:pPr>
      <w:r>
        <w:t xml:space="preserve">We record one scene, and use one data package to write to all the registers of single </w:t>
      </w:r>
      <w:r w:rsidR="000B3B16">
        <w:t>entity, i.e. for the signal generator, which has two registers, we perform in the first data package writing for both of them. For the core, which has five registers, we write them all in the second data package. In this test scene type is 5, trigger type is downfall, trigger position is 0.</w:t>
      </w:r>
    </w:p>
    <w:p w:rsidR="005B55EC" w:rsidRDefault="005B55EC" w:rsidP="00846050">
      <w:pPr>
        <w:pStyle w:val="ListParagraph"/>
        <w:numPr>
          <w:ilvl w:val="0"/>
          <w:numId w:val="20"/>
        </w:numPr>
        <w:bidi w:val="0"/>
      </w:pPr>
      <w:r>
        <w:t xml:space="preserve">We record two scenes, each written similar to </w:t>
      </w:r>
      <w:proofErr w:type="spellStart"/>
      <w:r>
        <w:t>rhe</w:t>
      </w:r>
      <w:proofErr w:type="spellEnd"/>
      <w:r>
        <w:t xml:space="preserve"> previous simulation. We use one data package to write to all the registers of a single entity.</w:t>
      </w:r>
      <w:r w:rsidR="000B3B16">
        <w:t xml:space="preserve"> </w:t>
      </w:r>
      <w:r>
        <w:t>, i.e. for the signal generator, which has two registers, we perform in the first data package writing for both of them. For the core, which has five registers, we write them all in the second data package. In the first  test scene type is 5, trigger type is downfall, trigger position is 0. In the second test scene type is 3, trigger type is downfall, trigger position is 10.</w:t>
      </w:r>
    </w:p>
    <w:p w:rsidR="003D477C" w:rsidRPr="00E96038" w:rsidRDefault="003D477C" w:rsidP="00846050">
      <w:pPr>
        <w:pStyle w:val="ListParagraph"/>
        <w:numPr>
          <w:ilvl w:val="0"/>
          <w:numId w:val="24"/>
        </w:numPr>
        <w:bidi w:val="0"/>
        <w:spacing w:before="100" w:beforeAutospacing="1" w:after="100" w:afterAutospacing="1" w:line="240" w:lineRule="auto"/>
        <w:rPr>
          <w:color w:val="000000"/>
          <w:sz w:val="27"/>
          <w:szCs w:val="27"/>
        </w:rPr>
      </w:pPr>
      <w:r>
        <w:t xml:space="preserve">For more information: </w:t>
      </w:r>
      <w:hyperlink r:id="rId92" w:history="1">
        <w:r w:rsidR="006A7E1E" w:rsidRPr="00E96038">
          <w:rPr>
            <w:rStyle w:val="Hyperlink"/>
            <w:rFonts w:cstheme="minorBidi"/>
          </w:rPr>
          <w:t>http://moran-zvika-project.googlecode.com/svn/trunk/Documentation/TOP/SIMULATIONS/</w:t>
        </w:r>
      </w:hyperlink>
    </w:p>
    <w:p w:rsidR="006A7E1E" w:rsidRDefault="006A7E1E" w:rsidP="006A7E1E">
      <w:pPr>
        <w:bidi w:val="0"/>
        <w:spacing w:before="100" w:beforeAutospacing="1" w:after="100" w:afterAutospacing="1" w:line="240" w:lineRule="auto"/>
        <w:ind w:left="720"/>
        <w:rPr>
          <w:color w:val="000000"/>
          <w:sz w:val="27"/>
          <w:szCs w:val="27"/>
        </w:rPr>
      </w:pPr>
    </w:p>
    <w:p w:rsidR="002D134A" w:rsidRDefault="002D134A" w:rsidP="005B55EC">
      <w:pPr>
        <w:pStyle w:val="ListParagraph"/>
        <w:bidi w:val="0"/>
      </w:pPr>
    </w:p>
    <w:p w:rsidR="002D134A" w:rsidRDefault="002D134A" w:rsidP="002D134A">
      <w:pPr>
        <w:pStyle w:val="ListParagraph"/>
        <w:bidi w:val="0"/>
      </w:pPr>
      <w:r w:rsidRPr="002D134A">
        <w:t>Second set:</w:t>
      </w:r>
    </w:p>
    <w:p w:rsidR="004E47FF" w:rsidRPr="002D134A" w:rsidRDefault="004E47FF" w:rsidP="00846050">
      <w:pPr>
        <w:pStyle w:val="ListParagraph"/>
        <w:numPr>
          <w:ilvl w:val="0"/>
          <w:numId w:val="21"/>
        </w:numPr>
        <w:bidi w:val="0"/>
      </w:pPr>
      <w:r w:rsidRPr="002D134A">
        <w:t>The same Test Bunch was used in both sets</w:t>
      </w:r>
      <w:r w:rsidR="002D134A">
        <w:t>.</w:t>
      </w:r>
    </w:p>
    <w:p w:rsidR="004E47FF" w:rsidRDefault="004E47FF" w:rsidP="00846050">
      <w:pPr>
        <w:pStyle w:val="ListParagraph"/>
        <w:numPr>
          <w:ilvl w:val="0"/>
          <w:numId w:val="21"/>
        </w:numPr>
        <w:bidi w:val="0"/>
      </w:pPr>
      <w:r w:rsidRPr="002D134A">
        <w:t>A read and write scenes were made for all of the registers in order to check thei</w:t>
      </w:r>
      <w:r w:rsidR="002D134A">
        <w:t>r functionality.</w:t>
      </w:r>
    </w:p>
    <w:p w:rsidR="002D134A" w:rsidRDefault="002D134A" w:rsidP="002D134A">
      <w:pPr>
        <w:pStyle w:val="ListParagraph"/>
        <w:bidi w:val="0"/>
      </w:pPr>
    </w:p>
    <w:p w:rsidR="002D134A" w:rsidRDefault="002D134A" w:rsidP="002D134A">
      <w:pPr>
        <w:pStyle w:val="ListParagraph"/>
        <w:bidi w:val="0"/>
      </w:pPr>
      <w:r w:rsidRPr="002D134A">
        <w:t>Test plan second set:</w:t>
      </w:r>
    </w:p>
    <w:p w:rsidR="002D134A" w:rsidRPr="002D134A" w:rsidRDefault="002D134A" w:rsidP="002D134A">
      <w:pPr>
        <w:pStyle w:val="ListParagraph"/>
        <w:bidi w:val="0"/>
      </w:pPr>
      <w:r>
        <w:rPr>
          <w:noProof/>
        </w:rPr>
        <w:lastRenderedPageBreak/>
        <w:drawing>
          <wp:inline distT="0" distB="0" distL="0" distR="0" wp14:anchorId="09803221" wp14:editId="160FC713">
            <wp:extent cx="6102350" cy="4066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02350" cy="4066540"/>
                    </a:xfrm>
                    <a:prstGeom prst="rect">
                      <a:avLst/>
                    </a:prstGeom>
                    <a:noFill/>
                  </pic:spPr>
                </pic:pic>
              </a:graphicData>
            </a:graphic>
          </wp:inline>
        </w:drawing>
      </w:r>
    </w:p>
    <w:p w:rsidR="002F6B5F" w:rsidRDefault="002F6B5F" w:rsidP="002F6B5F">
      <w:pPr>
        <w:pStyle w:val="Caption"/>
        <w:keepNext/>
        <w:bidi w:val="0"/>
        <w:jc w:val="center"/>
      </w:pPr>
      <w:bookmarkStart w:id="524" w:name="_Toc378517868"/>
      <w:bookmarkStart w:id="525" w:name="_Toc378519044"/>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1530F">
        <w:rPr>
          <w:noProof/>
          <w:rtl/>
        </w:rPr>
        <w:t>60</w:t>
      </w:r>
      <w:r>
        <w:rPr>
          <w:rtl/>
        </w:rPr>
        <w:fldChar w:fldCharType="end"/>
      </w:r>
      <w:r>
        <w:rPr>
          <w:noProof/>
        </w:rPr>
        <w:t xml:space="preserve">- </w:t>
      </w:r>
      <w:r w:rsidRPr="00BF16CD">
        <w:rPr>
          <w:noProof/>
        </w:rPr>
        <w:t>Part b simulations</w:t>
      </w:r>
      <w:bookmarkEnd w:id="524"/>
      <w:bookmarkEnd w:id="525"/>
    </w:p>
    <w:p w:rsidR="002D134A" w:rsidRPr="002D134A" w:rsidRDefault="002D134A" w:rsidP="002D134A">
      <w:pPr>
        <w:pStyle w:val="ListParagraph"/>
        <w:bidi w:val="0"/>
        <w:rPr>
          <w:rtl/>
        </w:rPr>
      </w:pPr>
    </w:p>
    <w:p w:rsidR="007F3583" w:rsidRDefault="007F3583" w:rsidP="007F3583">
      <w:pPr>
        <w:bidi w:val="0"/>
        <w:rPr>
          <w:rStyle w:val="Emphasis"/>
        </w:rPr>
      </w:pPr>
      <w:r w:rsidRPr="00F26180">
        <w:rPr>
          <w:rStyle w:val="Emphasis"/>
        </w:rPr>
        <w:t>General Description</w:t>
      </w:r>
    </w:p>
    <w:p w:rsidR="002D134A" w:rsidRDefault="008A2804" w:rsidP="00846050">
      <w:pPr>
        <w:pStyle w:val="ListParagraph"/>
        <w:numPr>
          <w:ilvl w:val="0"/>
          <w:numId w:val="22"/>
        </w:numPr>
        <w:bidi w:val="0"/>
      </w:pPr>
      <w:r>
        <w:t>In this simulation we use two data packets in order to write to two registers in the core: to register 1 the value 6, and to register 4 the value 7. Afterwards we use another data packet in order to read from register 4.</w:t>
      </w:r>
    </w:p>
    <w:p w:rsidR="003D477C" w:rsidRDefault="00F703EC" w:rsidP="00846050">
      <w:pPr>
        <w:pStyle w:val="ListParagraph"/>
        <w:numPr>
          <w:ilvl w:val="0"/>
          <w:numId w:val="22"/>
        </w:numPr>
        <w:bidi w:val="0"/>
      </w:pPr>
      <w:r>
        <w:t>We use two data packets in order to write the value 6 to register 0 in the core, and to register 2 in the signal generator the value 7. Afterwards we use data package to read the value of register 2.</w:t>
      </w:r>
    </w:p>
    <w:p w:rsidR="00F703EC" w:rsidRDefault="00F703EC" w:rsidP="00846050">
      <w:pPr>
        <w:pStyle w:val="ListParagraph"/>
        <w:numPr>
          <w:ilvl w:val="0"/>
          <w:numId w:val="22"/>
        </w:numPr>
        <w:bidi w:val="0"/>
      </w:pPr>
      <w:r>
        <w:t>In this simulation we send data in three different packages to registers 2</w:t>
      </w:r>
      <w:r w:rsidR="00EA239A">
        <w:t>, 3, 4</w:t>
      </w:r>
      <w:r>
        <w:t xml:space="preserve"> in the core. Afterwards we read using one data package</w:t>
      </w:r>
      <w:r w:rsidR="008F4CD9">
        <w:t xml:space="preserve"> the data from </w:t>
      </w:r>
      <w:r w:rsidR="00AE3AB7">
        <w:t>the three registers.</w:t>
      </w:r>
    </w:p>
    <w:p w:rsidR="00AE3AB7" w:rsidRDefault="00AE3AB7" w:rsidP="00AE3AB7">
      <w:pPr>
        <w:pStyle w:val="ListParagraph"/>
        <w:bidi w:val="0"/>
        <w:ind w:left="1080"/>
      </w:pPr>
      <w:r>
        <w:t xml:space="preserve">In order to read the data we send the address of register 2 with the value 3, so the system starts reading from the second register through three </w:t>
      </w:r>
      <w:r w:rsidRPr="00AE3AB7">
        <w:t>sequential</w:t>
      </w:r>
      <w:r>
        <w:t xml:space="preserve"> words, i.e. three </w:t>
      </w:r>
      <w:r w:rsidRPr="00AE3AB7">
        <w:t>sequential registers are being read.</w:t>
      </w:r>
    </w:p>
    <w:p w:rsidR="007B04BC" w:rsidRDefault="00AB38CE" w:rsidP="00846050">
      <w:pPr>
        <w:pStyle w:val="ListParagraph"/>
        <w:numPr>
          <w:ilvl w:val="0"/>
          <w:numId w:val="22"/>
        </w:numPr>
        <w:bidi w:val="0"/>
      </w:pPr>
      <w:r>
        <w:t>This simulation is similar to the previous one, only we use one data packet to write to the same three registers in the core the values in the order: register 2-value 6, register 3-value 7, register 4-value 8. Afterwards we use one data packet in order to read the values of the registers, similar to the previous simulation.</w:t>
      </w:r>
    </w:p>
    <w:p w:rsidR="00AB38CE" w:rsidRDefault="004E7E34" w:rsidP="00846050">
      <w:pPr>
        <w:pStyle w:val="ListParagraph"/>
        <w:numPr>
          <w:ilvl w:val="0"/>
          <w:numId w:val="22"/>
        </w:numPr>
        <w:bidi w:val="0"/>
      </w:pPr>
      <w:r>
        <w:t>We use two data packets in order to read data. The first read data from the core, and we read the default value of register 3. The se</w:t>
      </w:r>
      <w:r w:rsidR="00AC67FB">
        <w:t>c</w:t>
      </w:r>
      <w:r>
        <w:t xml:space="preserve">ond packet reads the </w:t>
      </w:r>
      <w:r>
        <w:lastRenderedPageBreak/>
        <w:t xml:space="preserve">default values of the two registers </w:t>
      </w:r>
      <w:r w:rsidR="00AC67FB">
        <w:t xml:space="preserve">in the signal generator entity. We also changed the value of </w:t>
      </w:r>
      <w:proofErr w:type="spellStart"/>
      <w:r w:rsidR="00AC67FB" w:rsidRPr="00A27649">
        <w:t>enable_polarity_g</w:t>
      </w:r>
      <w:proofErr w:type="spellEnd"/>
      <w:r w:rsidR="00AC67FB">
        <w:t>, so that register 2 had the value 1.</w:t>
      </w:r>
    </w:p>
    <w:p w:rsidR="000114B2" w:rsidRDefault="000114B2" w:rsidP="00846050">
      <w:pPr>
        <w:pStyle w:val="ListParagraph"/>
        <w:numPr>
          <w:ilvl w:val="0"/>
          <w:numId w:val="22"/>
        </w:numPr>
        <w:bidi w:val="0"/>
      </w:pPr>
      <w:r>
        <w:t>We write data to registers 2</w:t>
      </w:r>
      <w:r w:rsidR="00EA239A">
        <w:t>, 3, 4</w:t>
      </w:r>
      <w:r>
        <w:t xml:space="preserve"> in the core in the first data packet. In the second data packet we write values to registers 1</w:t>
      </w:r>
      <w:r w:rsidR="00EA239A">
        <w:t>, 2</w:t>
      </w:r>
      <w:r>
        <w:t xml:space="preserve"> in the signal generator.</w:t>
      </w:r>
    </w:p>
    <w:p w:rsidR="000114B2" w:rsidRDefault="000114B2" w:rsidP="000114B2">
      <w:pPr>
        <w:pStyle w:val="ListParagraph"/>
        <w:bidi w:val="0"/>
        <w:ind w:left="1080"/>
      </w:pPr>
      <w:r>
        <w:t xml:space="preserve">Afterwards in the third data packet we read the values from registers 1,2,3,4 in the core(register 1 has default value). Finally in the </w:t>
      </w:r>
      <w:r w:rsidR="00EA239A">
        <w:t>fourth</w:t>
      </w:r>
      <w:r>
        <w:t xml:space="preserve"> data packet we read the values of registers 1,2 in the signal generator.</w:t>
      </w:r>
    </w:p>
    <w:p w:rsidR="007F3583" w:rsidRPr="002D134A" w:rsidRDefault="007F3583" w:rsidP="007F3583">
      <w:pPr>
        <w:pStyle w:val="ListParagraph"/>
        <w:bidi w:val="0"/>
      </w:pPr>
    </w:p>
    <w:p w:rsidR="00EA239A" w:rsidRPr="00E96038" w:rsidRDefault="00EA239A" w:rsidP="00846050">
      <w:pPr>
        <w:pStyle w:val="ListParagraph"/>
        <w:numPr>
          <w:ilvl w:val="0"/>
          <w:numId w:val="23"/>
        </w:numPr>
        <w:bidi w:val="0"/>
        <w:spacing w:before="100" w:beforeAutospacing="1" w:after="100" w:afterAutospacing="1" w:line="240" w:lineRule="auto"/>
        <w:rPr>
          <w:color w:val="000000"/>
          <w:sz w:val="27"/>
          <w:szCs w:val="27"/>
        </w:rPr>
      </w:pPr>
      <w:r>
        <w:t>For more information:</w:t>
      </w:r>
      <w:r w:rsidRPr="00EA239A">
        <w:t xml:space="preserve"> </w:t>
      </w:r>
      <w:hyperlink r:id="rId94" w:history="1">
        <w:r w:rsidRPr="00E96038">
          <w:rPr>
            <w:rStyle w:val="Hyperlink"/>
            <w:rFonts w:cstheme="minorBidi"/>
          </w:rPr>
          <w:t>http://moran-zvika-project.googlecode.com/svn/trunk/Documentation/TOP/Registers%20Simulations/</w:t>
        </w:r>
      </w:hyperlink>
    </w:p>
    <w:p w:rsidR="00EA239A" w:rsidRDefault="00EA239A" w:rsidP="00EA239A">
      <w:pPr>
        <w:bidi w:val="0"/>
        <w:spacing w:before="100" w:beforeAutospacing="1" w:after="100" w:afterAutospacing="1" w:line="240" w:lineRule="auto"/>
        <w:ind w:left="720"/>
        <w:rPr>
          <w:color w:val="000000"/>
          <w:sz w:val="27"/>
          <w:szCs w:val="27"/>
        </w:rPr>
      </w:pPr>
    </w:p>
    <w:p w:rsidR="004E2CFF" w:rsidRDefault="004E2CFF" w:rsidP="002D134A">
      <w:pPr>
        <w:pStyle w:val="ListParagraph"/>
        <w:bidi w:val="0"/>
      </w:pPr>
    </w:p>
    <w:p w:rsidR="002A6520" w:rsidRDefault="002A6520" w:rsidP="002F6B5F">
      <w:pPr>
        <w:pStyle w:val="Heading1"/>
        <w:numPr>
          <w:ilvl w:val="0"/>
          <w:numId w:val="32"/>
        </w:numPr>
        <w:bidi w:val="0"/>
      </w:pPr>
      <w:bookmarkStart w:id="526" w:name="_Toc378518905"/>
      <w:r>
        <w:t>Synthesis</w:t>
      </w:r>
      <w:bookmarkEnd w:id="526"/>
    </w:p>
    <w:p w:rsidR="00CF50B0" w:rsidRPr="00CF50B0" w:rsidRDefault="00CF50B0" w:rsidP="00CF50B0">
      <w:pPr>
        <w:bidi w:val="0"/>
      </w:pPr>
    </w:p>
    <w:p w:rsidR="008A444B" w:rsidRDefault="008A444B" w:rsidP="008A444B">
      <w:pPr>
        <w:pStyle w:val="ListParagraph"/>
        <w:bidi w:val="0"/>
        <w:ind w:left="780"/>
      </w:pPr>
      <w:r>
        <w:t xml:space="preserve">We made initial synthesis. </w:t>
      </w:r>
    </w:p>
    <w:p w:rsidR="008B0028" w:rsidRDefault="008B0028" w:rsidP="008B0028">
      <w:pPr>
        <w:pStyle w:val="ListParagraph"/>
        <w:bidi w:val="0"/>
        <w:ind w:left="780"/>
      </w:pPr>
      <w:r>
        <w:rPr>
          <w:noProof/>
        </w:rPr>
        <w:drawing>
          <wp:inline distT="0" distB="0" distL="0" distR="0" wp14:anchorId="7654E862" wp14:editId="3263F88E">
            <wp:extent cx="4965700" cy="3072765"/>
            <wp:effectExtent l="0" t="0" r="6350" b="0"/>
            <wp:docPr id="57" name="Picture 57" descr="C:\Users\מורן\Desktop\SYNTESIS\תוצאות סימולצי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מורן\Desktop\SYNTESIS\תוצאות סימולציה.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5700" cy="3072765"/>
                    </a:xfrm>
                    <a:prstGeom prst="rect">
                      <a:avLst/>
                    </a:prstGeom>
                    <a:noFill/>
                    <a:ln>
                      <a:noFill/>
                    </a:ln>
                  </pic:spPr>
                </pic:pic>
              </a:graphicData>
            </a:graphic>
          </wp:inline>
        </w:drawing>
      </w:r>
    </w:p>
    <w:p w:rsidR="008B0028" w:rsidRDefault="002F6B5F" w:rsidP="002F6B5F">
      <w:pPr>
        <w:pStyle w:val="Caption"/>
        <w:bidi w:val="0"/>
        <w:jc w:val="center"/>
      </w:pPr>
      <w:bookmarkStart w:id="527" w:name="_Toc378517796"/>
      <w:bookmarkStart w:id="528" w:name="_Toc378518967"/>
      <w:r>
        <w:t xml:space="preserve">Figure </w:t>
      </w:r>
      <w:fldSimple w:instr=" SEQ Figure \* ARABIC ">
        <w:r w:rsidR="0000669E">
          <w:rPr>
            <w:noProof/>
          </w:rPr>
          <w:t>46</w:t>
        </w:r>
      </w:fldSimple>
      <w:r>
        <w:rPr>
          <w:noProof/>
        </w:rPr>
        <w:t xml:space="preserve">- </w:t>
      </w:r>
      <w:r w:rsidRPr="00FD36EA">
        <w:rPr>
          <w:noProof/>
        </w:rPr>
        <w:t>Quartus Synthesis results</w:t>
      </w:r>
      <w:bookmarkEnd w:id="527"/>
      <w:bookmarkEnd w:id="528"/>
    </w:p>
    <w:p w:rsidR="008B0028" w:rsidRDefault="008B0028" w:rsidP="009E3C96">
      <w:pPr>
        <w:pStyle w:val="ListParagraph"/>
        <w:bidi w:val="0"/>
        <w:ind w:left="780"/>
      </w:pPr>
      <w:r>
        <w:t xml:space="preserve">The maximum frequency is </w:t>
      </w:r>
      <w:r w:rsidR="009E3C96">
        <w:t>78.03MHZ</w:t>
      </w:r>
      <w:r w:rsidR="002F6B5F">
        <w:t>.</w:t>
      </w:r>
    </w:p>
    <w:p w:rsidR="009E3C96" w:rsidRDefault="009E3C96" w:rsidP="009E3C96">
      <w:pPr>
        <w:pStyle w:val="ListParagraph"/>
        <w:bidi w:val="0"/>
        <w:ind w:left="780"/>
      </w:pPr>
      <w:r>
        <w:rPr>
          <w:noProof/>
        </w:rPr>
        <w:lastRenderedPageBreak/>
        <w:drawing>
          <wp:inline distT="0" distB="0" distL="0" distR="0" wp14:anchorId="40432A4A" wp14:editId="6BBA3664">
            <wp:extent cx="5274310" cy="2841719"/>
            <wp:effectExtent l="0" t="0" r="2540" b="0"/>
            <wp:docPr id="2048" name="Picture 2048" descr="C:\Users\מורן\Desktop\SYNTESIS\תדר שעון מקסימאל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מורן\Desktop\SYNTESIS\תדר שעון מקסימאלי.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41719"/>
                    </a:xfrm>
                    <a:prstGeom prst="rect">
                      <a:avLst/>
                    </a:prstGeom>
                    <a:noFill/>
                    <a:ln>
                      <a:noFill/>
                    </a:ln>
                  </pic:spPr>
                </pic:pic>
              </a:graphicData>
            </a:graphic>
          </wp:inline>
        </w:drawing>
      </w:r>
    </w:p>
    <w:p w:rsidR="002F6B5F" w:rsidRDefault="002F6B5F" w:rsidP="002F6B5F">
      <w:pPr>
        <w:pStyle w:val="Caption"/>
        <w:bidi w:val="0"/>
        <w:jc w:val="center"/>
      </w:pPr>
      <w:bookmarkStart w:id="529" w:name="_Toc378517797"/>
      <w:bookmarkStart w:id="530" w:name="_Toc37851896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47</w:t>
      </w:r>
      <w:r>
        <w:rPr>
          <w:rtl/>
        </w:rPr>
        <w:fldChar w:fldCharType="end"/>
      </w:r>
      <w:r>
        <w:rPr>
          <w:noProof/>
        </w:rPr>
        <w:t>- Maximal frequency</w:t>
      </w:r>
      <w:bookmarkEnd w:id="529"/>
      <w:bookmarkEnd w:id="530"/>
    </w:p>
    <w:p w:rsidR="009E3C96" w:rsidRPr="008A444B" w:rsidRDefault="009E3C96" w:rsidP="009E3C96">
      <w:pPr>
        <w:pStyle w:val="ListParagraph"/>
        <w:bidi w:val="0"/>
        <w:ind w:left="780"/>
      </w:pPr>
      <w:r>
        <w:t>We made initial debugging, during which problems occurred and was fixed.</w:t>
      </w:r>
    </w:p>
    <w:p w:rsidR="007A6B6D" w:rsidRDefault="009E3C96" w:rsidP="00076D4C">
      <w:pPr>
        <w:bidi w:val="0"/>
      </w:pPr>
      <w:r>
        <w:t xml:space="preserve">RTL </w:t>
      </w:r>
      <w:r w:rsidR="00076D4C">
        <w:t>scheme</w:t>
      </w:r>
      <w:r>
        <w:t xml:space="preserve"> of the system:</w:t>
      </w:r>
    </w:p>
    <w:p w:rsidR="009E3C96" w:rsidRDefault="009E3C96" w:rsidP="009E3C96">
      <w:pPr>
        <w:bidi w:val="0"/>
      </w:pPr>
      <w:r>
        <w:rPr>
          <w:noProof/>
        </w:rPr>
        <w:drawing>
          <wp:inline distT="0" distB="0" distL="0" distR="0" wp14:anchorId="61C58E8A" wp14:editId="72FA39D8">
            <wp:extent cx="5274310" cy="2159504"/>
            <wp:effectExtent l="0" t="0" r="2540" b="0"/>
            <wp:docPr id="2053" name="Picture 2053" descr="C:\Users\מורן\Desktop\SYNTESIS\full syn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מורן\Desktop\SYNTESIS\full syntesi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159504"/>
                    </a:xfrm>
                    <a:prstGeom prst="rect">
                      <a:avLst/>
                    </a:prstGeom>
                    <a:noFill/>
                    <a:ln>
                      <a:noFill/>
                    </a:ln>
                  </pic:spPr>
                </pic:pic>
              </a:graphicData>
            </a:graphic>
          </wp:inline>
        </w:drawing>
      </w:r>
    </w:p>
    <w:p w:rsidR="00076D4C" w:rsidRDefault="00076D4C" w:rsidP="00076D4C">
      <w:pPr>
        <w:pStyle w:val="Caption"/>
        <w:bidi w:val="0"/>
        <w:jc w:val="center"/>
      </w:pPr>
      <w:bookmarkStart w:id="531" w:name="_Toc378517798"/>
      <w:bookmarkStart w:id="532" w:name="_Toc378518969"/>
      <w:r>
        <w:t xml:space="preserve">Figure </w:t>
      </w:r>
      <w:fldSimple w:instr=" SEQ Figure \* ARABIC ">
        <w:r w:rsidR="0000669E">
          <w:rPr>
            <w:noProof/>
          </w:rPr>
          <w:t>48</w:t>
        </w:r>
      </w:fldSimple>
      <w:r>
        <w:rPr>
          <w:noProof/>
        </w:rPr>
        <w:t>- RTL scheme of the system</w:t>
      </w:r>
      <w:bookmarkEnd w:id="531"/>
      <w:bookmarkEnd w:id="532"/>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Default="00CF50B0" w:rsidP="00CF50B0">
      <w:pPr>
        <w:bidi w:val="0"/>
      </w:pPr>
    </w:p>
    <w:p w:rsidR="00CF50B0" w:rsidRPr="00CF50B0" w:rsidRDefault="00CF50B0" w:rsidP="00CF50B0">
      <w:pPr>
        <w:bidi w:val="0"/>
      </w:pPr>
    </w:p>
    <w:p w:rsidR="007A6B6D" w:rsidRDefault="00866C85" w:rsidP="00D1530F">
      <w:pPr>
        <w:pStyle w:val="Heading1"/>
        <w:numPr>
          <w:ilvl w:val="0"/>
          <w:numId w:val="32"/>
        </w:numPr>
        <w:bidi w:val="0"/>
      </w:pPr>
      <w:bookmarkStart w:id="533" w:name="_Toc370059100"/>
      <w:bookmarkStart w:id="534" w:name="_Toc370059253"/>
      <w:bookmarkStart w:id="535" w:name="_Toc370066538"/>
      <w:bookmarkStart w:id="536" w:name="_Toc378518906"/>
      <w:r>
        <w:lastRenderedPageBreak/>
        <w:t>PROBLEMS AND SOLUTIONS</w:t>
      </w:r>
      <w:bookmarkEnd w:id="533"/>
      <w:bookmarkEnd w:id="534"/>
      <w:bookmarkEnd w:id="535"/>
      <w:bookmarkEnd w:id="536"/>
    </w:p>
    <w:p w:rsidR="00CF50B0" w:rsidRPr="00CF50B0" w:rsidRDefault="00CF50B0" w:rsidP="00CF50B0">
      <w:pPr>
        <w:bidi w:val="0"/>
      </w:pPr>
    </w:p>
    <w:p w:rsidR="00866C85" w:rsidRDefault="00D335FE" w:rsidP="00D1530F">
      <w:pPr>
        <w:bidi w:val="0"/>
      </w:pPr>
      <w:r>
        <w:rPr>
          <w:noProof/>
        </w:rPr>
        <w:drawing>
          <wp:inline distT="0" distB="0" distL="0" distR="0" wp14:anchorId="0489FB06" wp14:editId="3C6FC9DB">
            <wp:extent cx="5967622" cy="46811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1809" cy="4684467"/>
                    </a:xfrm>
                    <a:prstGeom prst="rect">
                      <a:avLst/>
                    </a:prstGeom>
                    <a:noFill/>
                  </pic:spPr>
                </pic:pic>
              </a:graphicData>
            </a:graphic>
          </wp:inline>
        </w:drawing>
      </w:r>
    </w:p>
    <w:p w:rsidR="00D1530F" w:rsidRDefault="00D1530F" w:rsidP="00D1530F">
      <w:pPr>
        <w:pStyle w:val="Caption"/>
        <w:bidi w:val="0"/>
        <w:jc w:val="center"/>
      </w:pPr>
      <w:bookmarkStart w:id="537" w:name="_Toc378517869"/>
      <w:bookmarkStart w:id="538" w:name="_Toc378519045"/>
      <w:r>
        <w:t xml:space="preserve">Table </w:t>
      </w:r>
      <w:fldSimple w:instr=" SEQ Table \* ARABIC ">
        <w:r>
          <w:rPr>
            <w:noProof/>
          </w:rPr>
          <w:t>61</w:t>
        </w:r>
      </w:fldSimple>
      <w:r>
        <w:t>- Problems &amp; solutions</w:t>
      </w:r>
      <w:bookmarkEnd w:id="537"/>
      <w:bookmarkEnd w:id="538"/>
    </w:p>
    <w:p w:rsidR="00D1530F" w:rsidRDefault="00D1530F" w:rsidP="00D1530F">
      <w:pPr>
        <w:bidi w:val="0"/>
      </w:pPr>
    </w:p>
    <w:p w:rsidR="00D1530F" w:rsidRPr="00866C85" w:rsidRDefault="00D1530F" w:rsidP="00D1530F">
      <w:pPr>
        <w:bidi w:val="0"/>
      </w:pPr>
    </w:p>
    <w:p w:rsidR="004730CC" w:rsidRDefault="009361BE" w:rsidP="00D1530F">
      <w:pPr>
        <w:pStyle w:val="Heading2"/>
        <w:bidi w:val="0"/>
        <w:rPr>
          <w:rFonts w:eastAsiaTheme="minorHAnsi"/>
        </w:rPr>
      </w:pPr>
      <w:bookmarkStart w:id="539" w:name="_Toc370059101"/>
      <w:bookmarkStart w:id="540" w:name="_Toc370059254"/>
      <w:bookmarkStart w:id="541" w:name="_Toc370066539"/>
      <w:bookmarkStart w:id="542" w:name="_Toc378518907"/>
      <w:r>
        <w:rPr>
          <w:rFonts w:eastAsiaTheme="minorHAnsi"/>
        </w:rPr>
        <w:lastRenderedPageBreak/>
        <w:t>7.1</w:t>
      </w:r>
      <w:r>
        <w:rPr>
          <w:rFonts w:eastAsiaTheme="minorHAnsi"/>
        </w:rPr>
        <w:tab/>
      </w:r>
      <w:bookmarkEnd w:id="539"/>
      <w:bookmarkEnd w:id="540"/>
      <w:bookmarkEnd w:id="541"/>
      <w:r w:rsidR="0000669E">
        <w:rPr>
          <w:rFonts w:eastAsiaTheme="minorHAnsi"/>
        </w:rPr>
        <w:t>Examples</w:t>
      </w:r>
      <w:bookmarkEnd w:id="542"/>
    </w:p>
    <w:p w:rsidR="00866C85" w:rsidRPr="00866C85" w:rsidRDefault="00190026" w:rsidP="004730CC">
      <w:pPr>
        <w:pStyle w:val="Heading1"/>
        <w:bidi w:val="0"/>
        <w:rPr>
          <w:rFonts w:asciiTheme="minorHAnsi" w:eastAsiaTheme="minorHAnsi" w:hAnsiTheme="minorHAnsi" w:cstheme="minorBidi"/>
          <w:b w:val="0"/>
          <w:bCs w:val="0"/>
          <w:color w:val="auto"/>
          <w:sz w:val="22"/>
          <w:szCs w:val="22"/>
        </w:rPr>
      </w:pPr>
      <w:bookmarkStart w:id="543" w:name="_Toc370059102"/>
      <w:bookmarkStart w:id="544" w:name="_Toc370059255"/>
      <w:bookmarkStart w:id="545" w:name="_Toc370066540"/>
      <w:bookmarkStart w:id="546" w:name="_Toc378518908"/>
      <w:r>
        <w:rPr>
          <w:rFonts w:asciiTheme="minorHAnsi" w:eastAsiaTheme="minorHAnsi" w:hAnsiTheme="minorHAnsi" w:cstheme="minorBidi"/>
          <w:b w:val="0"/>
          <w:bCs w:val="0"/>
          <w:color w:val="auto"/>
          <w:sz w:val="22"/>
          <w:szCs w:val="22"/>
        </w:rPr>
        <w:t xml:space="preserve">First example: </w:t>
      </w:r>
      <w:r w:rsidR="00866C85" w:rsidRPr="00866C85">
        <w:rPr>
          <w:rFonts w:asciiTheme="minorHAnsi" w:eastAsiaTheme="minorHAnsi" w:hAnsiTheme="minorHAnsi" w:cstheme="minorBidi"/>
          <w:b w:val="0"/>
          <w:bCs w:val="0"/>
          <w:color w:val="auto"/>
          <w:sz w:val="22"/>
          <w:szCs w:val="22"/>
        </w:rPr>
        <w:t>After first trigger rise, the system identify another trigger rise although the data was still recorded</w:t>
      </w:r>
      <w:bookmarkEnd w:id="543"/>
      <w:bookmarkEnd w:id="544"/>
      <w:bookmarkEnd w:id="545"/>
      <w:r w:rsidR="00866C85" w:rsidRPr="00866C85">
        <w:rPr>
          <w:rFonts w:asciiTheme="minorHAnsi" w:eastAsiaTheme="minorHAnsi" w:hAnsiTheme="minorHAnsi" w:cstheme="minorBidi"/>
          <w:b w:val="0"/>
          <w:bCs w:val="0"/>
          <w:color w:val="auto"/>
          <w:sz w:val="22"/>
          <w:szCs w:val="22"/>
        </w:rPr>
        <w:t xml:space="preserve"> </w:t>
      </w:r>
      <w:r w:rsidR="009361BE">
        <w:rPr>
          <w:rFonts w:asciiTheme="minorHAnsi" w:eastAsiaTheme="minorHAnsi" w:hAnsiTheme="minorHAnsi" w:cstheme="minorBidi"/>
          <w:b w:val="0"/>
          <w:bCs w:val="0"/>
          <w:color w:val="auto"/>
          <w:sz w:val="22"/>
          <w:szCs w:val="22"/>
        </w:rPr>
        <w:t>.</w:t>
      </w:r>
      <w:bookmarkEnd w:id="546"/>
    </w:p>
    <w:p w:rsidR="00866C85" w:rsidRDefault="00C26878" w:rsidP="00866C85">
      <w:pPr>
        <w:pStyle w:val="Heading1"/>
        <w:bidi w:val="0"/>
      </w:pPr>
      <w:bookmarkStart w:id="547" w:name="_Toc370059103"/>
      <w:bookmarkStart w:id="548" w:name="_Toc370059256"/>
      <w:bookmarkStart w:id="549" w:name="_Toc370066541"/>
      <w:bookmarkStart w:id="550" w:name="_Toc378517698"/>
      <w:bookmarkStart w:id="551" w:name="_Toc378518538"/>
      <w:bookmarkStart w:id="552" w:name="_Toc378518909"/>
      <w:r>
        <w:rPr>
          <w:noProof/>
        </w:rPr>
        <w:drawing>
          <wp:inline distT="0" distB="0" distL="0" distR="0" wp14:anchorId="279FA4A3" wp14:editId="327BBF08">
            <wp:extent cx="5133975" cy="3838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133975" cy="3838575"/>
                    </a:xfrm>
                    <a:prstGeom prst="rect">
                      <a:avLst/>
                    </a:prstGeom>
                  </pic:spPr>
                </pic:pic>
              </a:graphicData>
            </a:graphic>
          </wp:inline>
        </w:drawing>
      </w:r>
      <w:bookmarkEnd w:id="547"/>
      <w:bookmarkEnd w:id="548"/>
      <w:bookmarkEnd w:id="549"/>
      <w:bookmarkEnd w:id="550"/>
      <w:bookmarkEnd w:id="551"/>
      <w:bookmarkEnd w:id="552"/>
    </w:p>
    <w:p w:rsidR="00260818" w:rsidRDefault="00D1530F" w:rsidP="00D1530F">
      <w:pPr>
        <w:pStyle w:val="Caption"/>
        <w:bidi w:val="0"/>
        <w:jc w:val="center"/>
      </w:pPr>
      <w:bookmarkStart w:id="553" w:name="_Toc378517870"/>
      <w:bookmarkStart w:id="554" w:name="_Toc378519046"/>
      <w:r>
        <w:t xml:space="preserve">Table </w:t>
      </w:r>
      <w:fldSimple w:instr=" SEQ Table \* ARABIC ">
        <w:r>
          <w:rPr>
            <w:noProof/>
          </w:rPr>
          <w:t>62</w:t>
        </w:r>
      </w:fldSimple>
      <w:r>
        <w:rPr>
          <w:noProof/>
        </w:rPr>
        <w:t>- F</w:t>
      </w:r>
      <w:r w:rsidRPr="002E2CBE">
        <w:rPr>
          <w:noProof/>
        </w:rPr>
        <w:t>irst problem simulation</w:t>
      </w:r>
      <w:bookmarkEnd w:id="553"/>
      <w:bookmarkEnd w:id="554"/>
    </w:p>
    <w:p w:rsidR="00C26878" w:rsidRPr="00C26878" w:rsidRDefault="00C26878" w:rsidP="00260818">
      <w:pPr>
        <w:bidi w:val="0"/>
      </w:pPr>
      <w:r w:rsidRPr="00C26878">
        <w:t>Problem- there was no dependency between two trigger rises</w:t>
      </w:r>
      <w:r w:rsidR="009361BE">
        <w:t>.</w:t>
      </w:r>
    </w:p>
    <w:p w:rsidR="00C26878" w:rsidRPr="00C26878" w:rsidRDefault="00C26878" w:rsidP="00C26878">
      <w:pPr>
        <w:bidi w:val="0"/>
      </w:pPr>
      <w:r w:rsidRPr="00C26878">
        <w:t xml:space="preserve">Our solution- adding </w:t>
      </w:r>
      <w:proofErr w:type="spellStart"/>
      <w:r w:rsidRPr="00C26878">
        <w:t>wc_finish</w:t>
      </w:r>
      <w:proofErr w:type="spellEnd"/>
      <w:r w:rsidRPr="00C26878">
        <w:t xml:space="preserve"> signal to the registers and resetting the enable </w:t>
      </w:r>
      <w:r w:rsidR="00D1530F" w:rsidRPr="00C26878">
        <w:t>register.</w:t>
      </w:r>
    </w:p>
    <w:p w:rsidR="00C26878" w:rsidRPr="00C26878" w:rsidRDefault="00C26878" w:rsidP="00C26878">
      <w:pPr>
        <w:bidi w:val="0"/>
      </w:pPr>
      <w:r>
        <w:rPr>
          <w:noProof/>
        </w:rPr>
        <w:lastRenderedPageBreak/>
        <w:drawing>
          <wp:inline distT="0" distB="0" distL="0" distR="0" wp14:anchorId="505C6A20" wp14:editId="04602DC3">
            <wp:extent cx="5114421" cy="37394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15144" cy="3740015"/>
                    </a:xfrm>
                    <a:prstGeom prst="rect">
                      <a:avLst/>
                    </a:prstGeom>
                    <a:noFill/>
                  </pic:spPr>
                </pic:pic>
              </a:graphicData>
            </a:graphic>
          </wp:inline>
        </w:drawing>
      </w:r>
    </w:p>
    <w:p w:rsidR="00260818" w:rsidRDefault="00D1530F" w:rsidP="00D1530F">
      <w:pPr>
        <w:pStyle w:val="Caption"/>
        <w:bidi w:val="0"/>
        <w:jc w:val="center"/>
      </w:pPr>
      <w:bookmarkStart w:id="555" w:name="_Toc378517799"/>
      <w:bookmarkStart w:id="556" w:name="_Toc378518970"/>
      <w:r>
        <w:t xml:space="preserve">Figure </w:t>
      </w:r>
      <w:fldSimple w:instr=" SEQ Figure \* ARABIC ">
        <w:r w:rsidR="0000669E">
          <w:rPr>
            <w:noProof/>
          </w:rPr>
          <w:t>49</w:t>
        </w:r>
      </w:fldSimple>
      <w:r>
        <w:rPr>
          <w:noProof/>
        </w:rPr>
        <w:t>- C</w:t>
      </w:r>
      <w:r w:rsidRPr="001802C9">
        <w:rPr>
          <w:noProof/>
        </w:rPr>
        <w:t>ode solution</w:t>
      </w:r>
      <w:bookmarkEnd w:id="555"/>
      <w:bookmarkEnd w:id="556"/>
    </w:p>
    <w:p w:rsidR="00D1530F" w:rsidRDefault="00D1530F" w:rsidP="00260818">
      <w:pPr>
        <w:bidi w:val="0"/>
      </w:pPr>
    </w:p>
    <w:p w:rsidR="006B66ED" w:rsidRDefault="006B66ED" w:rsidP="00D1530F">
      <w:pPr>
        <w:bidi w:val="0"/>
      </w:pPr>
      <w:r>
        <w:t xml:space="preserve">Second example: </w:t>
      </w:r>
      <w:r w:rsidRPr="006B66ED">
        <w:t xml:space="preserve">Input width is </w:t>
      </w:r>
      <w:proofErr w:type="spellStart"/>
      <w:r w:rsidRPr="006B66ED">
        <w:t>num_of_signals_g</w:t>
      </w:r>
      <w:proofErr w:type="spellEnd"/>
      <w:r w:rsidRPr="006B66ED">
        <w:t xml:space="preserve">, output width is </w:t>
      </w:r>
      <w:proofErr w:type="spellStart"/>
      <w:r w:rsidRPr="006B66ED">
        <w:t>data_width_g</w:t>
      </w:r>
      <w:proofErr w:type="spellEnd"/>
      <w:r>
        <w:t>.</w:t>
      </w:r>
    </w:p>
    <w:p w:rsidR="006B66ED" w:rsidRPr="006B66ED" w:rsidRDefault="006B66ED" w:rsidP="006B66ED">
      <w:pPr>
        <w:bidi w:val="0"/>
      </w:pPr>
      <w:r w:rsidRPr="006B66ED">
        <w:t>Problem- the two widths don’t match</w:t>
      </w:r>
      <w:r w:rsidR="00190026">
        <w:t>.</w:t>
      </w:r>
    </w:p>
    <w:p w:rsidR="006B66ED" w:rsidRPr="006B66ED" w:rsidRDefault="006B66ED" w:rsidP="006B66ED">
      <w:pPr>
        <w:bidi w:val="0"/>
      </w:pPr>
      <w:r w:rsidRPr="006B66ED">
        <w:rPr>
          <w:noProof/>
        </w:rPr>
        <w:drawing>
          <wp:inline distT="0" distB="0" distL="0" distR="0" wp14:anchorId="78C84709" wp14:editId="365A2320">
            <wp:extent cx="10645253" cy="809481"/>
            <wp:effectExtent l="0" t="0" r="0" b="0"/>
            <wp:docPr id="3075" name="Picture 3" descr="C:\Users\A\Desktop\final\תמונות\תיקון שני- רוחבי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A\Desktop\final\תמונות\תיקון שני- רוחבים.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796416" cy="820976"/>
                    </a:xfrm>
                    <a:prstGeom prst="rect">
                      <a:avLst/>
                    </a:prstGeom>
                    <a:noFill/>
                    <a:extLst/>
                  </pic:spPr>
                </pic:pic>
              </a:graphicData>
            </a:graphic>
          </wp:inline>
        </w:drawing>
      </w:r>
    </w:p>
    <w:p w:rsidR="00260818" w:rsidRDefault="00260818" w:rsidP="00260818">
      <w:pPr>
        <w:keepNext/>
        <w:bidi w:val="0"/>
        <w:jc w:val="center"/>
      </w:pPr>
    </w:p>
    <w:p w:rsidR="00D1530F" w:rsidRDefault="00D1530F" w:rsidP="00D1530F">
      <w:pPr>
        <w:pStyle w:val="Caption"/>
        <w:bidi w:val="0"/>
        <w:jc w:val="center"/>
      </w:pPr>
      <w:bookmarkStart w:id="557" w:name="_Toc378517800"/>
      <w:bookmarkStart w:id="558" w:name="_Toc378518971"/>
      <w:r>
        <w:t xml:space="preserve">Figure </w:t>
      </w:r>
      <w:fldSimple w:instr=" SEQ Figure \* ARABIC ">
        <w:r w:rsidR="0000669E">
          <w:rPr>
            <w:noProof/>
          </w:rPr>
          <w:t>50</w:t>
        </w:r>
      </w:fldSimple>
      <w:r>
        <w:rPr>
          <w:noProof/>
        </w:rPr>
        <w:t>- Second problem</w:t>
      </w:r>
      <w:bookmarkEnd w:id="557"/>
      <w:bookmarkEnd w:id="558"/>
    </w:p>
    <w:p w:rsidR="00D1530F" w:rsidRDefault="00D1530F" w:rsidP="00D1530F">
      <w:pPr>
        <w:bidi w:val="0"/>
      </w:pPr>
    </w:p>
    <w:p w:rsidR="006B223A" w:rsidRPr="006B223A" w:rsidRDefault="006B223A" w:rsidP="00D1530F">
      <w:pPr>
        <w:bidi w:val="0"/>
      </w:pPr>
      <w:r w:rsidRPr="006B223A">
        <w:t>Our solution-</w:t>
      </w:r>
      <w:r w:rsidR="00FA5FAC">
        <w:t xml:space="preserve"> adding an entity that </w:t>
      </w:r>
      <w:r w:rsidRPr="006B223A">
        <w:t xml:space="preserve"> coordinate</w:t>
      </w:r>
      <w:r w:rsidR="00FA5FAC">
        <w:t>s</w:t>
      </w:r>
      <w:r w:rsidRPr="006B223A">
        <w:t xml:space="preserve"> between them</w:t>
      </w:r>
      <w:r w:rsidR="00190026">
        <w:t>.</w:t>
      </w:r>
    </w:p>
    <w:p w:rsidR="004730CC" w:rsidRDefault="006B223A" w:rsidP="00866C85">
      <w:pPr>
        <w:pStyle w:val="Heading1"/>
        <w:bidi w:val="0"/>
      </w:pPr>
      <w:bookmarkStart w:id="559" w:name="_Toc370059104"/>
      <w:bookmarkStart w:id="560" w:name="_Toc370059257"/>
      <w:bookmarkStart w:id="561" w:name="_Toc370066542"/>
      <w:bookmarkStart w:id="562" w:name="_Toc378517699"/>
      <w:bookmarkStart w:id="563" w:name="_Toc378518539"/>
      <w:bookmarkStart w:id="564" w:name="_Toc378518910"/>
      <w:r>
        <w:rPr>
          <w:noProof/>
        </w:rPr>
        <w:lastRenderedPageBreak/>
        <w:drawing>
          <wp:inline distT="0" distB="0" distL="0" distR="0" wp14:anchorId="3B024A08" wp14:editId="61DEF2B7">
            <wp:extent cx="1459944" cy="2012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63350" cy="2017173"/>
                    </a:xfrm>
                    <a:prstGeom prst="rect">
                      <a:avLst/>
                    </a:prstGeom>
                    <a:noFill/>
                  </pic:spPr>
                </pic:pic>
              </a:graphicData>
            </a:graphic>
          </wp:inline>
        </w:drawing>
      </w:r>
      <w:bookmarkEnd w:id="559"/>
      <w:bookmarkEnd w:id="560"/>
      <w:bookmarkEnd w:id="561"/>
      <w:bookmarkEnd w:id="562"/>
      <w:bookmarkEnd w:id="563"/>
      <w:bookmarkEnd w:id="564"/>
    </w:p>
    <w:p w:rsidR="008844B1" w:rsidRPr="008844B1" w:rsidRDefault="00D1530F" w:rsidP="00D1530F">
      <w:pPr>
        <w:pStyle w:val="Caption"/>
        <w:bidi w:val="0"/>
        <w:jc w:val="center"/>
      </w:pPr>
      <w:bookmarkStart w:id="565" w:name="_Toc378517801"/>
      <w:bookmarkStart w:id="566" w:name="_Toc378518972"/>
      <w:bookmarkStart w:id="567" w:name="_Toc370059105"/>
      <w:bookmarkStart w:id="568" w:name="_Toc370059258"/>
      <w:bookmarkStart w:id="569" w:name="_Toc370066543"/>
      <w:r>
        <w:t xml:space="preserve">Figure </w:t>
      </w:r>
      <w:fldSimple w:instr=" SEQ Figure \* ARABIC ">
        <w:r w:rsidR="0000669E">
          <w:rPr>
            <w:noProof/>
          </w:rPr>
          <w:t>51</w:t>
        </w:r>
      </w:fldSimple>
      <w:r>
        <w:rPr>
          <w:noProof/>
        </w:rPr>
        <w:t>- S</w:t>
      </w:r>
      <w:r w:rsidRPr="008404FF">
        <w:rPr>
          <w:noProof/>
        </w:rPr>
        <w:t>econd solution</w:t>
      </w:r>
      <w:bookmarkEnd w:id="565"/>
      <w:bookmarkEnd w:id="566"/>
    </w:p>
    <w:p w:rsidR="008844B1" w:rsidRDefault="008844B1" w:rsidP="008844B1">
      <w:pPr>
        <w:tabs>
          <w:tab w:val="left" w:pos="2340"/>
        </w:tabs>
      </w:pPr>
    </w:p>
    <w:p w:rsidR="008844B1" w:rsidRDefault="008844B1" w:rsidP="008844B1">
      <w:pPr>
        <w:bidi w:val="0"/>
      </w:pPr>
      <w:r>
        <w:t>Third example:</w:t>
      </w:r>
      <w:r w:rsidRPr="008844B1">
        <w:rPr>
          <w:rFonts w:eastAsiaTheme="minorEastAsia" w:hAnsi="Calibri"/>
          <w:color w:val="000000" w:themeColor="text1"/>
          <w:kern w:val="24"/>
          <w:sz w:val="64"/>
          <w:szCs w:val="64"/>
        </w:rPr>
        <w:t xml:space="preserve"> </w:t>
      </w:r>
      <w:r w:rsidRPr="008844B1">
        <w:t>Output Block and Core interfaces are not match</w:t>
      </w:r>
      <w:r>
        <w:t>.</w:t>
      </w:r>
    </w:p>
    <w:p w:rsidR="008844B1" w:rsidRDefault="008844B1" w:rsidP="008844B1">
      <w:pPr>
        <w:bidi w:val="0"/>
      </w:pPr>
      <w:r w:rsidRPr="008844B1">
        <w:t xml:space="preserve">  </w:t>
      </w:r>
    </w:p>
    <w:p w:rsidR="008844B1" w:rsidRDefault="008844B1" w:rsidP="008844B1">
      <w:pPr>
        <w:bidi w:val="0"/>
      </w:pPr>
      <w:r>
        <w:rPr>
          <w:noProof/>
        </w:rPr>
        <w:drawing>
          <wp:inline distT="0" distB="0" distL="0" distR="0" wp14:anchorId="41124034" wp14:editId="7435F00A">
            <wp:extent cx="9169400" cy="1256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69400" cy="1256030"/>
                    </a:xfrm>
                    <a:prstGeom prst="rect">
                      <a:avLst/>
                    </a:prstGeom>
                    <a:noFill/>
                  </pic:spPr>
                </pic:pic>
              </a:graphicData>
            </a:graphic>
          </wp:inline>
        </w:drawing>
      </w:r>
    </w:p>
    <w:p w:rsidR="008844B1" w:rsidRDefault="00FB1B43" w:rsidP="008844B1">
      <w:pPr>
        <w:bidi w:val="0"/>
      </w:pPr>
      <w:r>
        <w:rPr>
          <w:noProof/>
        </w:rPr>
        <w:drawing>
          <wp:inline distT="0" distB="0" distL="0" distR="0" wp14:anchorId="5446B814" wp14:editId="3810A844">
            <wp:extent cx="9230360" cy="158496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230360" cy="1584960"/>
                    </a:xfrm>
                    <a:prstGeom prst="rect">
                      <a:avLst/>
                    </a:prstGeom>
                    <a:noFill/>
                  </pic:spPr>
                </pic:pic>
              </a:graphicData>
            </a:graphic>
          </wp:inline>
        </w:drawing>
      </w:r>
    </w:p>
    <w:p w:rsidR="008844B1" w:rsidRDefault="008844B1" w:rsidP="00FB1B43">
      <w:pPr>
        <w:keepNext/>
        <w:bidi w:val="0"/>
      </w:pPr>
    </w:p>
    <w:p w:rsidR="00FB1B43" w:rsidRDefault="00FB1B43" w:rsidP="00FB1B43">
      <w:pPr>
        <w:pStyle w:val="Caption"/>
        <w:bidi w:val="0"/>
        <w:jc w:val="center"/>
      </w:pPr>
      <w:bookmarkStart w:id="570" w:name="_Toc378517802"/>
      <w:bookmarkStart w:id="571" w:name="_Toc37851897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00669E">
        <w:rPr>
          <w:noProof/>
          <w:rtl/>
        </w:rPr>
        <w:t>52</w:t>
      </w:r>
      <w:r>
        <w:rPr>
          <w:rtl/>
        </w:rPr>
        <w:fldChar w:fldCharType="end"/>
      </w:r>
      <w:r>
        <w:rPr>
          <w:noProof/>
        </w:rPr>
        <w:t>- Third problem</w:t>
      </w:r>
      <w:bookmarkEnd w:id="570"/>
      <w:bookmarkEnd w:id="571"/>
    </w:p>
    <w:p w:rsidR="008844B1" w:rsidRDefault="008844B1" w:rsidP="00944BA1">
      <w:pPr>
        <w:bidi w:val="0"/>
      </w:pPr>
      <w:r w:rsidRPr="008844B1">
        <w:t xml:space="preserve">Our solution- Making changes in the </w:t>
      </w:r>
      <w:r w:rsidR="00944BA1">
        <w:t>out</w:t>
      </w:r>
      <w:r w:rsidRPr="008844B1">
        <w:t xml:space="preserve">put Block inputs and making it compatible to WB protocol </w:t>
      </w:r>
      <w:r w:rsidR="00BB3C90">
        <w:t>.</w:t>
      </w:r>
    </w:p>
    <w:p w:rsidR="008844B1" w:rsidRDefault="008844B1" w:rsidP="008844B1">
      <w:pPr>
        <w:bidi w:val="0"/>
      </w:pPr>
    </w:p>
    <w:p w:rsidR="008844B1" w:rsidRDefault="008844B1" w:rsidP="008844B1">
      <w:pPr>
        <w:bidi w:val="0"/>
      </w:pPr>
    </w:p>
    <w:p w:rsidR="00944BA1" w:rsidRDefault="008844B1" w:rsidP="008844B1">
      <w:pPr>
        <w:bidi w:val="0"/>
      </w:pPr>
      <w:r>
        <w:rPr>
          <w:noProof/>
        </w:rPr>
        <w:lastRenderedPageBreak/>
        <w:drawing>
          <wp:inline distT="0" distB="0" distL="0" distR="0" wp14:anchorId="7213F9BD" wp14:editId="0360BAFB">
            <wp:extent cx="9144635" cy="26155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635" cy="2615565"/>
                    </a:xfrm>
                    <a:prstGeom prst="rect">
                      <a:avLst/>
                    </a:prstGeom>
                    <a:noFill/>
                  </pic:spPr>
                </pic:pic>
              </a:graphicData>
            </a:graphic>
          </wp:inline>
        </w:drawing>
      </w:r>
    </w:p>
    <w:p w:rsidR="0017790B" w:rsidRDefault="00944BA1" w:rsidP="00944BA1">
      <w:pPr>
        <w:pStyle w:val="Caption"/>
        <w:bidi w:val="0"/>
        <w:jc w:val="center"/>
        <w:rPr>
          <w:ins w:id="572" w:author="MOSHE PORIAN" w:date="2013-10-20T23:05:00Z"/>
          <w:rFonts w:asciiTheme="majorHAnsi" w:eastAsiaTheme="majorEastAsia" w:hAnsiTheme="majorHAnsi" w:cstheme="majorBidi"/>
          <w:b w:val="0"/>
          <w:bCs w:val="0"/>
          <w:color w:val="365F91" w:themeColor="accent1" w:themeShade="BF"/>
          <w:sz w:val="28"/>
          <w:szCs w:val="28"/>
        </w:rPr>
      </w:pPr>
      <w:bookmarkStart w:id="573" w:name="_Toc378517803"/>
      <w:bookmarkStart w:id="574" w:name="_Toc378518974"/>
      <w:r>
        <w:t xml:space="preserve">Figure </w:t>
      </w:r>
      <w:fldSimple w:instr=" SEQ Figure \* ARABIC ">
        <w:r w:rsidR="0000669E">
          <w:rPr>
            <w:noProof/>
          </w:rPr>
          <w:t>53</w:t>
        </w:r>
      </w:fldSimple>
      <w:r>
        <w:rPr>
          <w:noProof/>
        </w:rPr>
        <w:t>-Third problem solution</w:t>
      </w:r>
      <w:bookmarkEnd w:id="573"/>
      <w:bookmarkEnd w:id="574"/>
      <w:ins w:id="575" w:author="MOSHE PORIAN" w:date="2013-10-20T23:05:00Z">
        <w:r w:rsidR="0017790B">
          <w:br w:type="page"/>
        </w:r>
      </w:ins>
    </w:p>
    <w:p w:rsidR="0017790B" w:rsidRDefault="0017790B" w:rsidP="00FA5FAC">
      <w:pPr>
        <w:pStyle w:val="Heading1"/>
        <w:bidi w:val="0"/>
        <w:rPr>
          <w:ins w:id="576" w:author="MOSHE PORIAN" w:date="2013-10-20T23:05:00Z"/>
          <w:rtl/>
        </w:rPr>
      </w:pPr>
    </w:p>
    <w:p w:rsidR="00FA5FAC" w:rsidRDefault="00520B5C" w:rsidP="0000669E">
      <w:pPr>
        <w:pStyle w:val="Heading1"/>
        <w:bidi w:val="0"/>
      </w:pPr>
      <w:bookmarkStart w:id="577" w:name="_Toc378518911"/>
      <w:r>
        <w:t>8</w:t>
      </w:r>
      <w:r w:rsidR="00FA5FAC">
        <w:tab/>
        <w:t xml:space="preserve"> </w:t>
      </w:r>
      <w:r w:rsidR="00FA5FAC" w:rsidRPr="00D3776C">
        <w:t xml:space="preserve">WORKING </w:t>
      </w:r>
      <w:bookmarkEnd w:id="567"/>
      <w:bookmarkEnd w:id="568"/>
      <w:bookmarkEnd w:id="569"/>
      <w:r w:rsidR="00D3776C">
        <w:t>M</w:t>
      </w:r>
      <w:r w:rsidR="0000669E">
        <w:t>ETHODS</w:t>
      </w:r>
      <w:bookmarkEnd w:id="577"/>
    </w:p>
    <w:p w:rsidR="00190026" w:rsidRDefault="00E23DDA" w:rsidP="00CE3006">
      <w:pPr>
        <w:pStyle w:val="Heading2"/>
        <w:bidi w:val="0"/>
      </w:pPr>
      <w:bookmarkStart w:id="578" w:name="_Toc370059106"/>
      <w:bookmarkStart w:id="579" w:name="_Toc370059259"/>
      <w:bookmarkStart w:id="580" w:name="_Toc370066544"/>
      <w:bookmarkStart w:id="581" w:name="_Toc378517701"/>
      <w:bookmarkStart w:id="582" w:name="_Toc378518541"/>
      <w:bookmarkStart w:id="583" w:name="_Toc378518912"/>
      <w:r>
        <w:rPr>
          <w:noProof/>
        </w:rPr>
        <w:drawing>
          <wp:inline distT="0" distB="0" distL="0" distR="0" wp14:anchorId="30F1D147" wp14:editId="47F65D12">
            <wp:extent cx="1223542"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24619" cy="915205"/>
                    </a:xfrm>
                    <a:prstGeom prst="rect">
                      <a:avLst/>
                    </a:prstGeom>
                    <a:noFill/>
                  </pic:spPr>
                </pic:pic>
              </a:graphicData>
            </a:graphic>
          </wp:inline>
        </w:drawing>
      </w:r>
      <w:bookmarkEnd w:id="578"/>
      <w:bookmarkEnd w:id="579"/>
      <w:bookmarkEnd w:id="580"/>
      <w:bookmarkEnd w:id="581"/>
      <w:bookmarkEnd w:id="582"/>
      <w:bookmarkEnd w:id="583"/>
    </w:p>
    <w:p w:rsidR="00260818" w:rsidRDefault="0000669E" w:rsidP="0000669E">
      <w:pPr>
        <w:pStyle w:val="Caption"/>
        <w:bidi w:val="0"/>
        <w:jc w:val="center"/>
      </w:pPr>
      <w:bookmarkStart w:id="584" w:name="_Toc378517804"/>
      <w:bookmarkStart w:id="585" w:name="_Toc378518975"/>
      <w:bookmarkStart w:id="586" w:name="_Toc370059107"/>
      <w:bookmarkStart w:id="587" w:name="_Toc370059260"/>
      <w:r>
        <w:t xml:space="preserve">Figure </w:t>
      </w:r>
      <w:fldSimple w:instr=" SEQ Figure \* ARABIC ">
        <w:r>
          <w:rPr>
            <w:noProof/>
          </w:rPr>
          <w:t>54</w:t>
        </w:r>
      </w:fldSimple>
      <w:r>
        <w:rPr>
          <w:noProof/>
        </w:rPr>
        <w:t>- SVN</w:t>
      </w:r>
      <w:bookmarkEnd w:id="584"/>
      <w:bookmarkEnd w:id="585"/>
    </w:p>
    <w:p w:rsidR="00CE3006" w:rsidRDefault="00520B5C" w:rsidP="00260818">
      <w:pPr>
        <w:pStyle w:val="Heading2"/>
        <w:bidi w:val="0"/>
      </w:pPr>
      <w:bookmarkStart w:id="588" w:name="_Toc370066545"/>
      <w:bookmarkStart w:id="589" w:name="_Toc378518913"/>
      <w:r>
        <w:t>8</w:t>
      </w:r>
      <w:r w:rsidR="00CE3006">
        <w:t>.1</w:t>
      </w:r>
      <w:r w:rsidR="00CE3006">
        <w:tab/>
        <w:t>SVN</w:t>
      </w:r>
      <w:bookmarkEnd w:id="586"/>
      <w:bookmarkEnd w:id="587"/>
      <w:bookmarkEnd w:id="588"/>
      <w:bookmarkEnd w:id="589"/>
    </w:p>
    <w:p w:rsidR="00CE3006" w:rsidRDefault="00CE3006" w:rsidP="00CE3006">
      <w:pPr>
        <w:bidi w:val="0"/>
      </w:pPr>
      <w:r>
        <w:t xml:space="preserve">The SVN proved to be a useful tool in the documentation process. The tool helps synchronizing the project designers and supervisor, document the changes with the project progress and backup each version. An SVN snapshot example can be shown below: </w:t>
      </w:r>
    </w:p>
    <w:p w:rsidR="00CE3006" w:rsidRPr="00CE3006" w:rsidRDefault="00E23DDA" w:rsidP="00CE3006">
      <w:pPr>
        <w:bidi w:val="0"/>
      </w:pPr>
      <w:r>
        <w:rPr>
          <w:noProof/>
        </w:rPr>
        <w:drawing>
          <wp:inline distT="0" distB="0" distL="0" distR="0" wp14:anchorId="515D51EE" wp14:editId="041D01DD">
            <wp:extent cx="4276725" cy="1590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4276725" cy="1590675"/>
                    </a:xfrm>
                    <a:prstGeom prst="rect">
                      <a:avLst/>
                    </a:prstGeom>
                  </pic:spPr>
                </pic:pic>
              </a:graphicData>
            </a:graphic>
          </wp:inline>
        </w:drawing>
      </w:r>
    </w:p>
    <w:p w:rsidR="00260818" w:rsidRDefault="0000669E" w:rsidP="0000669E">
      <w:pPr>
        <w:pStyle w:val="Caption"/>
        <w:bidi w:val="0"/>
        <w:jc w:val="center"/>
      </w:pPr>
      <w:bookmarkStart w:id="590" w:name="_Toc378517805"/>
      <w:bookmarkStart w:id="591" w:name="_Toc378518976"/>
      <w:bookmarkStart w:id="592" w:name="_Toc370059108"/>
      <w:bookmarkStart w:id="593" w:name="_Toc370059261"/>
      <w:r>
        <w:t xml:space="preserve">Figure </w:t>
      </w:r>
      <w:fldSimple w:instr=" SEQ Figure \* ARABIC ">
        <w:r>
          <w:rPr>
            <w:noProof/>
          </w:rPr>
          <w:t>55</w:t>
        </w:r>
      </w:fldSimple>
      <w:r>
        <w:rPr>
          <w:noProof/>
        </w:rPr>
        <w:t>- SVN snapshot</w:t>
      </w:r>
      <w:bookmarkEnd w:id="590"/>
      <w:bookmarkEnd w:id="591"/>
    </w:p>
    <w:p w:rsidR="00FA5FAC" w:rsidRDefault="00520B5C" w:rsidP="0000669E">
      <w:pPr>
        <w:pStyle w:val="Heading2"/>
        <w:bidi w:val="0"/>
      </w:pPr>
      <w:bookmarkStart w:id="594" w:name="_Toc370066546"/>
      <w:bookmarkStart w:id="595" w:name="_Toc378518914"/>
      <w:r>
        <w:t>8</w:t>
      </w:r>
      <w:r w:rsidR="00E23DDA">
        <w:t>.2</w:t>
      </w:r>
      <w:r w:rsidR="00E23DDA">
        <w:tab/>
        <w:t>C</w:t>
      </w:r>
      <w:r w:rsidR="0000669E">
        <w:t>oding</w:t>
      </w:r>
      <w:r w:rsidR="00E23DDA">
        <w:t xml:space="preserve"> G</w:t>
      </w:r>
      <w:bookmarkEnd w:id="592"/>
      <w:bookmarkEnd w:id="593"/>
      <w:bookmarkEnd w:id="594"/>
      <w:r w:rsidR="0000669E">
        <w:t>uidelines</w:t>
      </w:r>
      <w:bookmarkEnd w:id="595"/>
    </w:p>
    <w:p w:rsidR="0071237B" w:rsidRDefault="00107BB7" w:rsidP="00123316">
      <w:pPr>
        <w:bidi w:val="0"/>
      </w:pPr>
      <w:r>
        <w:t xml:space="preserve">The project was written according to strict coding guidelines which include </w:t>
      </w:r>
      <w:r w:rsidR="00123316" w:rsidRPr="00123316">
        <w:t>code design according known conventions, usage of entity template</w:t>
      </w:r>
      <w:r w:rsidR="00123316">
        <w:t>.</w:t>
      </w:r>
    </w:p>
    <w:p w:rsidR="00107BB7" w:rsidRDefault="00107BB7" w:rsidP="00107BB7">
      <w:pPr>
        <w:bidi w:val="0"/>
      </w:pPr>
      <w:r>
        <w:t xml:space="preserve">For more information: </w:t>
      </w:r>
      <w:hyperlink r:id="rId108" w:history="1">
        <w:r>
          <w:rPr>
            <w:rStyle w:val="Hyperlink"/>
          </w:rPr>
          <w:t>http://moran-zvika-project.googlecode.com/svn/trunk/Documentation/vhdl&amp;modelsim%20guid/</w:t>
        </w:r>
      </w:hyperlink>
    </w:p>
    <w:p w:rsidR="00107BB7" w:rsidRDefault="00107BB7" w:rsidP="00107BB7">
      <w:pPr>
        <w:bidi w:val="0"/>
      </w:pPr>
    </w:p>
    <w:p w:rsidR="00123316" w:rsidRPr="00123316" w:rsidRDefault="00123316" w:rsidP="00123316">
      <w:pPr>
        <w:bidi w:val="0"/>
      </w:pPr>
      <w:r>
        <w:rPr>
          <w:noProof/>
        </w:rPr>
        <w:lastRenderedPageBreak/>
        <w:drawing>
          <wp:inline distT="0" distB="0" distL="0" distR="0" wp14:anchorId="67DD2C10" wp14:editId="2AF0452B">
            <wp:extent cx="5053965" cy="3780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53965" cy="3780155"/>
                    </a:xfrm>
                    <a:prstGeom prst="rect">
                      <a:avLst/>
                    </a:prstGeom>
                    <a:noFill/>
                  </pic:spPr>
                </pic:pic>
              </a:graphicData>
            </a:graphic>
          </wp:inline>
        </w:drawing>
      </w:r>
    </w:p>
    <w:p w:rsidR="00190026" w:rsidRDefault="0000669E" w:rsidP="0000669E">
      <w:pPr>
        <w:pStyle w:val="Caption"/>
        <w:bidi w:val="0"/>
        <w:jc w:val="center"/>
      </w:pPr>
      <w:bookmarkStart w:id="596" w:name="_Toc378517806"/>
      <w:bookmarkStart w:id="597" w:name="_Toc378518977"/>
      <w:r>
        <w:t xml:space="preserve">Figure </w:t>
      </w:r>
      <w:fldSimple w:instr=" SEQ Figure \* ARABIC ">
        <w:r>
          <w:rPr>
            <w:noProof/>
          </w:rPr>
          <w:t>56</w:t>
        </w:r>
      </w:fldSimple>
      <w:r>
        <w:rPr>
          <w:noProof/>
        </w:rPr>
        <w:t>- Co</w:t>
      </w:r>
      <w:r w:rsidRPr="000D2628">
        <w:rPr>
          <w:noProof/>
        </w:rPr>
        <w:t>ding guidelines</w:t>
      </w:r>
      <w:bookmarkEnd w:id="596"/>
      <w:bookmarkEnd w:id="597"/>
    </w:p>
    <w:p w:rsidR="00E23DDA" w:rsidRDefault="00123316" w:rsidP="00190026">
      <w:pPr>
        <w:bidi w:val="0"/>
      </w:pPr>
      <w:r w:rsidRPr="00123316">
        <w:rPr>
          <w:noProof/>
        </w:rPr>
        <w:drawing>
          <wp:inline distT="0" distB="0" distL="0" distR="0" wp14:anchorId="5E9A56EA" wp14:editId="6205361B">
            <wp:extent cx="3600400" cy="3634556"/>
            <wp:effectExtent l="0" t="0" r="635" b="4445"/>
            <wp:docPr id="1031" name="Picture 7" descr="C:\Users\A\Desktop\final\תמונות\ta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C:\Users\A\Desktop\final\תמונות\tamplat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0400" cy="36345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23316" w:rsidRDefault="00123316" w:rsidP="00123316">
      <w:pPr>
        <w:pStyle w:val="Heading2"/>
        <w:bidi w:val="0"/>
      </w:pPr>
    </w:p>
    <w:p w:rsidR="00123316" w:rsidRDefault="0000669E" w:rsidP="0000669E">
      <w:pPr>
        <w:pStyle w:val="Caption"/>
        <w:bidi w:val="0"/>
        <w:jc w:val="center"/>
      </w:pPr>
      <w:bookmarkStart w:id="598" w:name="_Toc378517807"/>
      <w:bookmarkStart w:id="599" w:name="_Toc378518978"/>
      <w:r>
        <w:t xml:space="preserve">Figure </w:t>
      </w:r>
      <w:fldSimple w:instr=" SEQ Figure \* ARABIC ">
        <w:r>
          <w:rPr>
            <w:noProof/>
          </w:rPr>
          <w:t>57</w:t>
        </w:r>
      </w:fldSimple>
      <w:r>
        <w:rPr>
          <w:noProof/>
        </w:rPr>
        <w:t>- E</w:t>
      </w:r>
      <w:r w:rsidRPr="004500D2">
        <w:rPr>
          <w:noProof/>
        </w:rPr>
        <w:t>ntity template</w:t>
      </w:r>
      <w:bookmarkEnd w:id="598"/>
      <w:bookmarkEnd w:id="599"/>
    </w:p>
    <w:p w:rsidR="00123316" w:rsidRDefault="00520B5C" w:rsidP="0000669E">
      <w:pPr>
        <w:pStyle w:val="Heading2"/>
        <w:bidi w:val="0"/>
      </w:pPr>
      <w:bookmarkStart w:id="600" w:name="_Toc370059109"/>
      <w:bookmarkStart w:id="601" w:name="_Toc370059262"/>
      <w:bookmarkStart w:id="602" w:name="_Toc370066547"/>
      <w:bookmarkStart w:id="603" w:name="_Toc378518915"/>
      <w:r>
        <w:lastRenderedPageBreak/>
        <w:t>8</w:t>
      </w:r>
      <w:r w:rsidR="0000669E">
        <w:t>.3 Code</w:t>
      </w:r>
      <w:r w:rsidR="00123316">
        <w:t xml:space="preserve"> R</w:t>
      </w:r>
      <w:bookmarkEnd w:id="600"/>
      <w:bookmarkEnd w:id="601"/>
      <w:bookmarkEnd w:id="602"/>
      <w:r w:rsidR="0000669E">
        <w:t>eview</w:t>
      </w:r>
      <w:bookmarkEnd w:id="603"/>
    </w:p>
    <w:p w:rsidR="00123316" w:rsidRDefault="00123316" w:rsidP="00123316">
      <w:pPr>
        <w:bidi w:val="0"/>
      </w:pPr>
    </w:p>
    <w:p w:rsidR="0071237B" w:rsidRDefault="00123316" w:rsidP="00123316">
      <w:pPr>
        <w:bidi w:val="0"/>
      </w:pPr>
      <w:r w:rsidRPr="00123316">
        <w:t>1. Visual/ Compiler</w:t>
      </w:r>
    </w:p>
    <w:p w:rsidR="00123316" w:rsidRDefault="00CF50B0" w:rsidP="008418C2">
      <w:pPr>
        <w:bidi w:val="0"/>
      </w:pPr>
      <w:r>
        <w:t>2.</w:t>
      </w:r>
      <w:r w:rsidRPr="00123316">
        <w:t xml:space="preserve"> Local</w:t>
      </w:r>
      <w:r w:rsidR="00123316" w:rsidRPr="00123316">
        <w:t xml:space="preserve"> simulation to the entity</w:t>
      </w:r>
      <w:r w:rsidR="008418C2">
        <w:t xml:space="preserve">- each block was tested separately, manually first then using test bunch. </w:t>
      </w:r>
    </w:p>
    <w:p w:rsidR="00123316" w:rsidRPr="00123316" w:rsidRDefault="00123316" w:rsidP="00123316">
      <w:pPr>
        <w:bidi w:val="0"/>
        <w:rPr>
          <w:rtl/>
        </w:rPr>
      </w:pPr>
      <w:r w:rsidRPr="00123316">
        <w:t>3. Top simulation</w:t>
      </w:r>
      <w:r w:rsidR="008418C2">
        <w:t>- after all blocks were combined, many simulations were made to check each situation.</w:t>
      </w:r>
      <w:r w:rsidRPr="00123316">
        <w:t xml:space="preserve"> </w:t>
      </w:r>
    </w:p>
    <w:p w:rsidR="00AE185A" w:rsidRDefault="00520B5C" w:rsidP="0000669E">
      <w:pPr>
        <w:pStyle w:val="Heading2"/>
        <w:bidi w:val="0"/>
      </w:pPr>
      <w:bookmarkStart w:id="604" w:name="_Toc370059110"/>
      <w:bookmarkStart w:id="605" w:name="_Toc370059263"/>
      <w:bookmarkStart w:id="606" w:name="_Toc370066548"/>
      <w:bookmarkStart w:id="607" w:name="_Toc378518916"/>
      <w:r>
        <w:t>8</w:t>
      </w:r>
      <w:r w:rsidR="009D3D3C">
        <w:t xml:space="preserve">.4 </w:t>
      </w:r>
      <w:r w:rsidR="009D3D3C">
        <w:tab/>
        <w:t>D</w:t>
      </w:r>
      <w:bookmarkEnd w:id="604"/>
      <w:bookmarkEnd w:id="605"/>
      <w:bookmarkEnd w:id="606"/>
      <w:r w:rsidR="0000669E">
        <w:t>ocumentation</w:t>
      </w:r>
      <w:bookmarkEnd w:id="607"/>
    </w:p>
    <w:p w:rsidR="009D3D3C" w:rsidRPr="009D3D3C" w:rsidRDefault="00AE185A" w:rsidP="00AE185A">
      <w:pPr>
        <w:bidi w:val="0"/>
      </w:pPr>
      <w:r>
        <w:t>Detailed documents of each block, and of the entire core, including simulations can be found in the link:</w:t>
      </w:r>
      <w:r w:rsidRPr="00AE185A">
        <w:t xml:space="preserve"> </w:t>
      </w:r>
      <w:hyperlink r:id="rId111" w:history="1">
        <w:r>
          <w:rPr>
            <w:rStyle w:val="Hyperlink"/>
          </w:rPr>
          <w:t>http://moran-zvika-project.googlecode.com/svn/trunk/Documentation/core/</w:t>
        </w:r>
      </w:hyperlink>
    </w:p>
    <w:p w:rsidR="003C75BD" w:rsidRDefault="003C75BD">
      <w:pPr>
        <w:bidi w:val="0"/>
      </w:pPr>
    </w:p>
    <w:p w:rsidR="009A5266" w:rsidRDefault="009A5266" w:rsidP="009A5266">
      <w:pPr>
        <w:pStyle w:val="Heading1"/>
        <w:bidi w:val="0"/>
      </w:pPr>
      <w:bookmarkStart w:id="608" w:name="_Toc378518917"/>
      <w:r>
        <w:t>9</w:t>
      </w:r>
      <w:r>
        <w:tab/>
        <w:t>summary</w:t>
      </w:r>
      <w:bookmarkEnd w:id="608"/>
      <w:r>
        <w:t xml:space="preserve"> </w:t>
      </w:r>
    </w:p>
    <w:p w:rsidR="003C75BD" w:rsidRDefault="009A5266" w:rsidP="009A5266">
      <w:pPr>
        <w:pStyle w:val="Heading2"/>
        <w:bidi w:val="0"/>
      </w:pPr>
      <w:bookmarkStart w:id="609" w:name="_Toc378518918"/>
      <w:r>
        <w:t>9.1</w:t>
      </w:r>
      <w:r>
        <w:tab/>
      </w:r>
      <w:r w:rsidR="003C75BD">
        <w:t>Project Usage</w:t>
      </w:r>
      <w:bookmarkEnd w:id="609"/>
      <w:r w:rsidR="003C75BD">
        <w:t xml:space="preserve"> </w:t>
      </w:r>
    </w:p>
    <w:p w:rsidR="009A5266" w:rsidRDefault="009A5266" w:rsidP="009A5266">
      <w:pPr>
        <w:bidi w:val="0"/>
      </w:pPr>
      <w:r>
        <w:t xml:space="preserve">The project is aimed to be an easy, comfortable and efficient debugging tool for the FPGA, which is </w:t>
      </w:r>
      <w:r w:rsidR="000C6E1D">
        <w:t>independent in</w:t>
      </w:r>
      <w:r w:rsidR="00BD746D">
        <w:t xml:space="preserve"> the manufacturer. Therefor the project can be used by anyone uses the FPGA, for any purpose.</w:t>
      </w:r>
    </w:p>
    <w:p w:rsidR="00BD746D" w:rsidRPr="009A5266" w:rsidRDefault="00817F25" w:rsidP="008800FE">
      <w:pPr>
        <w:bidi w:val="0"/>
      </w:pPr>
      <w:r>
        <w:t>These cards</w:t>
      </w:r>
      <w:r w:rsidR="00BD746D">
        <w:t xml:space="preserve"> are being used, among all, by electrical </w:t>
      </w:r>
      <w:r w:rsidR="00DC7A0D">
        <w:t>circuit's</w:t>
      </w:r>
      <w:r w:rsidR="00BD746D">
        <w:t xml:space="preserve"> planner, chips designers, and in </w:t>
      </w:r>
      <w:r w:rsidR="001448BD">
        <w:t xml:space="preserve">teaching labs. And so each of them </w:t>
      </w:r>
      <w:r w:rsidR="008800FE">
        <w:t>is</w:t>
      </w:r>
      <w:r w:rsidR="001448BD">
        <w:t xml:space="preserve"> a potential user </w:t>
      </w:r>
      <w:r w:rsidR="008800FE">
        <w:t>of</w:t>
      </w:r>
      <w:r w:rsidR="001448BD">
        <w:t xml:space="preserve"> this project.</w:t>
      </w:r>
      <w:r w:rsidR="00BD746D">
        <w:t xml:space="preserve"> </w:t>
      </w:r>
    </w:p>
    <w:p w:rsidR="007C746E" w:rsidRDefault="007C746E" w:rsidP="007C746E">
      <w:pPr>
        <w:bidi w:val="0"/>
      </w:pPr>
    </w:p>
    <w:p w:rsidR="00C14D02" w:rsidRDefault="00C14D02" w:rsidP="00C14D02">
      <w:pPr>
        <w:bidi w:val="0"/>
      </w:pPr>
    </w:p>
    <w:p w:rsidR="007C746E" w:rsidRDefault="00040388" w:rsidP="00040388">
      <w:pPr>
        <w:pStyle w:val="Heading2"/>
        <w:bidi w:val="0"/>
      </w:pPr>
      <w:bookmarkStart w:id="610" w:name="_Toc378518919"/>
      <w:r>
        <w:t>9.2</w:t>
      </w:r>
      <w:r>
        <w:tab/>
      </w:r>
      <w:r w:rsidR="00C14D02">
        <w:t>Conclusions</w:t>
      </w:r>
      <w:bookmarkEnd w:id="610"/>
    </w:p>
    <w:p w:rsidR="00040388" w:rsidRDefault="00BD16C2" w:rsidP="00040388">
      <w:pPr>
        <w:bidi w:val="0"/>
      </w:pPr>
      <w:r>
        <w:t xml:space="preserve">The project included integrating many different entities using several communication protocols. </w:t>
      </w:r>
      <w:r w:rsidR="00040388">
        <w:t>That fact made the working process  complex. What made it easier to solve the problems we have come across was a very organized working methods including a well detailed documentation</w:t>
      </w:r>
      <w:r>
        <w:t xml:space="preserve">. </w:t>
      </w:r>
    </w:p>
    <w:p w:rsidR="00DF7E89" w:rsidRDefault="00DF7E89" w:rsidP="00DF7E89">
      <w:pPr>
        <w:rPr>
          <w:rtl/>
        </w:rPr>
      </w:pPr>
    </w:p>
    <w:p w:rsidR="009D3D3C" w:rsidRPr="00123316" w:rsidDel="0017790B" w:rsidRDefault="009D3D3C" w:rsidP="009D3D3C">
      <w:pPr>
        <w:bidi w:val="0"/>
        <w:rPr>
          <w:del w:id="611" w:author="MOSHE PORIAN" w:date="2013-10-20T23:07:00Z"/>
        </w:rPr>
      </w:pPr>
    </w:p>
    <w:p w:rsidR="007A6B6D" w:rsidRPr="007A6B6D" w:rsidRDefault="0000669E" w:rsidP="00123316">
      <w:pPr>
        <w:pStyle w:val="Heading1"/>
        <w:bidi w:val="0"/>
      </w:pPr>
      <w:bookmarkStart w:id="612" w:name="_Toc370059111"/>
      <w:bookmarkStart w:id="613" w:name="_Toc370059264"/>
      <w:bookmarkStart w:id="614" w:name="_Toc370066549"/>
      <w:bookmarkStart w:id="615" w:name="_Toc378518920"/>
      <w:r>
        <w:t>10</w:t>
      </w:r>
      <w:r w:rsidR="007A6B6D">
        <w:tab/>
      </w:r>
      <w:r w:rsidR="007A6B6D" w:rsidRPr="007A6B6D">
        <w:t>ABBREVIATIONS</w:t>
      </w:r>
      <w:bookmarkEnd w:id="612"/>
      <w:bookmarkEnd w:id="613"/>
      <w:bookmarkEnd w:id="614"/>
      <w:bookmarkEnd w:id="615"/>
    </w:p>
    <w:p w:rsidR="007A6B6D" w:rsidRPr="007A6B6D" w:rsidRDefault="007A6B6D" w:rsidP="007A6B6D">
      <w:pPr>
        <w:bidi w:val="0"/>
      </w:pPr>
      <w:r w:rsidRPr="007A6B6D">
        <w:t>WC – Write Controller</w:t>
      </w:r>
    </w:p>
    <w:p w:rsidR="007A6B6D" w:rsidRPr="007A6B6D" w:rsidRDefault="007A6B6D" w:rsidP="007A6B6D">
      <w:pPr>
        <w:bidi w:val="0"/>
      </w:pPr>
      <w:r w:rsidRPr="007A6B6D">
        <w:t>RC – Read Controller</w:t>
      </w:r>
    </w:p>
    <w:p w:rsidR="007A6B6D" w:rsidRPr="007A6B6D" w:rsidRDefault="007A6B6D" w:rsidP="007A6B6D">
      <w:pPr>
        <w:bidi w:val="0"/>
      </w:pPr>
      <w:r w:rsidRPr="007A6B6D">
        <w:t>CLK – Clock</w:t>
      </w:r>
    </w:p>
    <w:p w:rsidR="007A6B6D" w:rsidRPr="007A6B6D" w:rsidRDefault="007A6B6D" w:rsidP="007A6B6D">
      <w:pPr>
        <w:bidi w:val="0"/>
      </w:pPr>
      <w:r w:rsidRPr="007A6B6D">
        <w:lastRenderedPageBreak/>
        <w:t>RST – Reset</w:t>
      </w:r>
    </w:p>
    <w:p w:rsidR="00A402F3" w:rsidRDefault="0017790B" w:rsidP="00A402F3">
      <w:pPr>
        <w:bidi w:val="0"/>
        <w:spacing w:after="120" w:line="360" w:lineRule="auto"/>
      </w:pPr>
      <w:r>
        <w:rPr>
          <w:rStyle w:val="CommentReference"/>
          <w:rtl/>
        </w:rPr>
        <w:commentReference w:id="616"/>
      </w:r>
      <w:r w:rsidR="00A402F3">
        <w:t>UART – Universal Asynchronous Receiver Transmitter</w:t>
      </w:r>
    </w:p>
    <w:p w:rsidR="00A402F3" w:rsidRDefault="00A402F3" w:rsidP="00A402F3">
      <w:pPr>
        <w:bidi w:val="0"/>
        <w:spacing w:after="120" w:line="360" w:lineRule="auto"/>
      </w:pPr>
      <w:r>
        <w:t>RAM – Random Access Memory</w:t>
      </w:r>
    </w:p>
    <w:p w:rsidR="00A402F3" w:rsidRPr="007A6B6D" w:rsidRDefault="00A402F3" w:rsidP="00A402F3">
      <w:pPr>
        <w:bidi w:val="0"/>
      </w:pPr>
      <w:r>
        <w:t>FSM - final state machine</w:t>
      </w:r>
    </w:p>
    <w:p w:rsidR="001448BD" w:rsidRDefault="001448BD" w:rsidP="001448BD">
      <w:pPr>
        <w:bidi w:val="0"/>
        <w:spacing w:after="120"/>
      </w:pPr>
      <w:r>
        <w:t>MHz – Mega Hz</w:t>
      </w:r>
    </w:p>
    <w:p w:rsidR="001448BD" w:rsidRDefault="001448BD" w:rsidP="001448BD">
      <w:pPr>
        <w:bidi w:val="0"/>
        <w:spacing w:after="120"/>
      </w:pPr>
      <w:r>
        <w:t>WBS – Wishbone slave</w:t>
      </w:r>
    </w:p>
    <w:p w:rsidR="001448BD" w:rsidRDefault="001448BD" w:rsidP="001448BD">
      <w:pPr>
        <w:bidi w:val="0"/>
        <w:spacing w:after="120"/>
      </w:pPr>
      <w:r>
        <w:t>WBM – Wishbone master</w:t>
      </w:r>
    </w:p>
    <w:p w:rsidR="001448BD" w:rsidRDefault="001448BD" w:rsidP="001448BD">
      <w:pPr>
        <w:bidi w:val="0"/>
        <w:spacing w:after="120"/>
      </w:pPr>
    </w:p>
    <w:p w:rsidR="007A6B6D" w:rsidRDefault="0000669E" w:rsidP="001448BD">
      <w:pPr>
        <w:pStyle w:val="Heading1"/>
        <w:bidi w:val="0"/>
      </w:pPr>
      <w:bookmarkStart w:id="617" w:name="_Toc378518921"/>
      <w:r>
        <w:t>11</w:t>
      </w:r>
      <w:r>
        <w:tab/>
      </w:r>
      <w:r w:rsidR="001448BD">
        <w:t>Appendix</w:t>
      </w:r>
      <w:bookmarkEnd w:id="617"/>
    </w:p>
    <w:p w:rsidR="001448BD" w:rsidRDefault="001448BD" w:rsidP="00846050">
      <w:pPr>
        <w:pStyle w:val="ListParagraph"/>
        <w:numPr>
          <w:ilvl w:val="0"/>
          <w:numId w:val="25"/>
        </w:numPr>
        <w:bidi w:val="0"/>
      </w:pPr>
      <w:r>
        <w:t>Project in SVN:</w:t>
      </w:r>
    </w:p>
    <w:p w:rsidR="001448BD" w:rsidRDefault="00B819E4" w:rsidP="001448BD">
      <w:pPr>
        <w:pStyle w:val="ListParagraph"/>
        <w:bidi w:val="0"/>
      </w:pPr>
      <w:hyperlink r:id="rId112" w:history="1">
        <w:r w:rsidR="001448BD" w:rsidRPr="001A713A">
          <w:rPr>
            <w:rStyle w:val="Hyperlink"/>
            <w:rFonts w:cstheme="minorBidi"/>
          </w:rPr>
          <w:t>http://moran-zvika-project.googlecode.com/svn/</w:t>
        </w:r>
      </w:hyperlink>
    </w:p>
    <w:p w:rsidR="001448BD" w:rsidRDefault="001448BD" w:rsidP="001448BD">
      <w:pPr>
        <w:pStyle w:val="ListParagraph"/>
        <w:bidi w:val="0"/>
      </w:pPr>
    </w:p>
    <w:p w:rsidR="001448BD" w:rsidRDefault="001448BD" w:rsidP="00846050">
      <w:pPr>
        <w:pStyle w:val="ListParagraph"/>
        <w:numPr>
          <w:ilvl w:val="0"/>
          <w:numId w:val="25"/>
        </w:numPr>
        <w:bidi w:val="0"/>
      </w:pPr>
      <w:r>
        <w:t>Final B video:</w:t>
      </w:r>
    </w:p>
    <w:p w:rsidR="001448BD" w:rsidRDefault="006B071F" w:rsidP="006B071F">
      <w:pPr>
        <w:bidi w:val="0"/>
        <w:ind w:left="720"/>
      </w:pPr>
      <w:hyperlink r:id="rId113" w:history="1">
        <w:r w:rsidRPr="004B4A35">
          <w:rPr>
            <w:rStyle w:val="Hyperlink"/>
            <w:rFonts w:cstheme="minorBidi"/>
          </w:rPr>
          <w:t>http://youtu.be/QlNaVDeh94A</w:t>
        </w:r>
      </w:hyperlink>
    </w:p>
    <w:p w:rsidR="006B071F" w:rsidRPr="001448BD" w:rsidRDefault="006B071F" w:rsidP="006B071F">
      <w:pPr>
        <w:bidi w:val="0"/>
        <w:ind w:left="720"/>
      </w:pPr>
      <w:bookmarkStart w:id="618" w:name="_GoBack"/>
      <w:bookmarkEnd w:id="618"/>
    </w:p>
    <w:sectPr w:rsidR="006B071F" w:rsidRPr="001448BD" w:rsidSect="00FE4EC8">
      <w:headerReference w:type="default" r:id="rId114"/>
      <w:footerReference w:type="default" r:id="rId115"/>
      <w:pgSz w:w="11906" w:h="16838"/>
      <w:pgMar w:top="1440" w:right="1800" w:bottom="1440" w:left="1800" w:header="708" w:footer="708" w:gutter="0"/>
      <w:cols w:space="708"/>
      <w:bidi/>
      <w:rtlGutter/>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OSHE PORIAN" w:date="2013-10-20T22:34:00Z" w:initials="MP">
    <w:p w:rsidR="00040388" w:rsidRDefault="00040388" w:rsidP="008E5CD8">
      <w:pPr>
        <w:rPr>
          <w:rtl/>
        </w:rPr>
      </w:pPr>
      <w:r>
        <w:rPr>
          <w:rStyle w:val="CommentReference"/>
        </w:rPr>
        <w:annotationRef/>
      </w:r>
      <w:r>
        <w:rPr>
          <w:rFonts w:hint="cs"/>
          <w:rtl/>
        </w:rPr>
        <w:t>בכל ההערות שלי ניתן להסתכל ברפרס של המסמך הבא:</w:t>
      </w:r>
    </w:p>
    <w:p w:rsidR="00040388" w:rsidRDefault="00B819E4" w:rsidP="008E5CD8">
      <w:pPr>
        <w:pStyle w:val="CommentText"/>
      </w:pPr>
      <w:hyperlink r:id="rId1" w:history="1">
        <w:r w:rsidR="00040388" w:rsidRPr="00857C11">
          <w:rPr>
            <w:rStyle w:val="Hyperlink"/>
          </w:rPr>
          <w:t>http://symbol-generator.googlecode.com/svn/docs/Project_Document/Part_B/Symbol_Generator_Project_Document_Part_B.docx</w:t>
        </w:r>
      </w:hyperlink>
    </w:p>
  </w:comment>
  <w:comment w:id="234" w:author="MOSHE PORIAN" w:date="2013-10-20T23:03:00Z" w:initials="MP">
    <w:p w:rsidR="00040388" w:rsidRDefault="00040388">
      <w:pPr>
        <w:pStyle w:val="CommentText"/>
      </w:pPr>
      <w:r>
        <w:rPr>
          <w:rStyle w:val="CommentReference"/>
        </w:rPr>
        <w:annotationRef/>
      </w:r>
      <w:r>
        <w:rPr>
          <w:rFonts w:hint="cs"/>
          <w:rtl/>
        </w:rPr>
        <w:t xml:space="preserve">היכן יש רשימה של כל הג'נריקים וה- </w:t>
      </w:r>
      <w:r>
        <w:rPr>
          <w:rFonts w:hint="cs"/>
        </w:rPr>
        <w:t>PORT</w:t>
      </w:r>
      <w:r>
        <w:rPr>
          <w:rFonts w:hint="cs"/>
          <w:rtl/>
        </w:rPr>
        <w:t xml:space="preserve">-ים של ה- </w:t>
      </w:r>
      <w:r>
        <w:rPr>
          <w:rFonts w:hint="cs"/>
        </w:rPr>
        <w:t>TOP</w:t>
      </w:r>
      <w:r>
        <w:rPr>
          <w:rFonts w:hint="cs"/>
          <w:rtl/>
        </w:rPr>
        <w:t xml:space="preserve"> של ה- </w:t>
      </w:r>
      <w:r>
        <w:rPr>
          <w:rFonts w:hint="cs"/>
        </w:rPr>
        <w:t>CORE</w:t>
      </w:r>
      <w:r>
        <w:rPr>
          <w:rFonts w:hint="cs"/>
          <w:rtl/>
        </w:rPr>
        <w:t>?</w:t>
      </w:r>
    </w:p>
  </w:comment>
  <w:comment w:id="235" w:author="pery" w:date="2013-12-25T02:11:00Z" w:initials="A">
    <w:p w:rsidR="00040388" w:rsidRDefault="00040388">
      <w:pPr>
        <w:pStyle w:val="CommentText"/>
        <w:rPr>
          <w:rtl/>
        </w:rPr>
      </w:pPr>
      <w:r>
        <w:rPr>
          <w:rStyle w:val="CommentReference"/>
        </w:rPr>
        <w:annotationRef/>
      </w:r>
      <w:r>
        <w:rPr>
          <w:rFonts w:hint="cs"/>
          <w:rtl/>
        </w:rPr>
        <w:t>להוסיף לטבלת איורים</w:t>
      </w:r>
    </w:p>
  </w:comment>
  <w:comment w:id="616" w:author="MOSHE PORIAN" w:date="2013-10-20T23:07:00Z" w:initials="MP">
    <w:p w:rsidR="00040388" w:rsidRDefault="00040388">
      <w:pPr>
        <w:pStyle w:val="CommentText"/>
      </w:pPr>
      <w:r>
        <w:rPr>
          <w:rStyle w:val="CommentReference"/>
        </w:rPr>
        <w:annotationRef/>
      </w:r>
      <w:r>
        <w:rPr>
          <w:rFonts w:hint="cs"/>
          <w:rtl/>
        </w:rPr>
        <w:t>לא ראיתי הפניות במסמך להסברים על שתי הקומפוננטות של הווישבון.</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19E4" w:rsidRDefault="00B819E4" w:rsidP="00CD368B">
      <w:pPr>
        <w:spacing w:after="0" w:line="240" w:lineRule="auto"/>
      </w:pPr>
      <w:r>
        <w:separator/>
      </w:r>
    </w:p>
  </w:endnote>
  <w:endnote w:type="continuationSeparator" w:id="0">
    <w:p w:rsidR="00B819E4" w:rsidRDefault="00B819E4" w:rsidP="00CD3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SubtleReference"/>
        <w:rtl/>
      </w:rPr>
      <w:id w:val="-674189040"/>
      <w:docPartObj>
        <w:docPartGallery w:val="Page Numbers (Bottom of Page)"/>
        <w:docPartUnique/>
      </w:docPartObj>
    </w:sdtPr>
    <w:sdtEndPr>
      <w:rPr>
        <w:rStyle w:val="SubtleReference"/>
      </w:rPr>
    </w:sdtEndPr>
    <w:sdtContent>
      <w:p w:rsidR="00040388" w:rsidRPr="00F73412" w:rsidRDefault="00040388">
        <w:pPr>
          <w:pStyle w:val="Footer"/>
          <w:jc w:val="center"/>
          <w:rPr>
            <w:rStyle w:val="SubtleReference"/>
          </w:rPr>
        </w:pPr>
        <w:r w:rsidRPr="00F73412">
          <w:rPr>
            <w:rStyle w:val="SubtleReference"/>
          </w:rPr>
          <w:fldChar w:fldCharType="begin"/>
        </w:r>
        <w:r w:rsidRPr="00F73412">
          <w:rPr>
            <w:rStyle w:val="SubtleReference"/>
          </w:rPr>
          <w:instrText xml:space="preserve"> PAGE   \* MERGEFORMAT </w:instrText>
        </w:r>
        <w:r w:rsidRPr="00F73412">
          <w:rPr>
            <w:rStyle w:val="SubtleReference"/>
          </w:rPr>
          <w:fldChar w:fldCharType="separate"/>
        </w:r>
        <w:r w:rsidR="006B071F">
          <w:rPr>
            <w:rStyle w:val="SubtleReference"/>
            <w:noProof/>
            <w:rtl/>
          </w:rPr>
          <w:t>95</w:t>
        </w:r>
        <w:r w:rsidRPr="00F73412">
          <w:rPr>
            <w:rStyle w:val="SubtleReference"/>
          </w:rPr>
          <w:fldChar w:fldCharType="end"/>
        </w:r>
      </w:p>
    </w:sdtContent>
  </w:sdt>
  <w:p w:rsidR="00040388" w:rsidRDefault="00040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19E4" w:rsidRDefault="00B819E4" w:rsidP="00CD368B">
      <w:pPr>
        <w:spacing w:after="0" w:line="240" w:lineRule="auto"/>
      </w:pPr>
      <w:r>
        <w:separator/>
      </w:r>
    </w:p>
  </w:footnote>
  <w:footnote w:type="continuationSeparator" w:id="0">
    <w:p w:rsidR="00B819E4" w:rsidRDefault="00B819E4" w:rsidP="00CD36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tl/>
      </w:rPr>
      <w:alias w:val="כותרת"/>
      <w:id w:val="77738743"/>
      <w:dataBinding w:prefixMappings="xmlns:ns0='http://schemas.openxmlformats.org/package/2006/metadata/core-properties' xmlns:ns1='http://purl.org/dc/elements/1.1/'" w:xpath="/ns0:coreProperties[1]/ns1:title[1]" w:storeItemID="{6C3C8BC8-F283-45AE-878A-BAB7291924A1}"/>
      <w:text/>
    </w:sdtPr>
    <w:sdtEndPr/>
    <w:sdtContent>
      <w:p w:rsidR="00040388" w:rsidRDefault="00040388" w:rsidP="00CD368B">
        <w:pPr>
          <w:pStyle w:val="Header"/>
          <w:pBdr>
            <w:bottom w:val="thickThinSmallGap" w:sz="24" w:space="1" w:color="622423" w:themeColor="accent2" w:themeShade="7F"/>
          </w:pBdr>
          <w:jc w:val="center"/>
          <w:rPr>
            <w:rFonts w:asciiTheme="majorHAnsi" w:eastAsiaTheme="majorEastAsia" w:hAnsiTheme="majorHAnsi" w:cstheme="majorBidi"/>
            <w:sz w:val="32"/>
            <w:szCs w:val="32"/>
            <w:rtl/>
            <w:cs/>
          </w:rPr>
        </w:pPr>
        <w:r>
          <w:rPr>
            <w:rFonts w:asciiTheme="majorHAnsi" w:eastAsiaTheme="majorEastAsia" w:hAnsiTheme="majorHAnsi" w:cstheme="majorBidi"/>
            <w:sz w:val="32"/>
            <w:szCs w:val="32"/>
          </w:rPr>
          <w:t>Internal Logic Analyzer Core</w:t>
        </w:r>
      </w:p>
    </w:sdtContent>
  </w:sdt>
  <w:p w:rsidR="00040388" w:rsidRDefault="000403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346D0"/>
    <w:multiLevelType w:val="multilevel"/>
    <w:tmpl w:val="BD225698"/>
    <w:lvl w:ilvl="0">
      <w:start w:val="3"/>
      <w:numFmt w:val="decimal"/>
      <w:lvlText w:val="%1"/>
      <w:lvlJc w:val="left"/>
      <w:pPr>
        <w:ind w:left="360" w:hanging="36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27C5D38"/>
    <w:multiLevelType w:val="multilevel"/>
    <w:tmpl w:val="0134870A"/>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
    <w:nsid w:val="19422B0D"/>
    <w:multiLevelType w:val="hybridMultilevel"/>
    <w:tmpl w:val="7856D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EB6969"/>
    <w:multiLevelType w:val="hybridMultilevel"/>
    <w:tmpl w:val="56E86B2A"/>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4">
    <w:nsid w:val="21601E86"/>
    <w:multiLevelType w:val="hybridMultilevel"/>
    <w:tmpl w:val="2610A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6681DE0"/>
    <w:multiLevelType w:val="multilevel"/>
    <w:tmpl w:val="C6B0C256"/>
    <w:lvl w:ilvl="0">
      <w:start w:val="3"/>
      <w:numFmt w:val="decimal"/>
      <w:lvlText w:val="%1"/>
      <w:lvlJc w:val="left"/>
      <w:pPr>
        <w:ind w:left="780" w:hanging="780"/>
      </w:pPr>
      <w:rPr>
        <w:rFonts w:hint="default"/>
        <w:b w:val="0"/>
      </w:rPr>
    </w:lvl>
    <w:lvl w:ilvl="1">
      <w:start w:val="7"/>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3"/>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6">
    <w:nsid w:val="26C50FEF"/>
    <w:multiLevelType w:val="hybridMultilevel"/>
    <w:tmpl w:val="1DF0C83E"/>
    <w:lvl w:ilvl="0" w:tplc="93D030E8">
      <w:numFmt w:val="bullet"/>
      <w:lvlText w:val=""/>
      <w:lvlJc w:val="left"/>
      <w:pPr>
        <w:ind w:left="2160" w:hanging="360"/>
      </w:pPr>
      <w:rPr>
        <w:rFonts w:ascii="Symbol" w:eastAsiaTheme="minorEastAsia" w:hAnsi="Symbol" w:cstheme="minorBidi" w:hint="default"/>
      </w:rPr>
    </w:lvl>
    <w:lvl w:ilvl="1" w:tplc="9390A306" w:tentative="1">
      <w:start w:val="1"/>
      <w:numFmt w:val="bullet"/>
      <w:lvlText w:val="o"/>
      <w:lvlJc w:val="left"/>
      <w:pPr>
        <w:ind w:left="2880" w:hanging="360"/>
      </w:pPr>
      <w:rPr>
        <w:rFonts w:ascii="Courier New" w:hAnsi="Courier New" w:cs="Courier New" w:hint="default"/>
      </w:rPr>
    </w:lvl>
    <w:lvl w:ilvl="2" w:tplc="89CE4A20" w:tentative="1">
      <w:start w:val="1"/>
      <w:numFmt w:val="bullet"/>
      <w:lvlText w:val=""/>
      <w:lvlJc w:val="left"/>
      <w:pPr>
        <w:ind w:left="3600" w:hanging="360"/>
      </w:pPr>
      <w:rPr>
        <w:rFonts w:ascii="Wingdings" w:hAnsi="Wingdings" w:hint="default"/>
      </w:rPr>
    </w:lvl>
    <w:lvl w:ilvl="3" w:tplc="098813B8" w:tentative="1">
      <w:start w:val="1"/>
      <w:numFmt w:val="bullet"/>
      <w:lvlText w:val=""/>
      <w:lvlJc w:val="left"/>
      <w:pPr>
        <w:ind w:left="4320" w:hanging="360"/>
      </w:pPr>
      <w:rPr>
        <w:rFonts w:ascii="Symbol" w:hAnsi="Symbol" w:hint="default"/>
      </w:rPr>
    </w:lvl>
    <w:lvl w:ilvl="4" w:tplc="BBCCEFC4" w:tentative="1">
      <w:start w:val="1"/>
      <w:numFmt w:val="bullet"/>
      <w:lvlText w:val="o"/>
      <w:lvlJc w:val="left"/>
      <w:pPr>
        <w:ind w:left="5040" w:hanging="360"/>
      </w:pPr>
      <w:rPr>
        <w:rFonts w:ascii="Courier New" w:hAnsi="Courier New" w:cs="Courier New" w:hint="default"/>
      </w:rPr>
    </w:lvl>
    <w:lvl w:ilvl="5" w:tplc="E5660224" w:tentative="1">
      <w:start w:val="1"/>
      <w:numFmt w:val="bullet"/>
      <w:lvlText w:val=""/>
      <w:lvlJc w:val="left"/>
      <w:pPr>
        <w:ind w:left="5760" w:hanging="360"/>
      </w:pPr>
      <w:rPr>
        <w:rFonts w:ascii="Wingdings" w:hAnsi="Wingdings" w:hint="default"/>
      </w:rPr>
    </w:lvl>
    <w:lvl w:ilvl="6" w:tplc="7C0AF324" w:tentative="1">
      <w:start w:val="1"/>
      <w:numFmt w:val="bullet"/>
      <w:lvlText w:val=""/>
      <w:lvlJc w:val="left"/>
      <w:pPr>
        <w:ind w:left="6480" w:hanging="360"/>
      </w:pPr>
      <w:rPr>
        <w:rFonts w:ascii="Symbol" w:hAnsi="Symbol" w:hint="default"/>
      </w:rPr>
    </w:lvl>
    <w:lvl w:ilvl="7" w:tplc="4DA2A96E" w:tentative="1">
      <w:start w:val="1"/>
      <w:numFmt w:val="bullet"/>
      <w:lvlText w:val="o"/>
      <w:lvlJc w:val="left"/>
      <w:pPr>
        <w:ind w:left="7200" w:hanging="360"/>
      </w:pPr>
      <w:rPr>
        <w:rFonts w:ascii="Courier New" w:hAnsi="Courier New" w:cs="Courier New" w:hint="default"/>
      </w:rPr>
    </w:lvl>
    <w:lvl w:ilvl="8" w:tplc="4FE473EC" w:tentative="1">
      <w:start w:val="1"/>
      <w:numFmt w:val="bullet"/>
      <w:lvlText w:val=""/>
      <w:lvlJc w:val="left"/>
      <w:pPr>
        <w:ind w:left="7920" w:hanging="360"/>
      </w:pPr>
      <w:rPr>
        <w:rFonts w:ascii="Wingdings" w:hAnsi="Wingdings" w:hint="default"/>
      </w:rPr>
    </w:lvl>
  </w:abstractNum>
  <w:abstractNum w:abstractNumId="7">
    <w:nsid w:val="29461987"/>
    <w:multiLevelType w:val="hybridMultilevel"/>
    <w:tmpl w:val="545CDBBE"/>
    <w:lvl w:ilvl="0" w:tplc="52C2397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A47A92"/>
    <w:multiLevelType w:val="hybridMultilevel"/>
    <w:tmpl w:val="795EA61C"/>
    <w:lvl w:ilvl="0" w:tplc="812A8C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A7232C"/>
    <w:multiLevelType w:val="hybridMultilevel"/>
    <w:tmpl w:val="EDAED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4D01EB"/>
    <w:multiLevelType w:val="hybridMultilevel"/>
    <w:tmpl w:val="89086A92"/>
    <w:lvl w:ilvl="0" w:tplc="0409000F">
      <w:start w:val="1"/>
      <w:numFmt w:val="bullet"/>
      <w:lvlText w:val="-"/>
      <w:lvlJc w:val="left"/>
      <w:pPr>
        <w:ind w:left="1440" w:hanging="360"/>
      </w:pPr>
      <w:rPr>
        <w:rFonts w:ascii="Calibri" w:eastAsiaTheme="minorHAnsi" w:hAnsi="Calibri" w:cs="Calibri"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1">
    <w:nsid w:val="343A6236"/>
    <w:multiLevelType w:val="hybridMultilevel"/>
    <w:tmpl w:val="EB42E626"/>
    <w:lvl w:ilvl="0" w:tplc="F25C3B6C">
      <w:start w:val="1"/>
      <w:numFmt w:val="bullet"/>
      <w:lvlText w:val="•"/>
      <w:lvlJc w:val="left"/>
      <w:pPr>
        <w:tabs>
          <w:tab w:val="num" w:pos="720"/>
        </w:tabs>
        <w:ind w:left="720" w:hanging="360"/>
      </w:pPr>
      <w:rPr>
        <w:rFonts w:ascii="Arial" w:hAnsi="Arial" w:hint="default"/>
      </w:rPr>
    </w:lvl>
    <w:lvl w:ilvl="1" w:tplc="07628C00" w:tentative="1">
      <w:start w:val="1"/>
      <w:numFmt w:val="bullet"/>
      <w:lvlText w:val="•"/>
      <w:lvlJc w:val="left"/>
      <w:pPr>
        <w:tabs>
          <w:tab w:val="num" w:pos="1440"/>
        </w:tabs>
        <w:ind w:left="1440" w:hanging="360"/>
      </w:pPr>
      <w:rPr>
        <w:rFonts w:ascii="Arial" w:hAnsi="Arial" w:hint="default"/>
      </w:rPr>
    </w:lvl>
    <w:lvl w:ilvl="2" w:tplc="794E3E4A" w:tentative="1">
      <w:start w:val="1"/>
      <w:numFmt w:val="bullet"/>
      <w:lvlText w:val="•"/>
      <w:lvlJc w:val="left"/>
      <w:pPr>
        <w:tabs>
          <w:tab w:val="num" w:pos="2160"/>
        </w:tabs>
        <w:ind w:left="2160" w:hanging="360"/>
      </w:pPr>
      <w:rPr>
        <w:rFonts w:ascii="Arial" w:hAnsi="Arial" w:hint="default"/>
      </w:rPr>
    </w:lvl>
    <w:lvl w:ilvl="3" w:tplc="0BD42F14" w:tentative="1">
      <w:start w:val="1"/>
      <w:numFmt w:val="bullet"/>
      <w:lvlText w:val="•"/>
      <w:lvlJc w:val="left"/>
      <w:pPr>
        <w:tabs>
          <w:tab w:val="num" w:pos="2880"/>
        </w:tabs>
        <w:ind w:left="2880" w:hanging="360"/>
      </w:pPr>
      <w:rPr>
        <w:rFonts w:ascii="Arial" w:hAnsi="Arial" w:hint="default"/>
      </w:rPr>
    </w:lvl>
    <w:lvl w:ilvl="4" w:tplc="74D22FA4" w:tentative="1">
      <w:start w:val="1"/>
      <w:numFmt w:val="bullet"/>
      <w:lvlText w:val="•"/>
      <w:lvlJc w:val="left"/>
      <w:pPr>
        <w:tabs>
          <w:tab w:val="num" w:pos="3600"/>
        </w:tabs>
        <w:ind w:left="3600" w:hanging="360"/>
      </w:pPr>
      <w:rPr>
        <w:rFonts w:ascii="Arial" w:hAnsi="Arial" w:hint="default"/>
      </w:rPr>
    </w:lvl>
    <w:lvl w:ilvl="5" w:tplc="1E062B8A" w:tentative="1">
      <w:start w:val="1"/>
      <w:numFmt w:val="bullet"/>
      <w:lvlText w:val="•"/>
      <w:lvlJc w:val="left"/>
      <w:pPr>
        <w:tabs>
          <w:tab w:val="num" w:pos="4320"/>
        </w:tabs>
        <w:ind w:left="4320" w:hanging="360"/>
      </w:pPr>
      <w:rPr>
        <w:rFonts w:ascii="Arial" w:hAnsi="Arial" w:hint="default"/>
      </w:rPr>
    </w:lvl>
    <w:lvl w:ilvl="6" w:tplc="A6826F90" w:tentative="1">
      <w:start w:val="1"/>
      <w:numFmt w:val="bullet"/>
      <w:lvlText w:val="•"/>
      <w:lvlJc w:val="left"/>
      <w:pPr>
        <w:tabs>
          <w:tab w:val="num" w:pos="5040"/>
        </w:tabs>
        <w:ind w:left="5040" w:hanging="360"/>
      </w:pPr>
      <w:rPr>
        <w:rFonts w:ascii="Arial" w:hAnsi="Arial" w:hint="default"/>
      </w:rPr>
    </w:lvl>
    <w:lvl w:ilvl="7" w:tplc="67C43370" w:tentative="1">
      <w:start w:val="1"/>
      <w:numFmt w:val="bullet"/>
      <w:lvlText w:val="•"/>
      <w:lvlJc w:val="left"/>
      <w:pPr>
        <w:tabs>
          <w:tab w:val="num" w:pos="5760"/>
        </w:tabs>
        <w:ind w:left="5760" w:hanging="360"/>
      </w:pPr>
      <w:rPr>
        <w:rFonts w:ascii="Arial" w:hAnsi="Arial" w:hint="default"/>
      </w:rPr>
    </w:lvl>
    <w:lvl w:ilvl="8" w:tplc="B8D08298" w:tentative="1">
      <w:start w:val="1"/>
      <w:numFmt w:val="bullet"/>
      <w:lvlText w:val="•"/>
      <w:lvlJc w:val="left"/>
      <w:pPr>
        <w:tabs>
          <w:tab w:val="num" w:pos="6480"/>
        </w:tabs>
        <w:ind w:left="6480" w:hanging="360"/>
      </w:pPr>
      <w:rPr>
        <w:rFonts w:ascii="Arial" w:hAnsi="Arial" w:hint="default"/>
      </w:rPr>
    </w:lvl>
  </w:abstractNum>
  <w:abstractNum w:abstractNumId="12">
    <w:nsid w:val="3D0A6CD4"/>
    <w:multiLevelType w:val="hybridMultilevel"/>
    <w:tmpl w:val="4580C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F0A1864"/>
    <w:multiLevelType w:val="multilevel"/>
    <w:tmpl w:val="EF36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86512E"/>
    <w:multiLevelType w:val="multilevel"/>
    <w:tmpl w:val="189C99BA"/>
    <w:lvl w:ilvl="0">
      <w:start w:val="1"/>
      <w:numFmt w:val="decimal"/>
      <w:lvlText w:val="%1."/>
      <w:lvlJc w:val="left"/>
      <w:pPr>
        <w:ind w:left="144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080" w:hanging="1440"/>
      </w:pPr>
      <w:rPr>
        <w:rFonts w:hint="default"/>
      </w:rPr>
    </w:lvl>
    <w:lvl w:ilvl="8">
      <w:start w:val="1"/>
      <w:numFmt w:val="decimal"/>
      <w:isLgl/>
      <w:lvlText w:val="%1.%2.%3.%4.%5.%6.%7.%8.%9"/>
      <w:lvlJc w:val="left"/>
      <w:pPr>
        <w:ind w:left="11160" w:hanging="1440"/>
      </w:pPr>
      <w:rPr>
        <w:rFonts w:hint="default"/>
      </w:rPr>
    </w:lvl>
  </w:abstractNum>
  <w:abstractNum w:abstractNumId="15">
    <w:nsid w:val="47984E75"/>
    <w:multiLevelType w:val="hybridMultilevel"/>
    <w:tmpl w:val="5802D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5D50C7"/>
    <w:multiLevelType w:val="hybridMultilevel"/>
    <w:tmpl w:val="08448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2A2482"/>
    <w:multiLevelType w:val="multilevel"/>
    <w:tmpl w:val="8CD2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1A0234"/>
    <w:multiLevelType w:val="hybridMultilevel"/>
    <w:tmpl w:val="5C6E8310"/>
    <w:lvl w:ilvl="0" w:tplc="A086E32E">
      <w:start w:val="1"/>
      <w:numFmt w:val="bullet"/>
      <w:lvlText w:val="•"/>
      <w:lvlJc w:val="left"/>
      <w:pPr>
        <w:tabs>
          <w:tab w:val="num" w:pos="720"/>
        </w:tabs>
        <w:ind w:left="720" w:hanging="360"/>
      </w:pPr>
      <w:rPr>
        <w:rFonts w:ascii="Arial" w:hAnsi="Arial" w:hint="default"/>
      </w:rPr>
    </w:lvl>
    <w:lvl w:ilvl="1" w:tplc="004A81D2" w:tentative="1">
      <w:start w:val="1"/>
      <w:numFmt w:val="bullet"/>
      <w:lvlText w:val="•"/>
      <w:lvlJc w:val="left"/>
      <w:pPr>
        <w:tabs>
          <w:tab w:val="num" w:pos="1440"/>
        </w:tabs>
        <w:ind w:left="1440" w:hanging="360"/>
      </w:pPr>
      <w:rPr>
        <w:rFonts w:ascii="Arial" w:hAnsi="Arial" w:hint="default"/>
      </w:rPr>
    </w:lvl>
    <w:lvl w:ilvl="2" w:tplc="E1AC1AAC" w:tentative="1">
      <w:start w:val="1"/>
      <w:numFmt w:val="bullet"/>
      <w:lvlText w:val="•"/>
      <w:lvlJc w:val="left"/>
      <w:pPr>
        <w:tabs>
          <w:tab w:val="num" w:pos="2160"/>
        </w:tabs>
        <w:ind w:left="2160" w:hanging="360"/>
      </w:pPr>
      <w:rPr>
        <w:rFonts w:ascii="Arial" w:hAnsi="Arial" w:hint="default"/>
      </w:rPr>
    </w:lvl>
    <w:lvl w:ilvl="3" w:tplc="A5A63BA0" w:tentative="1">
      <w:start w:val="1"/>
      <w:numFmt w:val="bullet"/>
      <w:lvlText w:val="•"/>
      <w:lvlJc w:val="left"/>
      <w:pPr>
        <w:tabs>
          <w:tab w:val="num" w:pos="2880"/>
        </w:tabs>
        <w:ind w:left="2880" w:hanging="360"/>
      </w:pPr>
      <w:rPr>
        <w:rFonts w:ascii="Arial" w:hAnsi="Arial" w:hint="default"/>
      </w:rPr>
    </w:lvl>
    <w:lvl w:ilvl="4" w:tplc="BBDA0CFE" w:tentative="1">
      <w:start w:val="1"/>
      <w:numFmt w:val="bullet"/>
      <w:lvlText w:val="•"/>
      <w:lvlJc w:val="left"/>
      <w:pPr>
        <w:tabs>
          <w:tab w:val="num" w:pos="3600"/>
        </w:tabs>
        <w:ind w:left="3600" w:hanging="360"/>
      </w:pPr>
      <w:rPr>
        <w:rFonts w:ascii="Arial" w:hAnsi="Arial" w:hint="default"/>
      </w:rPr>
    </w:lvl>
    <w:lvl w:ilvl="5" w:tplc="D81E8E84" w:tentative="1">
      <w:start w:val="1"/>
      <w:numFmt w:val="bullet"/>
      <w:lvlText w:val="•"/>
      <w:lvlJc w:val="left"/>
      <w:pPr>
        <w:tabs>
          <w:tab w:val="num" w:pos="4320"/>
        </w:tabs>
        <w:ind w:left="4320" w:hanging="360"/>
      </w:pPr>
      <w:rPr>
        <w:rFonts w:ascii="Arial" w:hAnsi="Arial" w:hint="default"/>
      </w:rPr>
    </w:lvl>
    <w:lvl w:ilvl="6" w:tplc="0AC23300" w:tentative="1">
      <w:start w:val="1"/>
      <w:numFmt w:val="bullet"/>
      <w:lvlText w:val="•"/>
      <w:lvlJc w:val="left"/>
      <w:pPr>
        <w:tabs>
          <w:tab w:val="num" w:pos="5040"/>
        </w:tabs>
        <w:ind w:left="5040" w:hanging="360"/>
      </w:pPr>
      <w:rPr>
        <w:rFonts w:ascii="Arial" w:hAnsi="Arial" w:hint="default"/>
      </w:rPr>
    </w:lvl>
    <w:lvl w:ilvl="7" w:tplc="CD467160" w:tentative="1">
      <w:start w:val="1"/>
      <w:numFmt w:val="bullet"/>
      <w:lvlText w:val="•"/>
      <w:lvlJc w:val="left"/>
      <w:pPr>
        <w:tabs>
          <w:tab w:val="num" w:pos="5760"/>
        </w:tabs>
        <w:ind w:left="5760" w:hanging="360"/>
      </w:pPr>
      <w:rPr>
        <w:rFonts w:ascii="Arial" w:hAnsi="Arial" w:hint="default"/>
      </w:rPr>
    </w:lvl>
    <w:lvl w:ilvl="8" w:tplc="F2FA1FDA" w:tentative="1">
      <w:start w:val="1"/>
      <w:numFmt w:val="bullet"/>
      <w:lvlText w:val="•"/>
      <w:lvlJc w:val="left"/>
      <w:pPr>
        <w:tabs>
          <w:tab w:val="num" w:pos="6480"/>
        </w:tabs>
        <w:ind w:left="6480" w:hanging="360"/>
      </w:pPr>
      <w:rPr>
        <w:rFonts w:ascii="Arial" w:hAnsi="Arial" w:hint="default"/>
      </w:rPr>
    </w:lvl>
  </w:abstractNum>
  <w:abstractNum w:abstractNumId="19">
    <w:nsid w:val="4A265A6F"/>
    <w:multiLevelType w:val="hybridMultilevel"/>
    <w:tmpl w:val="3EFA6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D644D98"/>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8B6E63"/>
    <w:multiLevelType w:val="hybridMultilevel"/>
    <w:tmpl w:val="B7E67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1F20FA"/>
    <w:multiLevelType w:val="hybridMultilevel"/>
    <w:tmpl w:val="F3521A9A"/>
    <w:lvl w:ilvl="0" w:tplc="3904CEB8">
      <w:start w:val="1"/>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B05D76"/>
    <w:multiLevelType w:val="hybridMultilevel"/>
    <w:tmpl w:val="F0A6D192"/>
    <w:lvl w:ilvl="0" w:tplc="A7D4F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494225"/>
    <w:multiLevelType w:val="multilevel"/>
    <w:tmpl w:val="E78A378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5">
    <w:nsid w:val="50576F66"/>
    <w:multiLevelType w:val="multilevel"/>
    <w:tmpl w:val="D5CA2A5E"/>
    <w:lvl w:ilvl="0">
      <w:start w:val="3"/>
      <w:numFmt w:val="decimal"/>
      <w:lvlText w:val="%1"/>
      <w:lvlJc w:val="left"/>
      <w:pPr>
        <w:ind w:left="360" w:hanging="36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8CF3E3F"/>
    <w:multiLevelType w:val="hybridMultilevel"/>
    <w:tmpl w:val="7D4A26C0"/>
    <w:lvl w:ilvl="0" w:tplc="07F8173C">
      <w:start w:val="1"/>
      <w:numFmt w:val="bullet"/>
      <w:lvlText w:val="•"/>
      <w:lvlJc w:val="left"/>
      <w:pPr>
        <w:tabs>
          <w:tab w:val="num" w:pos="720"/>
        </w:tabs>
        <w:ind w:left="720" w:hanging="360"/>
      </w:pPr>
      <w:rPr>
        <w:rFonts w:ascii="Arial" w:hAnsi="Arial" w:hint="default"/>
      </w:rPr>
    </w:lvl>
    <w:lvl w:ilvl="1" w:tplc="C728CF28" w:tentative="1">
      <w:start w:val="1"/>
      <w:numFmt w:val="bullet"/>
      <w:lvlText w:val="•"/>
      <w:lvlJc w:val="left"/>
      <w:pPr>
        <w:tabs>
          <w:tab w:val="num" w:pos="1440"/>
        </w:tabs>
        <w:ind w:left="1440" w:hanging="360"/>
      </w:pPr>
      <w:rPr>
        <w:rFonts w:ascii="Arial" w:hAnsi="Arial" w:hint="default"/>
      </w:rPr>
    </w:lvl>
    <w:lvl w:ilvl="2" w:tplc="C246A3DC" w:tentative="1">
      <w:start w:val="1"/>
      <w:numFmt w:val="bullet"/>
      <w:lvlText w:val="•"/>
      <w:lvlJc w:val="left"/>
      <w:pPr>
        <w:tabs>
          <w:tab w:val="num" w:pos="2160"/>
        </w:tabs>
        <w:ind w:left="2160" w:hanging="360"/>
      </w:pPr>
      <w:rPr>
        <w:rFonts w:ascii="Arial" w:hAnsi="Arial" w:hint="default"/>
      </w:rPr>
    </w:lvl>
    <w:lvl w:ilvl="3" w:tplc="AE269DD8" w:tentative="1">
      <w:start w:val="1"/>
      <w:numFmt w:val="bullet"/>
      <w:lvlText w:val="•"/>
      <w:lvlJc w:val="left"/>
      <w:pPr>
        <w:tabs>
          <w:tab w:val="num" w:pos="2880"/>
        </w:tabs>
        <w:ind w:left="2880" w:hanging="360"/>
      </w:pPr>
      <w:rPr>
        <w:rFonts w:ascii="Arial" w:hAnsi="Arial" w:hint="default"/>
      </w:rPr>
    </w:lvl>
    <w:lvl w:ilvl="4" w:tplc="F738A7AA" w:tentative="1">
      <w:start w:val="1"/>
      <w:numFmt w:val="bullet"/>
      <w:lvlText w:val="•"/>
      <w:lvlJc w:val="left"/>
      <w:pPr>
        <w:tabs>
          <w:tab w:val="num" w:pos="3600"/>
        </w:tabs>
        <w:ind w:left="3600" w:hanging="360"/>
      </w:pPr>
      <w:rPr>
        <w:rFonts w:ascii="Arial" w:hAnsi="Arial" w:hint="default"/>
      </w:rPr>
    </w:lvl>
    <w:lvl w:ilvl="5" w:tplc="CB667DFC" w:tentative="1">
      <w:start w:val="1"/>
      <w:numFmt w:val="bullet"/>
      <w:lvlText w:val="•"/>
      <w:lvlJc w:val="left"/>
      <w:pPr>
        <w:tabs>
          <w:tab w:val="num" w:pos="4320"/>
        </w:tabs>
        <w:ind w:left="4320" w:hanging="360"/>
      </w:pPr>
      <w:rPr>
        <w:rFonts w:ascii="Arial" w:hAnsi="Arial" w:hint="default"/>
      </w:rPr>
    </w:lvl>
    <w:lvl w:ilvl="6" w:tplc="BFD0FEFC" w:tentative="1">
      <w:start w:val="1"/>
      <w:numFmt w:val="bullet"/>
      <w:lvlText w:val="•"/>
      <w:lvlJc w:val="left"/>
      <w:pPr>
        <w:tabs>
          <w:tab w:val="num" w:pos="5040"/>
        </w:tabs>
        <w:ind w:left="5040" w:hanging="360"/>
      </w:pPr>
      <w:rPr>
        <w:rFonts w:ascii="Arial" w:hAnsi="Arial" w:hint="default"/>
      </w:rPr>
    </w:lvl>
    <w:lvl w:ilvl="7" w:tplc="B7129CE4" w:tentative="1">
      <w:start w:val="1"/>
      <w:numFmt w:val="bullet"/>
      <w:lvlText w:val="•"/>
      <w:lvlJc w:val="left"/>
      <w:pPr>
        <w:tabs>
          <w:tab w:val="num" w:pos="5760"/>
        </w:tabs>
        <w:ind w:left="5760" w:hanging="360"/>
      </w:pPr>
      <w:rPr>
        <w:rFonts w:ascii="Arial" w:hAnsi="Arial" w:hint="default"/>
      </w:rPr>
    </w:lvl>
    <w:lvl w:ilvl="8" w:tplc="6DA61678" w:tentative="1">
      <w:start w:val="1"/>
      <w:numFmt w:val="bullet"/>
      <w:lvlText w:val="•"/>
      <w:lvlJc w:val="left"/>
      <w:pPr>
        <w:tabs>
          <w:tab w:val="num" w:pos="6480"/>
        </w:tabs>
        <w:ind w:left="6480" w:hanging="360"/>
      </w:pPr>
      <w:rPr>
        <w:rFonts w:ascii="Arial" w:hAnsi="Arial" w:hint="default"/>
      </w:rPr>
    </w:lvl>
  </w:abstractNum>
  <w:abstractNum w:abstractNumId="27">
    <w:nsid w:val="69523EB0"/>
    <w:multiLevelType w:val="multilevel"/>
    <w:tmpl w:val="01F0BDE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nsid w:val="6E383949"/>
    <w:multiLevelType w:val="hybridMultilevel"/>
    <w:tmpl w:val="B1F8F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8C3A97"/>
    <w:multiLevelType w:val="multilevel"/>
    <w:tmpl w:val="DB140AFE"/>
    <w:lvl w:ilvl="0">
      <w:start w:val="3"/>
      <w:numFmt w:val="decimal"/>
      <w:lvlText w:val="%1"/>
      <w:lvlJc w:val="left"/>
      <w:pPr>
        <w:ind w:left="780" w:hanging="780"/>
      </w:pPr>
      <w:rPr>
        <w:rFonts w:hint="default"/>
        <w:b w:val="0"/>
      </w:rPr>
    </w:lvl>
    <w:lvl w:ilvl="1">
      <w:start w:val="9"/>
      <w:numFmt w:val="decimal"/>
      <w:lvlText w:val="%1.%2"/>
      <w:lvlJc w:val="left"/>
      <w:pPr>
        <w:ind w:left="780" w:hanging="780"/>
      </w:pPr>
      <w:rPr>
        <w:rFonts w:hint="default"/>
        <w:b w:val="0"/>
      </w:rPr>
    </w:lvl>
    <w:lvl w:ilvl="2">
      <w:start w:val="1"/>
      <w:numFmt w:val="decimal"/>
      <w:lvlText w:val="%1.%2.%3"/>
      <w:lvlJc w:val="left"/>
      <w:pPr>
        <w:ind w:left="780" w:hanging="780"/>
      </w:pPr>
      <w:rPr>
        <w:rFonts w:hint="default"/>
        <w:b w:val="0"/>
      </w:rPr>
    </w:lvl>
    <w:lvl w:ilvl="3">
      <w:start w:val="2"/>
      <w:numFmt w:val="decimal"/>
      <w:lvlText w:val="%1.%2.%3.%4"/>
      <w:lvlJc w:val="left"/>
      <w:pPr>
        <w:ind w:left="780" w:hanging="780"/>
      </w:pPr>
      <w:rPr>
        <w:rFonts w:hint="default"/>
        <w:b w:val="0"/>
      </w:rPr>
    </w:lvl>
    <w:lvl w:ilvl="4">
      <w:start w:val="4"/>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0">
    <w:nsid w:val="6F1F540D"/>
    <w:multiLevelType w:val="hybridMultilevel"/>
    <w:tmpl w:val="973E9276"/>
    <w:lvl w:ilvl="0" w:tplc="314C9F10">
      <w:start w:val="1"/>
      <w:numFmt w:val="bullet"/>
      <w:lvlText w:val="•"/>
      <w:lvlJc w:val="left"/>
      <w:pPr>
        <w:tabs>
          <w:tab w:val="num" w:pos="720"/>
        </w:tabs>
        <w:ind w:left="720" w:hanging="360"/>
      </w:pPr>
      <w:rPr>
        <w:rFonts w:ascii="Arial" w:hAnsi="Arial" w:hint="default"/>
      </w:rPr>
    </w:lvl>
    <w:lvl w:ilvl="1" w:tplc="B6BE25F4" w:tentative="1">
      <w:start w:val="1"/>
      <w:numFmt w:val="bullet"/>
      <w:lvlText w:val="•"/>
      <w:lvlJc w:val="left"/>
      <w:pPr>
        <w:tabs>
          <w:tab w:val="num" w:pos="1440"/>
        </w:tabs>
        <w:ind w:left="1440" w:hanging="360"/>
      </w:pPr>
      <w:rPr>
        <w:rFonts w:ascii="Arial" w:hAnsi="Arial" w:hint="default"/>
      </w:rPr>
    </w:lvl>
    <w:lvl w:ilvl="2" w:tplc="4906CA1E" w:tentative="1">
      <w:start w:val="1"/>
      <w:numFmt w:val="bullet"/>
      <w:lvlText w:val="•"/>
      <w:lvlJc w:val="left"/>
      <w:pPr>
        <w:tabs>
          <w:tab w:val="num" w:pos="2160"/>
        </w:tabs>
        <w:ind w:left="2160" w:hanging="360"/>
      </w:pPr>
      <w:rPr>
        <w:rFonts w:ascii="Arial" w:hAnsi="Arial" w:hint="default"/>
      </w:rPr>
    </w:lvl>
    <w:lvl w:ilvl="3" w:tplc="53CC4308" w:tentative="1">
      <w:start w:val="1"/>
      <w:numFmt w:val="bullet"/>
      <w:lvlText w:val="•"/>
      <w:lvlJc w:val="left"/>
      <w:pPr>
        <w:tabs>
          <w:tab w:val="num" w:pos="2880"/>
        </w:tabs>
        <w:ind w:left="2880" w:hanging="360"/>
      </w:pPr>
      <w:rPr>
        <w:rFonts w:ascii="Arial" w:hAnsi="Arial" w:hint="default"/>
      </w:rPr>
    </w:lvl>
    <w:lvl w:ilvl="4" w:tplc="FBF8FD4A" w:tentative="1">
      <w:start w:val="1"/>
      <w:numFmt w:val="bullet"/>
      <w:lvlText w:val="•"/>
      <w:lvlJc w:val="left"/>
      <w:pPr>
        <w:tabs>
          <w:tab w:val="num" w:pos="3600"/>
        </w:tabs>
        <w:ind w:left="3600" w:hanging="360"/>
      </w:pPr>
      <w:rPr>
        <w:rFonts w:ascii="Arial" w:hAnsi="Arial" w:hint="default"/>
      </w:rPr>
    </w:lvl>
    <w:lvl w:ilvl="5" w:tplc="B26C6C5A" w:tentative="1">
      <w:start w:val="1"/>
      <w:numFmt w:val="bullet"/>
      <w:lvlText w:val="•"/>
      <w:lvlJc w:val="left"/>
      <w:pPr>
        <w:tabs>
          <w:tab w:val="num" w:pos="4320"/>
        </w:tabs>
        <w:ind w:left="4320" w:hanging="360"/>
      </w:pPr>
      <w:rPr>
        <w:rFonts w:ascii="Arial" w:hAnsi="Arial" w:hint="default"/>
      </w:rPr>
    </w:lvl>
    <w:lvl w:ilvl="6" w:tplc="44829DAC" w:tentative="1">
      <w:start w:val="1"/>
      <w:numFmt w:val="bullet"/>
      <w:lvlText w:val="•"/>
      <w:lvlJc w:val="left"/>
      <w:pPr>
        <w:tabs>
          <w:tab w:val="num" w:pos="5040"/>
        </w:tabs>
        <w:ind w:left="5040" w:hanging="360"/>
      </w:pPr>
      <w:rPr>
        <w:rFonts w:ascii="Arial" w:hAnsi="Arial" w:hint="default"/>
      </w:rPr>
    </w:lvl>
    <w:lvl w:ilvl="7" w:tplc="44EED2AC" w:tentative="1">
      <w:start w:val="1"/>
      <w:numFmt w:val="bullet"/>
      <w:lvlText w:val="•"/>
      <w:lvlJc w:val="left"/>
      <w:pPr>
        <w:tabs>
          <w:tab w:val="num" w:pos="5760"/>
        </w:tabs>
        <w:ind w:left="5760" w:hanging="360"/>
      </w:pPr>
      <w:rPr>
        <w:rFonts w:ascii="Arial" w:hAnsi="Arial" w:hint="default"/>
      </w:rPr>
    </w:lvl>
    <w:lvl w:ilvl="8" w:tplc="910AD7BC" w:tentative="1">
      <w:start w:val="1"/>
      <w:numFmt w:val="bullet"/>
      <w:lvlText w:val="•"/>
      <w:lvlJc w:val="left"/>
      <w:pPr>
        <w:tabs>
          <w:tab w:val="num" w:pos="6480"/>
        </w:tabs>
        <w:ind w:left="6480" w:hanging="360"/>
      </w:pPr>
      <w:rPr>
        <w:rFonts w:ascii="Arial" w:hAnsi="Arial" w:hint="default"/>
      </w:rPr>
    </w:lvl>
  </w:abstractNum>
  <w:abstractNum w:abstractNumId="31">
    <w:nsid w:val="7A96268B"/>
    <w:multiLevelType w:val="hybridMultilevel"/>
    <w:tmpl w:val="D5FA4E7A"/>
    <w:lvl w:ilvl="0" w:tplc="06D68592">
      <w:start w:val="1"/>
      <w:numFmt w:val="bullet"/>
      <w:lvlText w:val="•"/>
      <w:lvlJc w:val="left"/>
      <w:pPr>
        <w:tabs>
          <w:tab w:val="num" w:pos="720"/>
        </w:tabs>
        <w:ind w:left="720" w:hanging="360"/>
      </w:pPr>
      <w:rPr>
        <w:rFonts w:ascii="Arial" w:hAnsi="Arial" w:hint="default"/>
      </w:rPr>
    </w:lvl>
    <w:lvl w:ilvl="1" w:tplc="AE0C70F8" w:tentative="1">
      <w:start w:val="1"/>
      <w:numFmt w:val="bullet"/>
      <w:lvlText w:val="•"/>
      <w:lvlJc w:val="left"/>
      <w:pPr>
        <w:tabs>
          <w:tab w:val="num" w:pos="1440"/>
        </w:tabs>
        <w:ind w:left="1440" w:hanging="360"/>
      </w:pPr>
      <w:rPr>
        <w:rFonts w:ascii="Arial" w:hAnsi="Arial" w:hint="default"/>
      </w:rPr>
    </w:lvl>
    <w:lvl w:ilvl="2" w:tplc="7A7C67C4" w:tentative="1">
      <w:start w:val="1"/>
      <w:numFmt w:val="bullet"/>
      <w:lvlText w:val="•"/>
      <w:lvlJc w:val="left"/>
      <w:pPr>
        <w:tabs>
          <w:tab w:val="num" w:pos="2160"/>
        </w:tabs>
        <w:ind w:left="2160" w:hanging="360"/>
      </w:pPr>
      <w:rPr>
        <w:rFonts w:ascii="Arial" w:hAnsi="Arial" w:hint="default"/>
      </w:rPr>
    </w:lvl>
    <w:lvl w:ilvl="3" w:tplc="3B3850E2" w:tentative="1">
      <w:start w:val="1"/>
      <w:numFmt w:val="bullet"/>
      <w:lvlText w:val="•"/>
      <w:lvlJc w:val="left"/>
      <w:pPr>
        <w:tabs>
          <w:tab w:val="num" w:pos="2880"/>
        </w:tabs>
        <w:ind w:left="2880" w:hanging="360"/>
      </w:pPr>
      <w:rPr>
        <w:rFonts w:ascii="Arial" w:hAnsi="Arial" w:hint="default"/>
      </w:rPr>
    </w:lvl>
    <w:lvl w:ilvl="4" w:tplc="72D8359E" w:tentative="1">
      <w:start w:val="1"/>
      <w:numFmt w:val="bullet"/>
      <w:lvlText w:val="•"/>
      <w:lvlJc w:val="left"/>
      <w:pPr>
        <w:tabs>
          <w:tab w:val="num" w:pos="3600"/>
        </w:tabs>
        <w:ind w:left="3600" w:hanging="360"/>
      </w:pPr>
      <w:rPr>
        <w:rFonts w:ascii="Arial" w:hAnsi="Arial" w:hint="default"/>
      </w:rPr>
    </w:lvl>
    <w:lvl w:ilvl="5" w:tplc="71A65474" w:tentative="1">
      <w:start w:val="1"/>
      <w:numFmt w:val="bullet"/>
      <w:lvlText w:val="•"/>
      <w:lvlJc w:val="left"/>
      <w:pPr>
        <w:tabs>
          <w:tab w:val="num" w:pos="4320"/>
        </w:tabs>
        <w:ind w:left="4320" w:hanging="360"/>
      </w:pPr>
      <w:rPr>
        <w:rFonts w:ascii="Arial" w:hAnsi="Arial" w:hint="default"/>
      </w:rPr>
    </w:lvl>
    <w:lvl w:ilvl="6" w:tplc="46E06D7E" w:tentative="1">
      <w:start w:val="1"/>
      <w:numFmt w:val="bullet"/>
      <w:lvlText w:val="•"/>
      <w:lvlJc w:val="left"/>
      <w:pPr>
        <w:tabs>
          <w:tab w:val="num" w:pos="5040"/>
        </w:tabs>
        <w:ind w:left="5040" w:hanging="360"/>
      </w:pPr>
      <w:rPr>
        <w:rFonts w:ascii="Arial" w:hAnsi="Arial" w:hint="default"/>
      </w:rPr>
    </w:lvl>
    <w:lvl w:ilvl="7" w:tplc="DE9CC896" w:tentative="1">
      <w:start w:val="1"/>
      <w:numFmt w:val="bullet"/>
      <w:lvlText w:val="•"/>
      <w:lvlJc w:val="left"/>
      <w:pPr>
        <w:tabs>
          <w:tab w:val="num" w:pos="5760"/>
        </w:tabs>
        <w:ind w:left="5760" w:hanging="360"/>
      </w:pPr>
      <w:rPr>
        <w:rFonts w:ascii="Arial" w:hAnsi="Arial" w:hint="default"/>
      </w:rPr>
    </w:lvl>
    <w:lvl w:ilvl="8" w:tplc="B7CCB136" w:tentative="1">
      <w:start w:val="1"/>
      <w:numFmt w:val="bullet"/>
      <w:lvlText w:val="•"/>
      <w:lvlJc w:val="left"/>
      <w:pPr>
        <w:tabs>
          <w:tab w:val="num" w:pos="6480"/>
        </w:tabs>
        <w:ind w:left="6480" w:hanging="360"/>
      </w:pPr>
      <w:rPr>
        <w:rFonts w:ascii="Arial" w:hAnsi="Arial" w:hint="default"/>
      </w:rPr>
    </w:lvl>
  </w:abstractNum>
  <w:abstractNum w:abstractNumId="32">
    <w:nsid w:val="7EF24E9B"/>
    <w:multiLevelType w:val="hybridMultilevel"/>
    <w:tmpl w:val="66809B00"/>
    <w:lvl w:ilvl="0" w:tplc="AE0EF41C">
      <w:numFmt w:val="bullet"/>
      <w:lvlText w:val="-"/>
      <w:lvlJc w:val="left"/>
      <w:pPr>
        <w:ind w:left="720" w:hanging="360"/>
      </w:pPr>
      <w:rPr>
        <w:rFonts w:ascii="Calibri" w:eastAsia="Calibri"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12"/>
  </w:num>
  <w:num w:numId="4">
    <w:abstractNumId w:val="19"/>
  </w:num>
  <w:num w:numId="5">
    <w:abstractNumId w:val="24"/>
  </w:num>
  <w:num w:numId="6">
    <w:abstractNumId w:val="22"/>
  </w:num>
  <w:num w:numId="7">
    <w:abstractNumId w:val="17"/>
  </w:num>
  <w:num w:numId="8">
    <w:abstractNumId w:val="21"/>
  </w:num>
  <w:num w:numId="9">
    <w:abstractNumId w:val="27"/>
  </w:num>
  <w:num w:numId="10">
    <w:abstractNumId w:val="10"/>
  </w:num>
  <w:num w:numId="11">
    <w:abstractNumId w:val="6"/>
  </w:num>
  <w:num w:numId="12">
    <w:abstractNumId w:val="20"/>
  </w:num>
  <w:num w:numId="13">
    <w:abstractNumId w:val="23"/>
  </w:num>
  <w:num w:numId="14">
    <w:abstractNumId w:val="5"/>
  </w:num>
  <w:num w:numId="15">
    <w:abstractNumId w:val="4"/>
  </w:num>
  <w:num w:numId="16">
    <w:abstractNumId w:val="32"/>
  </w:num>
  <w:num w:numId="17">
    <w:abstractNumId w:val="28"/>
  </w:num>
  <w:num w:numId="18">
    <w:abstractNumId w:val="11"/>
  </w:num>
  <w:num w:numId="19">
    <w:abstractNumId w:val="30"/>
  </w:num>
  <w:num w:numId="20">
    <w:abstractNumId w:val="9"/>
  </w:num>
  <w:num w:numId="21">
    <w:abstractNumId w:val="18"/>
  </w:num>
  <w:num w:numId="22">
    <w:abstractNumId w:val="8"/>
  </w:num>
  <w:num w:numId="23">
    <w:abstractNumId w:val="3"/>
  </w:num>
  <w:num w:numId="24">
    <w:abstractNumId w:val="2"/>
  </w:num>
  <w:num w:numId="25">
    <w:abstractNumId w:val="15"/>
  </w:num>
  <w:num w:numId="26">
    <w:abstractNumId w:val="0"/>
  </w:num>
  <w:num w:numId="27">
    <w:abstractNumId w:val="1"/>
  </w:num>
  <w:num w:numId="28">
    <w:abstractNumId w:val="31"/>
  </w:num>
  <w:num w:numId="29">
    <w:abstractNumId w:val="26"/>
  </w:num>
  <w:num w:numId="30">
    <w:abstractNumId w:val="25"/>
  </w:num>
  <w:num w:numId="31">
    <w:abstractNumId w:val="29"/>
  </w:num>
  <w:num w:numId="32">
    <w:abstractNumId w:val="7"/>
  </w:num>
  <w:num w:numId="33">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04E"/>
    <w:rsid w:val="00002F5D"/>
    <w:rsid w:val="0000669E"/>
    <w:rsid w:val="000114B2"/>
    <w:rsid w:val="00020ABE"/>
    <w:rsid w:val="00027114"/>
    <w:rsid w:val="0003032E"/>
    <w:rsid w:val="000308C1"/>
    <w:rsid w:val="0003247D"/>
    <w:rsid w:val="00036F75"/>
    <w:rsid w:val="00037926"/>
    <w:rsid w:val="00040388"/>
    <w:rsid w:val="00041486"/>
    <w:rsid w:val="000449D5"/>
    <w:rsid w:val="000524DD"/>
    <w:rsid w:val="00055F75"/>
    <w:rsid w:val="0005665B"/>
    <w:rsid w:val="00073F83"/>
    <w:rsid w:val="00076D4C"/>
    <w:rsid w:val="0009208D"/>
    <w:rsid w:val="000B3B16"/>
    <w:rsid w:val="000B5C7D"/>
    <w:rsid w:val="000C6E1D"/>
    <w:rsid w:val="000D635E"/>
    <w:rsid w:val="000E65BF"/>
    <w:rsid w:val="000F2286"/>
    <w:rsid w:val="00104535"/>
    <w:rsid w:val="00107BB7"/>
    <w:rsid w:val="00110566"/>
    <w:rsid w:val="0011330A"/>
    <w:rsid w:val="0011520D"/>
    <w:rsid w:val="00123316"/>
    <w:rsid w:val="00123A55"/>
    <w:rsid w:val="001448BD"/>
    <w:rsid w:val="0015094A"/>
    <w:rsid w:val="001634E0"/>
    <w:rsid w:val="001639B4"/>
    <w:rsid w:val="00166335"/>
    <w:rsid w:val="00166BB1"/>
    <w:rsid w:val="00167F45"/>
    <w:rsid w:val="0017790B"/>
    <w:rsid w:val="00180335"/>
    <w:rsid w:val="001807B8"/>
    <w:rsid w:val="0018107E"/>
    <w:rsid w:val="0018781B"/>
    <w:rsid w:val="00190026"/>
    <w:rsid w:val="00193976"/>
    <w:rsid w:val="001A3CD8"/>
    <w:rsid w:val="001A5BE1"/>
    <w:rsid w:val="001B59DF"/>
    <w:rsid w:val="001C5A36"/>
    <w:rsid w:val="001E1C9A"/>
    <w:rsid w:val="001E4C58"/>
    <w:rsid w:val="001E5B11"/>
    <w:rsid w:val="0020157A"/>
    <w:rsid w:val="0020291D"/>
    <w:rsid w:val="00210BC1"/>
    <w:rsid w:val="002175AF"/>
    <w:rsid w:val="002251B0"/>
    <w:rsid w:val="002277C0"/>
    <w:rsid w:val="00231BB3"/>
    <w:rsid w:val="00245325"/>
    <w:rsid w:val="00247279"/>
    <w:rsid w:val="0024733E"/>
    <w:rsid w:val="002572EF"/>
    <w:rsid w:val="00260818"/>
    <w:rsid w:val="00272D6A"/>
    <w:rsid w:val="002A214D"/>
    <w:rsid w:val="002A6520"/>
    <w:rsid w:val="002B183B"/>
    <w:rsid w:val="002C352E"/>
    <w:rsid w:val="002C4020"/>
    <w:rsid w:val="002D134A"/>
    <w:rsid w:val="002F5BE7"/>
    <w:rsid w:val="002F6B5F"/>
    <w:rsid w:val="00304E65"/>
    <w:rsid w:val="00310F88"/>
    <w:rsid w:val="00313B46"/>
    <w:rsid w:val="00335A04"/>
    <w:rsid w:val="0033778E"/>
    <w:rsid w:val="00342CB0"/>
    <w:rsid w:val="0034362A"/>
    <w:rsid w:val="00354451"/>
    <w:rsid w:val="00370E80"/>
    <w:rsid w:val="003728E9"/>
    <w:rsid w:val="00381766"/>
    <w:rsid w:val="0038301B"/>
    <w:rsid w:val="003866F3"/>
    <w:rsid w:val="00396083"/>
    <w:rsid w:val="003A31AD"/>
    <w:rsid w:val="003A5D11"/>
    <w:rsid w:val="003A68D4"/>
    <w:rsid w:val="003B283E"/>
    <w:rsid w:val="003B5065"/>
    <w:rsid w:val="003C539C"/>
    <w:rsid w:val="003C664A"/>
    <w:rsid w:val="003C75BD"/>
    <w:rsid w:val="003D0CD4"/>
    <w:rsid w:val="003D2466"/>
    <w:rsid w:val="003D477C"/>
    <w:rsid w:val="003D6379"/>
    <w:rsid w:val="003E52F3"/>
    <w:rsid w:val="003E688D"/>
    <w:rsid w:val="003F3101"/>
    <w:rsid w:val="00427729"/>
    <w:rsid w:val="0043393C"/>
    <w:rsid w:val="0043617D"/>
    <w:rsid w:val="00446C9F"/>
    <w:rsid w:val="0045396C"/>
    <w:rsid w:val="0046056A"/>
    <w:rsid w:val="00463607"/>
    <w:rsid w:val="0046574E"/>
    <w:rsid w:val="004710E9"/>
    <w:rsid w:val="00471E50"/>
    <w:rsid w:val="004730CC"/>
    <w:rsid w:val="004730CE"/>
    <w:rsid w:val="00474B8E"/>
    <w:rsid w:val="00482493"/>
    <w:rsid w:val="004A0390"/>
    <w:rsid w:val="004A598C"/>
    <w:rsid w:val="004B28B5"/>
    <w:rsid w:val="004B3508"/>
    <w:rsid w:val="004B67D9"/>
    <w:rsid w:val="004C2949"/>
    <w:rsid w:val="004C297E"/>
    <w:rsid w:val="004D6571"/>
    <w:rsid w:val="004E2CFF"/>
    <w:rsid w:val="004E47FF"/>
    <w:rsid w:val="004E6B64"/>
    <w:rsid w:val="004E7E34"/>
    <w:rsid w:val="00520B5C"/>
    <w:rsid w:val="00532BB7"/>
    <w:rsid w:val="00550453"/>
    <w:rsid w:val="00555FED"/>
    <w:rsid w:val="0057138A"/>
    <w:rsid w:val="005713FF"/>
    <w:rsid w:val="00574A2A"/>
    <w:rsid w:val="00576188"/>
    <w:rsid w:val="005801A3"/>
    <w:rsid w:val="0059729C"/>
    <w:rsid w:val="005B300D"/>
    <w:rsid w:val="005B55EC"/>
    <w:rsid w:val="005B5D09"/>
    <w:rsid w:val="005B6622"/>
    <w:rsid w:val="005D015E"/>
    <w:rsid w:val="005D6A92"/>
    <w:rsid w:val="005E105F"/>
    <w:rsid w:val="005E442D"/>
    <w:rsid w:val="00604B7B"/>
    <w:rsid w:val="006131C3"/>
    <w:rsid w:val="006140BB"/>
    <w:rsid w:val="00620141"/>
    <w:rsid w:val="006216D7"/>
    <w:rsid w:val="00630796"/>
    <w:rsid w:val="00637449"/>
    <w:rsid w:val="006376E4"/>
    <w:rsid w:val="00644499"/>
    <w:rsid w:val="00650B33"/>
    <w:rsid w:val="00655040"/>
    <w:rsid w:val="00657F7B"/>
    <w:rsid w:val="0066447F"/>
    <w:rsid w:val="006743FD"/>
    <w:rsid w:val="00682E1C"/>
    <w:rsid w:val="0068390D"/>
    <w:rsid w:val="006848B9"/>
    <w:rsid w:val="006875EF"/>
    <w:rsid w:val="00692AAD"/>
    <w:rsid w:val="006A0726"/>
    <w:rsid w:val="006A7076"/>
    <w:rsid w:val="006A7E1E"/>
    <w:rsid w:val="006B071F"/>
    <w:rsid w:val="006B1733"/>
    <w:rsid w:val="006B1795"/>
    <w:rsid w:val="006B223A"/>
    <w:rsid w:val="006B66ED"/>
    <w:rsid w:val="006C2753"/>
    <w:rsid w:val="006D3555"/>
    <w:rsid w:val="006D454D"/>
    <w:rsid w:val="006E19A5"/>
    <w:rsid w:val="006E7ED6"/>
    <w:rsid w:val="006F0EE4"/>
    <w:rsid w:val="006F4E47"/>
    <w:rsid w:val="00703460"/>
    <w:rsid w:val="00704DA7"/>
    <w:rsid w:val="0070599F"/>
    <w:rsid w:val="0071237B"/>
    <w:rsid w:val="007140FD"/>
    <w:rsid w:val="0071484A"/>
    <w:rsid w:val="007155C4"/>
    <w:rsid w:val="007164AA"/>
    <w:rsid w:val="0071704F"/>
    <w:rsid w:val="007233D6"/>
    <w:rsid w:val="007317DB"/>
    <w:rsid w:val="00743B3A"/>
    <w:rsid w:val="0074454F"/>
    <w:rsid w:val="00753B2D"/>
    <w:rsid w:val="00765AAE"/>
    <w:rsid w:val="0077518F"/>
    <w:rsid w:val="0078166D"/>
    <w:rsid w:val="00782F66"/>
    <w:rsid w:val="00790713"/>
    <w:rsid w:val="00794613"/>
    <w:rsid w:val="007A6B6D"/>
    <w:rsid w:val="007A6F73"/>
    <w:rsid w:val="007B04BC"/>
    <w:rsid w:val="007B0B21"/>
    <w:rsid w:val="007B4982"/>
    <w:rsid w:val="007B51A2"/>
    <w:rsid w:val="007C0C34"/>
    <w:rsid w:val="007C2792"/>
    <w:rsid w:val="007C746E"/>
    <w:rsid w:val="007E6E71"/>
    <w:rsid w:val="007F1331"/>
    <w:rsid w:val="007F1DAE"/>
    <w:rsid w:val="007F3583"/>
    <w:rsid w:val="00800E01"/>
    <w:rsid w:val="0081328B"/>
    <w:rsid w:val="00817F25"/>
    <w:rsid w:val="00823698"/>
    <w:rsid w:val="00827F2C"/>
    <w:rsid w:val="008418C2"/>
    <w:rsid w:val="008456EF"/>
    <w:rsid w:val="00846050"/>
    <w:rsid w:val="00851A47"/>
    <w:rsid w:val="00855E9A"/>
    <w:rsid w:val="00857138"/>
    <w:rsid w:val="00857276"/>
    <w:rsid w:val="00862EFA"/>
    <w:rsid w:val="00866C85"/>
    <w:rsid w:val="00867D76"/>
    <w:rsid w:val="0087302A"/>
    <w:rsid w:val="00874AF5"/>
    <w:rsid w:val="008800FE"/>
    <w:rsid w:val="008844B1"/>
    <w:rsid w:val="00893858"/>
    <w:rsid w:val="0089446E"/>
    <w:rsid w:val="008A2804"/>
    <w:rsid w:val="008A444B"/>
    <w:rsid w:val="008B0028"/>
    <w:rsid w:val="008B50AB"/>
    <w:rsid w:val="008B5433"/>
    <w:rsid w:val="008C0096"/>
    <w:rsid w:val="008C69FF"/>
    <w:rsid w:val="008D2138"/>
    <w:rsid w:val="008E5426"/>
    <w:rsid w:val="008E5CD8"/>
    <w:rsid w:val="008E5EE9"/>
    <w:rsid w:val="008F1369"/>
    <w:rsid w:val="008F35BE"/>
    <w:rsid w:val="008F4CD9"/>
    <w:rsid w:val="008F5ABE"/>
    <w:rsid w:val="008F61DF"/>
    <w:rsid w:val="008F7257"/>
    <w:rsid w:val="008F7837"/>
    <w:rsid w:val="00911BE3"/>
    <w:rsid w:val="00911D4A"/>
    <w:rsid w:val="0091256A"/>
    <w:rsid w:val="009361BE"/>
    <w:rsid w:val="00936543"/>
    <w:rsid w:val="00942EAC"/>
    <w:rsid w:val="00944BA1"/>
    <w:rsid w:val="00952AF7"/>
    <w:rsid w:val="00955E3F"/>
    <w:rsid w:val="00960503"/>
    <w:rsid w:val="00961C63"/>
    <w:rsid w:val="009624F0"/>
    <w:rsid w:val="00983732"/>
    <w:rsid w:val="00985D03"/>
    <w:rsid w:val="009A5266"/>
    <w:rsid w:val="009B2059"/>
    <w:rsid w:val="009B6D3D"/>
    <w:rsid w:val="009C17F9"/>
    <w:rsid w:val="009C5BE9"/>
    <w:rsid w:val="009D3D3C"/>
    <w:rsid w:val="009D404E"/>
    <w:rsid w:val="009D6FEF"/>
    <w:rsid w:val="009E3C96"/>
    <w:rsid w:val="009E5130"/>
    <w:rsid w:val="009F231F"/>
    <w:rsid w:val="009F2BE8"/>
    <w:rsid w:val="009F6622"/>
    <w:rsid w:val="00A05A24"/>
    <w:rsid w:val="00A11BED"/>
    <w:rsid w:val="00A158D9"/>
    <w:rsid w:val="00A1610B"/>
    <w:rsid w:val="00A24503"/>
    <w:rsid w:val="00A34BFD"/>
    <w:rsid w:val="00A35E76"/>
    <w:rsid w:val="00A402F3"/>
    <w:rsid w:val="00A40CBC"/>
    <w:rsid w:val="00A44729"/>
    <w:rsid w:val="00A4763D"/>
    <w:rsid w:val="00A53D88"/>
    <w:rsid w:val="00A67E2E"/>
    <w:rsid w:val="00A75E97"/>
    <w:rsid w:val="00A80BA8"/>
    <w:rsid w:val="00A81699"/>
    <w:rsid w:val="00A9741A"/>
    <w:rsid w:val="00AA4E44"/>
    <w:rsid w:val="00AA547C"/>
    <w:rsid w:val="00AB2169"/>
    <w:rsid w:val="00AB21F5"/>
    <w:rsid w:val="00AB38CE"/>
    <w:rsid w:val="00AB4468"/>
    <w:rsid w:val="00AC27F6"/>
    <w:rsid w:val="00AC67FB"/>
    <w:rsid w:val="00AD16B6"/>
    <w:rsid w:val="00AD78D4"/>
    <w:rsid w:val="00AE185A"/>
    <w:rsid w:val="00AE3AB7"/>
    <w:rsid w:val="00AE6D00"/>
    <w:rsid w:val="00AE7FF8"/>
    <w:rsid w:val="00AF0824"/>
    <w:rsid w:val="00B06AE0"/>
    <w:rsid w:val="00B07D53"/>
    <w:rsid w:val="00B101DF"/>
    <w:rsid w:val="00B22EB7"/>
    <w:rsid w:val="00B22FB8"/>
    <w:rsid w:val="00B345F0"/>
    <w:rsid w:val="00B4202B"/>
    <w:rsid w:val="00B54AED"/>
    <w:rsid w:val="00B6057D"/>
    <w:rsid w:val="00B7541A"/>
    <w:rsid w:val="00B75B4D"/>
    <w:rsid w:val="00B819E4"/>
    <w:rsid w:val="00B847EF"/>
    <w:rsid w:val="00B875E2"/>
    <w:rsid w:val="00B92611"/>
    <w:rsid w:val="00B929BC"/>
    <w:rsid w:val="00B936AC"/>
    <w:rsid w:val="00BA4597"/>
    <w:rsid w:val="00BA5F95"/>
    <w:rsid w:val="00BA7024"/>
    <w:rsid w:val="00BB3C90"/>
    <w:rsid w:val="00BC14ED"/>
    <w:rsid w:val="00BC1884"/>
    <w:rsid w:val="00BC3172"/>
    <w:rsid w:val="00BC6C07"/>
    <w:rsid w:val="00BD16C2"/>
    <w:rsid w:val="00BD61F0"/>
    <w:rsid w:val="00BD746D"/>
    <w:rsid w:val="00BE0686"/>
    <w:rsid w:val="00BF0C29"/>
    <w:rsid w:val="00BF1297"/>
    <w:rsid w:val="00C10562"/>
    <w:rsid w:val="00C14D02"/>
    <w:rsid w:val="00C14F68"/>
    <w:rsid w:val="00C26878"/>
    <w:rsid w:val="00C462D4"/>
    <w:rsid w:val="00C50ADA"/>
    <w:rsid w:val="00C543AB"/>
    <w:rsid w:val="00C633DA"/>
    <w:rsid w:val="00C6480C"/>
    <w:rsid w:val="00C64B2F"/>
    <w:rsid w:val="00C65A78"/>
    <w:rsid w:val="00C70640"/>
    <w:rsid w:val="00C727EC"/>
    <w:rsid w:val="00CA5F48"/>
    <w:rsid w:val="00CA71FA"/>
    <w:rsid w:val="00CA7F70"/>
    <w:rsid w:val="00CB0CD1"/>
    <w:rsid w:val="00CB418F"/>
    <w:rsid w:val="00CB50C0"/>
    <w:rsid w:val="00CD1C41"/>
    <w:rsid w:val="00CD271B"/>
    <w:rsid w:val="00CD368B"/>
    <w:rsid w:val="00CD7C7E"/>
    <w:rsid w:val="00CE3006"/>
    <w:rsid w:val="00CE3252"/>
    <w:rsid w:val="00CE35CA"/>
    <w:rsid w:val="00CE7C4B"/>
    <w:rsid w:val="00CF1817"/>
    <w:rsid w:val="00CF50B0"/>
    <w:rsid w:val="00D03FEF"/>
    <w:rsid w:val="00D04D92"/>
    <w:rsid w:val="00D04FBC"/>
    <w:rsid w:val="00D1530F"/>
    <w:rsid w:val="00D335FE"/>
    <w:rsid w:val="00D35872"/>
    <w:rsid w:val="00D3776C"/>
    <w:rsid w:val="00D45F1D"/>
    <w:rsid w:val="00D55B79"/>
    <w:rsid w:val="00D663E4"/>
    <w:rsid w:val="00D74617"/>
    <w:rsid w:val="00D772CB"/>
    <w:rsid w:val="00D83C94"/>
    <w:rsid w:val="00D84612"/>
    <w:rsid w:val="00D95175"/>
    <w:rsid w:val="00D975B3"/>
    <w:rsid w:val="00DA058E"/>
    <w:rsid w:val="00DA174A"/>
    <w:rsid w:val="00DA3CA4"/>
    <w:rsid w:val="00DB2864"/>
    <w:rsid w:val="00DC3150"/>
    <w:rsid w:val="00DC7A0D"/>
    <w:rsid w:val="00DD4BAF"/>
    <w:rsid w:val="00DD567C"/>
    <w:rsid w:val="00DE2972"/>
    <w:rsid w:val="00DE2E70"/>
    <w:rsid w:val="00DF29E7"/>
    <w:rsid w:val="00DF7E89"/>
    <w:rsid w:val="00E016E6"/>
    <w:rsid w:val="00E121AC"/>
    <w:rsid w:val="00E23DDA"/>
    <w:rsid w:val="00E308D1"/>
    <w:rsid w:val="00E3698C"/>
    <w:rsid w:val="00E410FC"/>
    <w:rsid w:val="00E47F7C"/>
    <w:rsid w:val="00E607E4"/>
    <w:rsid w:val="00E75520"/>
    <w:rsid w:val="00E775CC"/>
    <w:rsid w:val="00E9123F"/>
    <w:rsid w:val="00E92A4C"/>
    <w:rsid w:val="00E92AF0"/>
    <w:rsid w:val="00E96038"/>
    <w:rsid w:val="00EA15E5"/>
    <w:rsid w:val="00EA239A"/>
    <w:rsid w:val="00EA7039"/>
    <w:rsid w:val="00EB706D"/>
    <w:rsid w:val="00EC39BF"/>
    <w:rsid w:val="00EC50D2"/>
    <w:rsid w:val="00EC60B3"/>
    <w:rsid w:val="00ED203C"/>
    <w:rsid w:val="00ED5B4C"/>
    <w:rsid w:val="00F05FF3"/>
    <w:rsid w:val="00F06FE1"/>
    <w:rsid w:val="00F109A3"/>
    <w:rsid w:val="00F10E25"/>
    <w:rsid w:val="00F179E5"/>
    <w:rsid w:val="00F21BCC"/>
    <w:rsid w:val="00F23B45"/>
    <w:rsid w:val="00F25EB9"/>
    <w:rsid w:val="00F26A5B"/>
    <w:rsid w:val="00F27C7A"/>
    <w:rsid w:val="00F32DEC"/>
    <w:rsid w:val="00F42E09"/>
    <w:rsid w:val="00F4326C"/>
    <w:rsid w:val="00F51F39"/>
    <w:rsid w:val="00F56F54"/>
    <w:rsid w:val="00F61422"/>
    <w:rsid w:val="00F703EC"/>
    <w:rsid w:val="00F729A8"/>
    <w:rsid w:val="00F73412"/>
    <w:rsid w:val="00F80AF8"/>
    <w:rsid w:val="00F92F0F"/>
    <w:rsid w:val="00F9373C"/>
    <w:rsid w:val="00F97EE3"/>
    <w:rsid w:val="00FA44DC"/>
    <w:rsid w:val="00FA4EEB"/>
    <w:rsid w:val="00FA5FAC"/>
    <w:rsid w:val="00FA60D3"/>
    <w:rsid w:val="00FB1B43"/>
    <w:rsid w:val="00FB3C88"/>
    <w:rsid w:val="00FB7070"/>
    <w:rsid w:val="00FC2664"/>
    <w:rsid w:val="00FC5967"/>
    <w:rsid w:val="00FD3837"/>
    <w:rsid w:val="00FE39FE"/>
    <w:rsid w:val="00FE4EC8"/>
    <w:rsid w:val="00FE7915"/>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607"/>
    <w:pPr>
      <w:bidi/>
    </w:pPr>
  </w:style>
  <w:style w:type="paragraph" w:styleId="Heading1">
    <w:name w:val="heading 1"/>
    <w:aliases w:val="h1"/>
    <w:basedOn w:val="Normal"/>
    <w:next w:val="Normal"/>
    <w:link w:val="Heading1Char"/>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3,h31,h32,h33,h34,h35,h36,h37"/>
    <w:basedOn w:val="Normal"/>
    <w:next w:val="Normal"/>
    <w:link w:val="Heading3Char"/>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36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CD368B"/>
  </w:style>
  <w:style w:type="paragraph" w:styleId="Footer">
    <w:name w:val="footer"/>
    <w:basedOn w:val="Normal"/>
    <w:link w:val="FooterChar"/>
    <w:uiPriority w:val="99"/>
    <w:unhideWhenUsed/>
    <w:rsid w:val="00CD36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CD368B"/>
  </w:style>
  <w:style w:type="paragraph" w:styleId="BalloonText">
    <w:name w:val="Balloon Text"/>
    <w:basedOn w:val="Normal"/>
    <w:link w:val="BalloonTextChar"/>
    <w:uiPriority w:val="99"/>
    <w:semiHidden/>
    <w:unhideWhenUsed/>
    <w:rsid w:val="00CD36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68B"/>
    <w:rPr>
      <w:rFonts w:ascii="Tahoma" w:hAnsi="Tahoma" w:cs="Tahoma"/>
      <w:sz w:val="16"/>
      <w:szCs w:val="16"/>
    </w:rPr>
  </w:style>
  <w:style w:type="character" w:customStyle="1" w:styleId="apple-converted-space">
    <w:name w:val="apple-converted-space"/>
    <w:basedOn w:val="DefaultParagraphFont"/>
    <w:rsid w:val="00166335"/>
  </w:style>
  <w:style w:type="paragraph" w:styleId="ListParagraph">
    <w:name w:val="List Paragraph"/>
    <w:basedOn w:val="Normal"/>
    <w:uiPriority w:val="34"/>
    <w:qFormat/>
    <w:rsid w:val="00B847EF"/>
    <w:pPr>
      <w:ind w:left="720"/>
      <w:contextualSpacing/>
    </w:pPr>
  </w:style>
  <w:style w:type="character" w:styleId="Hyperlink">
    <w:name w:val="Hyperlink"/>
    <w:basedOn w:val="DefaultParagraphFont"/>
    <w:uiPriority w:val="99"/>
    <w:rsid w:val="009F231F"/>
    <w:rPr>
      <w:rFonts w:cs="Times New Roman"/>
      <w:color w:val="0000FF"/>
      <w:u w:val="single"/>
    </w:rPr>
  </w:style>
  <w:style w:type="paragraph" w:styleId="NormalWeb">
    <w:name w:val="Normal (Web)"/>
    <w:basedOn w:val="Normal"/>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h1 Char"/>
    <w:basedOn w:val="DefaultParagraphFont"/>
    <w:link w:val="Heading1"/>
    <w:rsid w:val="001E4C5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E4C58"/>
    <w:pPr>
      <w:outlineLvl w:val="9"/>
    </w:pPr>
    <w:rPr>
      <w:rtl/>
      <w:cs/>
    </w:rPr>
  </w:style>
  <w:style w:type="character" w:styleId="IntenseEmphasis">
    <w:name w:val="Intense Emphasis"/>
    <w:basedOn w:val="DefaultParagraphFont"/>
    <w:uiPriority w:val="21"/>
    <w:qFormat/>
    <w:rsid w:val="004C2949"/>
    <w:rPr>
      <w:b/>
      <w:bCs/>
      <w:i/>
      <w:iCs/>
      <w:color w:val="4F81BD" w:themeColor="accent1"/>
    </w:rPr>
  </w:style>
  <w:style w:type="paragraph" w:styleId="IntenseQuote">
    <w:name w:val="Intense Quote"/>
    <w:basedOn w:val="Normal"/>
    <w:next w:val="Normal"/>
    <w:link w:val="IntenseQuoteChar"/>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C2949"/>
    <w:rPr>
      <w:b/>
      <w:bCs/>
      <w:i/>
      <w:iCs/>
      <w:color w:val="4F81BD" w:themeColor="accent1"/>
    </w:rPr>
  </w:style>
  <w:style w:type="paragraph" w:styleId="TOC1">
    <w:name w:val="toc 1"/>
    <w:basedOn w:val="Normal"/>
    <w:next w:val="Normal"/>
    <w:autoRedefine/>
    <w:uiPriority w:val="39"/>
    <w:unhideWhenUsed/>
    <w:rsid w:val="0071237B"/>
    <w:pPr>
      <w:tabs>
        <w:tab w:val="left" w:pos="1760"/>
        <w:tab w:val="right" w:leader="dot" w:pos="8296"/>
      </w:tabs>
      <w:spacing w:after="100"/>
    </w:pPr>
  </w:style>
  <w:style w:type="character" w:customStyle="1" w:styleId="Heading2Char">
    <w:name w:val="Heading 2 Char"/>
    <w:aliases w:val="h2 Char"/>
    <w:basedOn w:val="DefaultParagraphFont"/>
    <w:link w:val="Heading2"/>
    <w:rsid w:val="0024733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24733E"/>
    <w:pPr>
      <w:spacing w:after="100"/>
      <w:ind w:left="220"/>
    </w:pPr>
  </w:style>
  <w:style w:type="paragraph" w:styleId="Caption">
    <w:name w:val="caption"/>
    <w:basedOn w:val="Normal"/>
    <w:next w:val="Normal"/>
    <w:link w:val="CaptionChar"/>
    <w:uiPriority w:val="35"/>
    <w:unhideWhenUsed/>
    <w:qFormat/>
    <w:rsid w:val="00CD7C7E"/>
    <w:pPr>
      <w:spacing w:line="240" w:lineRule="auto"/>
    </w:pPr>
    <w:rPr>
      <w:b/>
      <w:bCs/>
      <w:color w:val="4F81BD" w:themeColor="accent1"/>
      <w:sz w:val="18"/>
      <w:szCs w:val="18"/>
    </w:rPr>
  </w:style>
  <w:style w:type="character" w:customStyle="1" w:styleId="Heading3Char">
    <w:name w:val="Heading 3 Char"/>
    <w:aliases w:val="h3 Char,h31 Char,h32 Char,h33 Char,h34 Char,h35 Char,h36 Char,h37 Char"/>
    <w:basedOn w:val="DefaultParagraphFont"/>
    <w:link w:val="Heading3"/>
    <w:rsid w:val="004E6B6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04B7B"/>
    <w:pPr>
      <w:spacing w:after="100"/>
      <w:ind w:left="440"/>
    </w:pPr>
  </w:style>
  <w:style w:type="table" w:styleId="MediumShading1-Accent1">
    <w:name w:val="Medium Shading 1 Accent 1"/>
    <w:basedOn w:val="TableNormal"/>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Reference">
    <w:name w:val="Subtle Reference"/>
    <w:basedOn w:val="DefaultParagraphFont"/>
    <w:uiPriority w:val="31"/>
    <w:qFormat/>
    <w:rsid w:val="00F73412"/>
    <w:rPr>
      <w:smallCaps/>
      <w:color w:val="C0504D" w:themeColor="accent2"/>
      <w:u w:val="single"/>
    </w:rPr>
  </w:style>
  <w:style w:type="paragraph" w:styleId="TableofFigures">
    <w:name w:val="table of figures"/>
    <w:basedOn w:val="Normal"/>
    <w:next w:val="Normal"/>
    <w:uiPriority w:val="99"/>
    <w:unhideWhenUsed/>
    <w:rsid w:val="00D74617"/>
    <w:pPr>
      <w:spacing w:after="0"/>
    </w:pPr>
  </w:style>
  <w:style w:type="character" w:styleId="CommentReference">
    <w:name w:val="annotation reference"/>
    <w:basedOn w:val="DefaultParagraphFont"/>
    <w:uiPriority w:val="99"/>
    <w:semiHidden/>
    <w:unhideWhenUsed/>
    <w:rsid w:val="008E5CD8"/>
    <w:rPr>
      <w:sz w:val="16"/>
      <w:szCs w:val="16"/>
    </w:rPr>
  </w:style>
  <w:style w:type="paragraph" w:styleId="CommentText">
    <w:name w:val="annotation text"/>
    <w:basedOn w:val="Normal"/>
    <w:link w:val="CommentTextChar"/>
    <w:uiPriority w:val="99"/>
    <w:semiHidden/>
    <w:unhideWhenUsed/>
    <w:rsid w:val="008E5CD8"/>
    <w:pPr>
      <w:spacing w:line="240" w:lineRule="auto"/>
    </w:pPr>
    <w:rPr>
      <w:sz w:val="20"/>
      <w:szCs w:val="20"/>
    </w:rPr>
  </w:style>
  <w:style w:type="character" w:customStyle="1" w:styleId="CommentTextChar">
    <w:name w:val="Comment Text Char"/>
    <w:basedOn w:val="DefaultParagraphFont"/>
    <w:link w:val="CommentText"/>
    <w:uiPriority w:val="99"/>
    <w:semiHidden/>
    <w:rsid w:val="008E5CD8"/>
    <w:rPr>
      <w:sz w:val="20"/>
      <w:szCs w:val="20"/>
    </w:rPr>
  </w:style>
  <w:style w:type="paragraph" w:styleId="CommentSubject">
    <w:name w:val="annotation subject"/>
    <w:basedOn w:val="CommentText"/>
    <w:next w:val="CommentText"/>
    <w:link w:val="CommentSubjectChar"/>
    <w:uiPriority w:val="99"/>
    <w:semiHidden/>
    <w:unhideWhenUsed/>
    <w:rsid w:val="008E5CD8"/>
    <w:rPr>
      <w:b/>
      <w:bCs/>
    </w:rPr>
  </w:style>
  <w:style w:type="character" w:customStyle="1" w:styleId="CommentSubjectChar">
    <w:name w:val="Comment Subject Char"/>
    <w:basedOn w:val="CommentTextChar"/>
    <w:link w:val="CommentSubject"/>
    <w:uiPriority w:val="99"/>
    <w:semiHidden/>
    <w:rsid w:val="008E5CD8"/>
    <w:rPr>
      <w:b/>
      <w:bCs/>
      <w:sz w:val="20"/>
      <w:szCs w:val="20"/>
    </w:rPr>
  </w:style>
  <w:style w:type="paragraph" w:styleId="Revision">
    <w:name w:val="Revision"/>
    <w:hidden/>
    <w:uiPriority w:val="99"/>
    <w:semiHidden/>
    <w:rsid w:val="004B3508"/>
    <w:pPr>
      <w:spacing w:after="0" w:line="240" w:lineRule="auto"/>
    </w:pPr>
  </w:style>
  <w:style w:type="character" w:customStyle="1" w:styleId="apple-style-span">
    <w:name w:val="apple-style-span"/>
    <w:basedOn w:val="DefaultParagraphFont"/>
    <w:rsid w:val="0017790B"/>
  </w:style>
  <w:style w:type="character" w:styleId="FollowedHyperlink">
    <w:name w:val="FollowedHyperlink"/>
    <w:basedOn w:val="DefaultParagraphFont"/>
    <w:uiPriority w:val="99"/>
    <w:semiHidden/>
    <w:unhideWhenUsed/>
    <w:rsid w:val="00F4326C"/>
    <w:rPr>
      <w:color w:val="800080" w:themeColor="followedHyperlink"/>
      <w:u w:val="single"/>
    </w:rPr>
  </w:style>
  <w:style w:type="character" w:customStyle="1" w:styleId="Heading4Char">
    <w:name w:val="Heading 4 Char"/>
    <w:basedOn w:val="DefaultParagraphFont"/>
    <w:link w:val="Heading4"/>
    <w:uiPriority w:val="9"/>
    <w:rsid w:val="00F4326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4326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4326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432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DefaultParagraphFont"/>
    <w:rsid w:val="0011330A"/>
  </w:style>
  <w:style w:type="character" w:styleId="Emphasis">
    <w:name w:val="Emphasis"/>
    <w:uiPriority w:val="20"/>
    <w:qFormat/>
    <w:rsid w:val="00C727EC"/>
    <w:rPr>
      <w:b/>
      <w:i/>
      <w:spacing w:val="10"/>
    </w:rPr>
  </w:style>
  <w:style w:type="character" w:customStyle="1" w:styleId="CaptionChar">
    <w:name w:val="Caption Char"/>
    <w:link w:val="Caption"/>
    <w:uiPriority w:val="35"/>
    <w:rsid w:val="00427729"/>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607"/>
    <w:pPr>
      <w:bidi/>
    </w:pPr>
  </w:style>
  <w:style w:type="paragraph" w:styleId="Heading1">
    <w:name w:val="heading 1"/>
    <w:aliases w:val="h1"/>
    <w:basedOn w:val="Normal"/>
    <w:next w:val="Normal"/>
    <w:link w:val="Heading1Char"/>
    <w:qFormat/>
    <w:rsid w:val="001E4C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unhideWhenUsed/>
    <w:qFormat/>
    <w:rsid w:val="002473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3,h31,h32,h33,h34,h35,h36,h37"/>
    <w:basedOn w:val="Normal"/>
    <w:next w:val="Normal"/>
    <w:link w:val="Heading3Char"/>
    <w:unhideWhenUsed/>
    <w:qFormat/>
    <w:rsid w:val="004E6B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4326C"/>
    <w:pPr>
      <w:keepNext/>
      <w:keepLines/>
      <w:spacing w:before="200" w:after="0"/>
      <w:ind w:left="864" w:hanging="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4326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4326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4326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4326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4326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36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CD368B"/>
  </w:style>
  <w:style w:type="paragraph" w:styleId="Footer">
    <w:name w:val="footer"/>
    <w:basedOn w:val="Normal"/>
    <w:link w:val="FooterChar"/>
    <w:uiPriority w:val="99"/>
    <w:unhideWhenUsed/>
    <w:rsid w:val="00CD36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CD368B"/>
  </w:style>
  <w:style w:type="paragraph" w:styleId="BalloonText">
    <w:name w:val="Balloon Text"/>
    <w:basedOn w:val="Normal"/>
    <w:link w:val="BalloonTextChar"/>
    <w:uiPriority w:val="99"/>
    <w:semiHidden/>
    <w:unhideWhenUsed/>
    <w:rsid w:val="00CD36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68B"/>
    <w:rPr>
      <w:rFonts w:ascii="Tahoma" w:hAnsi="Tahoma" w:cs="Tahoma"/>
      <w:sz w:val="16"/>
      <w:szCs w:val="16"/>
    </w:rPr>
  </w:style>
  <w:style w:type="character" w:customStyle="1" w:styleId="apple-converted-space">
    <w:name w:val="apple-converted-space"/>
    <w:basedOn w:val="DefaultParagraphFont"/>
    <w:rsid w:val="00166335"/>
  </w:style>
  <w:style w:type="paragraph" w:styleId="ListParagraph">
    <w:name w:val="List Paragraph"/>
    <w:basedOn w:val="Normal"/>
    <w:uiPriority w:val="34"/>
    <w:qFormat/>
    <w:rsid w:val="00B847EF"/>
    <w:pPr>
      <w:ind w:left="720"/>
      <w:contextualSpacing/>
    </w:pPr>
  </w:style>
  <w:style w:type="character" w:styleId="Hyperlink">
    <w:name w:val="Hyperlink"/>
    <w:basedOn w:val="DefaultParagraphFont"/>
    <w:uiPriority w:val="99"/>
    <w:rsid w:val="009F231F"/>
    <w:rPr>
      <w:rFonts w:cs="Times New Roman"/>
      <w:color w:val="0000FF"/>
      <w:u w:val="single"/>
    </w:rPr>
  </w:style>
  <w:style w:type="paragraph" w:styleId="NormalWeb">
    <w:name w:val="Normal (Web)"/>
    <w:basedOn w:val="Normal"/>
    <w:uiPriority w:val="99"/>
    <w:semiHidden/>
    <w:unhideWhenUsed/>
    <w:rsid w:val="000D635E"/>
    <w:pPr>
      <w:bidi w:val="0"/>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CE7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h1 Char"/>
    <w:basedOn w:val="DefaultParagraphFont"/>
    <w:link w:val="Heading1"/>
    <w:rsid w:val="001E4C5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E4C58"/>
    <w:pPr>
      <w:outlineLvl w:val="9"/>
    </w:pPr>
    <w:rPr>
      <w:rtl/>
      <w:cs/>
    </w:rPr>
  </w:style>
  <w:style w:type="character" w:styleId="IntenseEmphasis">
    <w:name w:val="Intense Emphasis"/>
    <w:basedOn w:val="DefaultParagraphFont"/>
    <w:uiPriority w:val="21"/>
    <w:qFormat/>
    <w:rsid w:val="004C2949"/>
    <w:rPr>
      <w:b/>
      <w:bCs/>
      <w:i/>
      <w:iCs/>
      <w:color w:val="4F81BD" w:themeColor="accent1"/>
    </w:rPr>
  </w:style>
  <w:style w:type="paragraph" w:styleId="IntenseQuote">
    <w:name w:val="Intense Quote"/>
    <w:basedOn w:val="Normal"/>
    <w:next w:val="Normal"/>
    <w:link w:val="IntenseQuoteChar"/>
    <w:uiPriority w:val="30"/>
    <w:qFormat/>
    <w:rsid w:val="004C294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C2949"/>
    <w:rPr>
      <w:b/>
      <w:bCs/>
      <w:i/>
      <w:iCs/>
      <w:color w:val="4F81BD" w:themeColor="accent1"/>
    </w:rPr>
  </w:style>
  <w:style w:type="paragraph" w:styleId="TOC1">
    <w:name w:val="toc 1"/>
    <w:basedOn w:val="Normal"/>
    <w:next w:val="Normal"/>
    <w:autoRedefine/>
    <w:uiPriority w:val="39"/>
    <w:unhideWhenUsed/>
    <w:rsid w:val="0071237B"/>
    <w:pPr>
      <w:tabs>
        <w:tab w:val="left" w:pos="1760"/>
        <w:tab w:val="right" w:leader="dot" w:pos="8296"/>
      </w:tabs>
      <w:spacing w:after="100"/>
    </w:pPr>
  </w:style>
  <w:style w:type="character" w:customStyle="1" w:styleId="Heading2Char">
    <w:name w:val="Heading 2 Char"/>
    <w:aliases w:val="h2 Char"/>
    <w:basedOn w:val="DefaultParagraphFont"/>
    <w:link w:val="Heading2"/>
    <w:rsid w:val="0024733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24733E"/>
    <w:pPr>
      <w:spacing w:after="100"/>
      <w:ind w:left="220"/>
    </w:pPr>
  </w:style>
  <w:style w:type="paragraph" w:styleId="Caption">
    <w:name w:val="caption"/>
    <w:basedOn w:val="Normal"/>
    <w:next w:val="Normal"/>
    <w:link w:val="CaptionChar"/>
    <w:uiPriority w:val="35"/>
    <w:unhideWhenUsed/>
    <w:qFormat/>
    <w:rsid w:val="00CD7C7E"/>
    <w:pPr>
      <w:spacing w:line="240" w:lineRule="auto"/>
    </w:pPr>
    <w:rPr>
      <w:b/>
      <w:bCs/>
      <w:color w:val="4F81BD" w:themeColor="accent1"/>
      <w:sz w:val="18"/>
      <w:szCs w:val="18"/>
    </w:rPr>
  </w:style>
  <w:style w:type="character" w:customStyle="1" w:styleId="Heading3Char">
    <w:name w:val="Heading 3 Char"/>
    <w:aliases w:val="h3 Char,h31 Char,h32 Char,h33 Char,h34 Char,h35 Char,h36 Char,h37 Char"/>
    <w:basedOn w:val="DefaultParagraphFont"/>
    <w:link w:val="Heading3"/>
    <w:rsid w:val="004E6B64"/>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04B7B"/>
    <w:pPr>
      <w:spacing w:after="100"/>
      <w:ind w:left="440"/>
    </w:pPr>
  </w:style>
  <w:style w:type="table" w:styleId="MediumShading1-Accent1">
    <w:name w:val="Medium Shading 1 Accent 1"/>
    <w:basedOn w:val="TableNormal"/>
    <w:uiPriority w:val="63"/>
    <w:rsid w:val="006875E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875E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875E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Reference">
    <w:name w:val="Subtle Reference"/>
    <w:basedOn w:val="DefaultParagraphFont"/>
    <w:uiPriority w:val="31"/>
    <w:qFormat/>
    <w:rsid w:val="00F73412"/>
    <w:rPr>
      <w:smallCaps/>
      <w:color w:val="C0504D" w:themeColor="accent2"/>
      <w:u w:val="single"/>
    </w:rPr>
  </w:style>
  <w:style w:type="paragraph" w:styleId="TableofFigures">
    <w:name w:val="table of figures"/>
    <w:basedOn w:val="Normal"/>
    <w:next w:val="Normal"/>
    <w:uiPriority w:val="99"/>
    <w:unhideWhenUsed/>
    <w:rsid w:val="00D74617"/>
    <w:pPr>
      <w:spacing w:after="0"/>
    </w:pPr>
  </w:style>
  <w:style w:type="character" w:styleId="CommentReference">
    <w:name w:val="annotation reference"/>
    <w:basedOn w:val="DefaultParagraphFont"/>
    <w:uiPriority w:val="99"/>
    <w:semiHidden/>
    <w:unhideWhenUsed/>
    <w:rsid w:val="008E5CD8"/>
    <w:rPr>
      <w:sz w:val="16"/>
      <w:szCs w:val="16"/>
    </w:rPr>
  </w:style>
  <w:style w:type="paragraph" w:styleId="CommentText">
    <w:name w:val="annotation text"/>
    <w:basedOn w:val="Normal"/>
    <w:link w:val="CommentTextChar"/>
    <w:uiPriority w:val="99"/>
    <w:semiHidden/>
    <w:unhideWhenUsed/>
    <w:rsid w:val="008E5CD8"/>
    <w:pPr>
      <w:spacing w:line="240" w:lineRule="auto"/>
    </w:pPr>
    <w:rPr>
      <w:sz w:val="20"/>
      <w:szCs w:val="20"/>
    </w:rPr>
  </w:style>
  <w:style w:type="character" w:customStyle="1" w:styleId="CommentTextChar">
    <w:name w:val="Comment Text Char"/>
    <w:basedOn w:val="DefaultParagraphFont"/>
    <w:link w:val="CommentText"/>
    <w:uiPriority w:val="99"/>
    <w:semiHidden/>
    <w:rsid w:val="008E5CD8"/>
    <w:rPr>
      <w:sz w:val="20"/>
      <w:szCs w:val="20"/>
    </w:rPr>
  </w:style>
  <w:style w:type="paragraph" w:styleId="CommentSubject">
    <w:name w:val="annotation subject"/>
    <w:basedOn w:val="CommentText"/>
    <w:next w:val="CommentText"/>
    <w:link w:val="CommentSubjectChar"/>
    <w:uiPriority w:val="99"/>
    <w:semiHidden/>
    <w:unhideWhenUsed/>
    <w:rsid w:val="008E5CD8"/>
    <w:rPr>
      <w:b/>
      <w:bCs/>
    </w:rPr>
  </w:style>
  <w:style w:type="character" w:customStyle="1" w:styleId="CommentSubjectChar">
    <w:name w:val="Comment Subject Char"/>
    <w:basedOn w:val="CommentTextChar"/>
    <w:link w:val="CommentSubject"/>
    <w:uiPriority w:val="99"/>
    <w:semiHidden/>
    <w:rsid w:val="008E5CD8"/>
    <w:rPr>
      <w:b/>
      <w:bCs/>
      <w:sz w:val="20"/>
      <w:szCs w:val="20"/>
    </w:rPr>
  </w:style>
  <w:style w:type="paragraph" w:styleId="Revision">
    <w:name w:val="Revision"/>
    <w:hidden/>
    <w:uiPriority w:val="99"/>
    <w:semiHidden/>
    <w:rsid w:val="004B3508"/>
    <w:pPr>
      <w:spacing w:after="0" w:line="240" w:lineRule="auto"/>
    </w:pPr>
  </w:style>
  <w:style w:type="character" w:customStyle="1" w:styleId="apple-style-span">
    <w:name w:val="apple-style-span"/>
    <w:basedOn w:val="DefaultParagraphFont"/>
    <w:rsid w:val="0017790B"/>
  </w:style>
  <w:style w:type="character" w:styleId="FollowedHyperlink">
    <w:name w:val="FollowedHyperlink"/>
    <w:basedOn w:val="DefaultParagraphFont"/>
    <w:uiPriority w:val="99"/>
    <w:semiHidden/>
    <w:unhideWhenUsed/>
    <w:rsid w:val="00F4326C"/>
    <w:rPr>
      <w:color w:val="800080" w:themeColor="followedHyperlink"/>
      <w:u w:val="single"/>
    </w:rPr>
  </w:style>
  <w:style w:type="character" w:customStyle="1" w:styleId="Heading4Char">
    <w:name w:val="Heading 4 Char"/>
    <w:basedOn w:val="DefaultParagraphFont"/>
    <w:link w:val="Heading4"/>
    <w:uiPriority w:val="9"/>
    <w:rsid w:val="00F4326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4326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4326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432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4326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4326C"/>
    <w:rPr>
      <w:rFonts w:asciiTheme="majorHAnsi" w:eastAsiaTheme="majorEastAsia" w:hAnsiTheme="majorHAnsi" w:cstheme="majorBidi"/>
      <w:i/>
      <w:iCs/>
      <w:color w:val="404040" w:themeColor="text1" w:themeTint="BF"/>
      <w:sz w:val="20"/>
      <w:szCs w:val="20"/>
    </w:rPr>
  </w:style>
  <w:style w:type="character" w:customStyle="1" w:styleId="hps">
    <w:name w:val="hps"/>
    <w:basedOn w:val="DefaultParagraphFont"/>
    <w:rsid w:val="0011330A"/>
  </w:style>
  <w:style w:type="character" w:styleId="Emphasis">
    <w:name w:val="Emphasis"/>
    <w:uiPriority w:val="20"/>
    <w:qFormat/>
    <w:rsid w:val="00C727EC"/>
    <w:rPr>
      <w:b/>
      <w:i/>
      <w:spacing w:val="10"/>
    </w:rPr>
  </w:style>
  <w:style w:type="character" w:customStyle="1" w:styleId="CaptionChar">
    <w:name w:val="Caption Char"/>
    <w:link w:val="Caption"/>
    <w:uiPriority w:val="35"/>
    <w:rsid w:val="00427729"/>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2050">
      <w:bodyDiv w:val="1"/>
      <w:marLeft w:val="0"/>
      <w:marRight w:val="0"/>
      <w:marTop w:val="0"/>
      <w:marBottom w:val="0"/>
      <w:divBdr>
        <w:top w:val="none" w:sz="0" w:space="0" w:color="auto"/>
        <w:left w:val="none" w:sz="0" w:space="0" w:color="auto"/>
        <w:bottom w:val="none" w:sz="0" w:space="0" w:color="auto"/>
        <w:right w:val="none" w:sz="0" w:space="0" w:color="auto"/>
      </w:divBdr>
    </w:div>
    <w:div w:id="41484425">
      <w:bodyDiv w:val="1"/>
      <w:marLeft w:val="0"/>
      <w:marRight w:val="0"/>
      <w:marTop w:val="0"/>
      <w:marBottom w:val="0"/>
      <w:divBdr>
        <w:top w:val="none" w:sz="0" w:space="0" w:color="auto"/>
        <w:left w:val="none" w:sz="0" w:space="0" w:color="auto"/>
        <w:bottom w:val="none" w:sz="0" w:space="0" w:color="auto"/>
        <w:right w:val="none" w:sz="0" w:space="0" w:color="auto"/>
      </w:divBdr>
    </w:div>
    <w:div w:id="50613533">
      <w:bodyDiv w:val="1"/>
      <w:marLeft w:val="0"/>
      <w:marRight w:val="0"/>
      <w:marTop w:val="0"/>
      <w:marBottom w:val="0"/>
      <w:divBdr>
        <w:top w:val="none" w:sz="0" w:space="0" w:color="auto"/>
        <w:left w:val="none" w:sz="0" w:space="0" w:color="auto"/>
        <w:bottom w:val="none" w:sz="0" w:space="0" w:color="auto"/>
        <w:right w:val="none" w:sz="0" w:space="0" w:color="auto"/>
      </w:divBdr>
    </w:div>
    <w:div w:id="98063921">
      <w:bodyDiv w:val="1"/>
      <w:marLeft w:val="0"/>
      <w:marRight w:val="0"/>
      <w:marTop w:val="0"/>
      <w:marBottom w:val="0"/>
      <w:divBdr>
        <w:top w:val="none" w:sz="0" w:space="0" w:color="auto"/>
        <w:left w:val="none" w:sz="0" w:space="0" w:color="auto"/>
        <w:bottom w:val="none" w:sz="0" w:space="0" w:color="auto"/>
        <w:right w:val="none" w:sz="0" w:space="0" w:color="auto"/>
      </w:divBdr>
      <w:divsChild>
        <w:div w:id="2098670628">
          <w:marLeft w:val="547"/>
          <w:marRight w:val="0"/>
          <w:marTop w:val="154"/>
          <w:marBottom w:val="0"/>
          <w:divBdr>
            <w:top w:val="none" w:sz="0" w:space="0" w:color="auto"/>
            <w:left w:val="none" w:sz="0" w:space="0" w:color="auto"/>
            <w:bottom w:val="none" w:sz="0" w:space="0" w:color="auto"/>
            <w:right w:val="none" w:sz="0" w:space="0" w:color="auto"/>
          </w:divBdr>
        </w:div>
      </w:divsChild>
    </w:div>
    <w:div w:id="107354712">
      <w:bodyDiv w:val="1"/>
      <w:marLeft w:val="0"/>
      <w:marRight w:val="0"/>
      <w:marTop w:val="0"/>
      <w:marBottom w:val="0"/>
      <w:divBdr>
        <w:top w:val="none" w:sz="0" w:space="0" w:color="auto"/>
        <w:left w:val="none" w:sz="0" w:space="0" w:color="auto"/>
        <w:bottom w:val="none" w:sz="0" w:space="0" w:color="auto"/>
        <w:right w:val="none" w:sz="0" w:space="0" w:color="auto"/>
      </w:divBdr>
    </w:div>
    <w:div w:id="144707638">
      <w:bodyDiv w:val="1"/>
      <w:marLeft w:val="0"/>
      <w:marRight w:val="0"/>
      <w:marTop w:val="0"/>
      <w:marBottom w:val="0"/>
      <w:divBdr>
        <w:top w:val="none" w:sz="0" w:space="0" w:color="auto"/>
        <w:left w:val="none" w:sz="0" w:space="0" w:color="auto"/>
        <w:bottom w:val="none" w:sz="0" w:space="0" w:color="auto"/>
        <w:right w:val="none" w:sz="0" w:space="0" w:color="auto"/>
      </w:divBdr>
    </w:div>
    <w:div w:id="189221550">
      <w:bodyDiv w:val="1"/>
      <w:marLeft w:val="0"/>
      <w:marRight w:val="0"/>
      <w:marTop w:val="0"/>
      <w:marBottom w:val="0"/>
      <w:divBdr>
        <w:top w:val="none" w:sz="0" w:space="0" w:color="auto"/>
        <w:left w:val="none" w:sz="0" w:space="0" w:color="auto"/>
        <w:bottom w:val="none" w:sz="0" w:space="0" w:color="auto"/>
        <w:right w:val="none" w:sz="0" w:space="0" w:color="auto"/>
      </w:divBdr>
    </w:div>
    <w:div w:id="294601209">
      <w:bodyDiv w:val="1"/>
      <w:marLeft w:val="0"/>
      <w:marRight w:val="0"/>
      <w:marTop w:val="0"/>
      <w:marBottom w:val="0"/>
      <w:divBdr>
        <w:top w:val="none" w:sz="0" w:space="0" w:color="auto"/>
        <w:left w:val="none" w:sz="0" w:space="0" w:color="auto"/>
        <w:bottom w:val="none" w:sz="0" w:space="0" w:color="auto"/>
        <w:right w:val="none" w:sz="0" w:space="0" w:color="auto"/>
      </w:divBdr>
      <w:divsChild>
        <w:div w:id="528572344">
          <w:marLeft w:val="547"/>
          <w:marRight w:val="0"/>
          <w:marTop w:val="154"/>
          <w:marBottom w:val="0"/>
          <w:divBdr>
            <w:top w:val="none" w:sz="0" w:space="0" w:color="auto"/>
            <w:left w:val="none" w:sz="0" w:space="0" w:color="auto"/>
            <w:bottom w:val="none" w:sz="0" w:space="0" w:color="auto"/>
            <w:right w:val="none" w:sz="0" w:space="0" w:color="auto"/>
          </w:divBdr>
        </w:div>
        <w:div w:id="1196501005">
          <w:marLeft w:val="547"/>
          <w:marRight w:val="0"/>
          <w:marTop w:val="154"/>
          <w:marBottom w:val="0"/>
          <w:divBdr>
            <w:top w:val="none" w:sz="0" w:space="0" w:color="auto"/>
            <w:left w:val="none" w:sz="0" w:space="0" w:color="auto"/>
            <w:bottom w:val="none" w:sz="0" w:space="0" w:color="auto"/>
            <w:right w:val="none" w:sz="0" w:space="0" w:color="auto"/>
          </w:divBdr>
        </w:div>
      </w:divsChild>
    </w:div>
    <w:div w:id="396050613">
      <w:bodyDiv w:val="1"/>
      <w:marLeft w:val="0"/>
      <w:marRight w:val="0"/>
      <w:marTop w:val="0"/>
      <w:marBottom w:val="0"/>
      <w:divBdr>
        <w:top w:val="none" w:sz="0" w:space="0" w:color="auto"/>
        <w:left w:val="none" w:sz="0" w:space="0" w:color="auto"/>
        <w:bottom w:val="none" w:sz="0" w:space="0" w:color="auto"/>
        <w:right w:val="none" w:sz="0" w:space="0" w:color="auto"/>
      </w:divBdr>
    </w:div>
    <w:div w:id="406805517">
      <w:bodyDiv w:val="1"/>
      <w:marLeft w:val="0"/>
      <w:marRight w:val="0"/>
      <w:marTop w:val="0"/>
      <w:marBottom w:val="0"/>
      <w:divBdr>
        <w:top w:val="none" w:sz="0" w:space="0" w:color="auto"/>
        <w:left w:val="none" w:sz="0" w:space="0" w:color="auto"/>
        <w:bottom w:val="none" w:sz="0" w:space="0" w:color="auto"/>
        <w:right w:val="none" w:sz="0" w:space="0" w:color="auto"/>
      </w:divBdr>
      <w:divsChild>
        <w:div w:id="1748841790">
          <w:marLeft w:val="547"/>
          <w:marRight w:val="0"/>
          <w:marTop w:val="154"/>
          <w:marBottom w:val="0"/>
          <w:divBdr>
            <w:top w:val="none" w:sz="0" w:space="0" w:color="auto"/>
            <w:left w:val="none" w:sz="0" w:space="0" w:color="auto"/>
            <w:bottom w:val="none" w:sz="0" w:space="0" w:color="auto"/>
            <w:right w:val="none" w:sz="0" w:space="0" w:color="auto"/>
          </w:divBdr>
        </w:div>
      </w:divsChild>
    </w:div>
    <w:div w:id="414206825">
      <w:bodyDiv w:val="1"/>
      <w:marLeft w:val="0"/>
      <w:marRight w:val="0"/>
      <w:marTop w:val="0"/>
      <w:marBottom w:val="0"/>
      <w:divBdr>
        <w:top w:val="none" w:sz="0" w:space="0" w:color="auto"/>
        <w:left w:val="none" w:sz="0" w:space="0" w:color="auto"/>
        <w:bottom w:val="none" w:sz="0" w:space="0" w:color="auto"/>
        <w:right w:val="none" w:sz="0" w:space="0" w:color="auto"/>
      </w:divBdr>
    </w:div>
    <w:div w:id="492912921">
      <w:bodyDiv w:val="1"/>
      <w:marLeft w:val="0"/>
      <w:marRight w:val="0"/>
      <w:marTop w:val="0"/>
      <w:marBottom w:val="0"/>
      <w:divBdr>
        <w:top w:val="none" w:sz="0" w:space="0" w:color="auto"/>
        <w:left w:val="none" w:sz="0" w:space="0" w:color="auto"/>
        <w:bottom w:val="none" w:sz="0" w:space="0" w:color="auto"/>
        <w:right w:val="none" w:sz="0" w:space="0" w:color="auto"/>
      </w:divBdr>
      <w:divsChild>
        <w:div w:id="759330361">
          <w:marLeft w:val="547"/>
          <w:marRight w:val="0"/>
          <w:marTop w:val="154"/>
          <w:marBottom w:val="0"/>
          <w:divBdr>
            <w:top w:val="none" w:sz="0" w:space="0" w:color="auto"/>
            <w:left w:val="none" w:sz="0" w:space="0" w:color="auto"/>
            <w:bottom w:val="none" w:sz="0" w:space="0" w:color="auto"/>
            <w:right w:val="none" w:sz="0" w:space="0" w:color="auto"/>
          </w:divBdr>
        </w:div>
      </w:divsChild>
    </w:div>
    <w:div w:id="566498075">
      <w:bodyDiv w:val="1"/>
      <w:marLeft w:val="0"/>
      <w:marRight w:val="0"/>
      <w:marTop w:val="0"/>
      <w:marBottom w:val="0"/>
      <w:divBdr>
        <w:top w:val="none" w:sz="0" w:space="0" w:color="auto"/>
        <w:left w:val="none" w:sz="0" w:space="0" w:color="auto"/>
        <w:bottom w:val="none" w:sz="0" w:space="0" w:color="auto"/>
        <w:right w:val="none" w:sz="0" w:space="0" w:color="auto"/>
      </w:divBdr>
    </w:div>
    <w:div w:id="739400599">
      <w:bodyDiv w:val="1"/>
      <w:marLeft w:val="0"/>
      <w:marRight w:val="0"/>
      <w:marTop w:val="0"/>
      <w:marBottom w:val="0"/>
      <w:divBdr>
        <w:top w:val="none" w:sz="0" w:space="0" w:color="auto"/>
        <w:left w:val="none" w:sz="0" w:space="0" w:color="auto"/>
        <w:bottom w:val="none" w:sz="0" w:space="0" w:color="auto"/>
        <w:right w:val="none" w:sz="0" w:space="0" w:color="auto"/>
      </w:divBdr>
    </w:div>
    <w:div w:id="745344397">
      <w:bodyDiv w:val="1"/>
      <w:marLeft w:val="0"/>
      <w:marRight w:val="0"/>
      <w:marTop w:val="0"/>
      <w:marBottom w:val="0"/>
      <w:divBdr>
        <w:top w:val="none" w:sz="0" w:space="0" w:color="auto"/>
        <w:left w:val="none" w:sz="0" w:space="0" w:color="auto"/>
        <w:bottom w:val="none" w:sz="0" w:space="0" w:color="auto"/>
        <w:right w:val="none" w:sz="0" w:space="0" w:color="auto"/>
      </w:divBdr>
    </w:div>
    <w:div w:id="829061185">
      <w:bodyDiv w:val="1"/>
      <w:marLeft w:val="0"/>
      <w:marRight w:val="0"/>
      <w:marTop w:val="0"/>
      <w:marBottom w:val="0"/>
      <w:divBdr>
        <w:top w:val="none" w:sz="0" w:space="0" w:color="auto"/>
        <w:left w:val="none" w:sz="0" w:space="0" w:color="auto"/>
        <w:bottom w:val="none" w:sz="0" w:space="0" w:color="auto"/>
        <w:right w:val="none" w:sz="0" w:space="0" w:color="auto"/>
      </w:divBdr>
      <w:divsChild>
        <w:div w:id="447552495">
          <w:marLeft w:val="446"/>
          <w:marRight w:val="0"/>
          <w:marTop w:val="0"/>
          <w:marBottom w:val="0"/>
          <w:divBdr>
            <w:top w:val="none" w:sz="0" w:space="0" w:color="auto"/>
            <w:left w:val="none" w:sz="0" w:space="0" w:color="auto"/>
            <w:bottom w:val="none" w:sz="0" w:space="0" w:color="auto"/>
            <w:right w:val="none" w:sz="0" w:space="0" w:color="auto"/>
          </w:divBdr>
        </w:div>
      </w:divsChild>
    </w:div>
    <w:div w:id="841237159">
      <w:bodyDiv w:val="1"/>
      <w:marLeft w:val="0"/>
      <w:marRight w:val="0"/>
      <w:marTop w:val="0"/>
      <w:marBottom w:val="0"/>
      <w:divBdr>
        <w:top w:val="none" w:sz="0" w:space="0" w:color="auto"/>
        <w:left w:val="none" w:sz="0" w:space="0" w:color="auto"/>
        <w:bottom w:val="none" w:sz="0" w:space="0" w:color="auto"/>
        <w:right w:val="none" w:sz="0" w:space="0" w:color="auto"/>
      </w:divBdr>
    </w:div>
    <w:div w:id="935553560">
      <w:bodyDiv w:val="1"/>
      <w:marLeft w:val="0"/>
      <w:marRight w:val="0"/>
      <w:marTop w:val="0"/>
      <w:marBottom w:val="0"/>
      <w:divBdr>
        <w:top w:val="none" w:sz="0" w:space="0" w:color="auto"/>
        <w:left w:val="none" w:sz="0" w:space="0" w:color="auto"/>
        <w:bottom w:val="none" w:sz="0" w:space="0" w:color="auto"/>
        <w:right w:val="none" w:sz="0" w:space="0" w:color="auto"/>
      </w:divBdr>
    </w:div>
    <w:div w:id="943657523">
      <w:bodyDiv w:val="1"/>
      <w:marLeft w:val="0"/>
      <w:marRight w:val="0"/>
      <w:marTop w:val="0"/>
      <w:marBottom w:val="0"/>
      <w:divBdr>
        <w:top w:val="none" w:sz="0" w:space="0" w:color="auto"/>
        <w:left w:val="none" w:sz="0" w:space="0" w:color="auto"/>
        <w:bottom w:val="none" w:sz="0" w:space="0" w:color="auto"/>
        <w:right w:val="none" w:sz="0" w:space="0" w:color="auto"/>
      </w:divBdr>
    </w:div>
    <w:div w:id="1027024489">
      <w:bodyDiv w:val="1"/>
      <w:marLeft w:val="0"/>
      <w:marRight w:val="0"/>
      <w:marTop w:val="0"/>
      <w:marBottom w:val="0"/>
      <w:divBdr>
        <w:top w:val="none" w:sz="0" w:space="0" w:color="auto"/>
        <w:left w:val="none" w:sz="0" w:space="0" w:color="auto"/>
        <w:bottom w:val="none" w:sz="0" w:space="0" w:color="auto"/>
        <w:right w:val="none" w:sz="0" w:space="0" w:color="auto"/>
      </w:divBdr>
    </w:div>
    <w:div w:id="1040587725">
      <w:bodyDiv w:val="1"/>
      <w:marLeft w:val="0"/>
      <w:marRight w:val="0"/>
      <w:marTop w:val="0"/>
      <w:marBottom w:val="0"/>
      <w:divBdr>
        <w:top w:val="none" w:sz="0" w:space="0" w:color="auto"/>
        <w:left w:val="none" w:sz="0" w:space="0" w:color="auto"/>
        <w:bottom w:val="none" w:sz="0" w:space="0" w:color="auto"/>
        <w:right w:val="none" w:sz="0" w:space="0" w:color="auto"/>
      </w:divBdr>
    </w:div>
    <w:div w:id="1098211858">
      <w:bodyDiv w:val="1"/>
      <w:marLeft w:val="0"/>
      <w:marRight w:val="0"/>
      <w:marTop w:val="0"/>
      <w:marBottom w:val="0"/>
      <w:divBdr>
        <w:top w:val="none" w:sz="0" w:space="0" w:color="auto"/>
        <w:left w:val="none" w:sz="0" w:space="0" w:color="auto"/>
        <w:bottom w:val="none" w:sz="0" w:space="0" w:color="auto"/>
        <w:right w:val="none" w:sz="0" w:space="0" w:color="auto"/>
      </w:divBdr>
      <w:divsChild>
        <w:div w:id="812211044">
          <w:marLeft w:val="547"/>
          <w:marRight w:val="0"/>
          <w:marTop w:val="154"/>
          <w:marBottom w:val="0"/>
          <w:divBdr>
            <w:top w:val="none" w:sz="0" w:space="0" w:color="auto"/>
            <w:left w:val="none" w:sz="0" w:space="0" w:color="auto"/>
            <w:bottom w:val="none" w:sz="0" w:space="0" w:color="auto"/>
            <w:right w:val="none" w:sz="0" w:space="0" w:color="auto"/>
          </w:divBdr>
        </w:div>
      </w:divsChild>
    </w:div>
    <w:div w:id="1430466443">
      <w:bodyDiv w:val="1"/>
      <w:marLeft w:val="0"/>
      <w:marRight w:val="0"/>
      <w:marTop w:val="0"/>
      <w:marBottom w:val="0"/>
      <w:divBdr>
        <w:top w:val="none" w:sz="0" w:space="0" w:color="auto"/>
        <w:left w:val="none" w:sz="0" w:space="0" w:color="auto"/>
        <w:bottom w:val="none" w:sz="0" w:space="0" w:color="auto"/>
        <w:right w:val="none" w:sz="0" w:space="0" w:color="auto"/>
      </w:divBdr>
      <w:divsChild>
        <w:div w:id="821849203">
          <w:marLeft w:val="547"/>
          <w:marRight w:val="0"/>
          <w:marTop w:val="154"/>
          <w:marBottom w:val="0"/>
          <w:divBdr>
            <w:top w:val="none" w:sz="0" w:space="0" w:color="auto"/>
            <w:left w:val="none" w:sz="0" w:space="0" w:color="auto"/>
            <w:bottom w:val="none" w:sz="0" w:space="0" w:color="auto"/>
            <w:right w:val="none" w:sz="0" w:space="0" w:color="auto"/>
          </w:divBdr>
        </w:div>
        <w:div w:id="1597249536">
          <w:marLeft w:val="547"/>
          <w:marRight w:val="0"/>
          <w:marTop w:val="154"/>
          <w:marBottom w:val="0"/>
          <w:divBdr>
            <w:top w:val="none" w:sz="0" w:space="0" w:color="auto"/>
            <w:left w:val="none" w:sz="0" w:space="0" w:color="auto"/>
            <w:bottom w:val="none" w:sz="0" w:space="0" w:color="auto"/>
            <w:right w:val="none" w:sz="0" w:space="0" w:color="auto"/>
          </w:divBdr>
        </w:div>
      </w:divsChild>
    </w:div>
    <w:div w:id="1558053095">
      <w:bodyDiv w:val="1"/>
      <w:marLeft w:val="0"/>
      <w:marRight w:val="0"/>
      <w:marTop w:val="0"/>
      <w:marBottom w:val="0"/>
      <w:divBdr>
        <w:top w:val="none" w:sz="0" w:space="0" w:color="auto"/>
        <w:left w:val="none" w:sz="0" w:space="0" w:color="auto"/>
        <w:bottom w:val="none" w:sz="0" w:space="0" w:color="auto"/>
        <w:right w:val="none" w:sz="0" w:space="0" w:color="auto"/>
      </w:divBdr>
    </w:div>
    <w:div w:id="1700622269">
      <w:bodyDiv w:val="1"/>
      <w:marLeft w:val="0"/>
      <w:marRight w:val="0"/>
      <w:marTop w:val="0"/>
      <w:marBottom w:val="0"/>
      <w:divBdr>
        <w:top w:val="none" w:sz="0" w:space="0" w:color="auto"/>
        <w:left w:val="none" w:sz="0" w:space="0" w:color="auto"/>
        <w:bottom w:val="none" w:sz="0" w:space="0" w:color="auto"/>
        <w:right w:val="none" w:sz="0" w:space="0" w:color="auto"/>
      </w:divBdr>
      <w:divsChild>
        <w:div w:id="1456682958">
          <w:marLeft w:val="547"/>
          <w:marRight w:val="0"/>
          <w:marTop w:val="154"/>
          <w:marBottom w:val="0"/>
          <w:divBdr>
            <w:top w:val="none" w:sz="0" w:space="0" w:color="auto"/>
            <w:left w:val="none" w:sz="0" w:space="0" w:color="auto"/>
            <w:bottom w:val="none" w:sz="0" w:space="0" w:color="auto"/>
            <w:right w:val="none" w:sz="0" w:space="0" w:color="auto"/>
          </w:divBdr>
        </w:div>
      </w:divsChild>
    </w:div>
    <w:div w:id="1712881305">
      <w:bodyDiv w:val="1"/>
      <w:marLeft w:val="0"/>
      <w:marRight w:val="0"/>
      <w:marTop w:val="0"/>
      <w:marBottom w:val="0"/>
      <w:divBdr>
        <w:top w:val="none" w:sz="0" w:space="0" w:color="auto"/>
        <w:left w:val="none" w:sz="0" w:space="0" w:color="auto"/>
        <w:bottom w:val="none" w:sz="0" w:space="0" w:color="auto"/>
        <w:right w:val="none" w:sz="0" w:space="0" w:color="auto"/>
      </w:divBdr>
    </w:div>
    <w:div w:id="1756052044">
      <w:bodyDiv w:val="1"/>
      <w:marLeft w:val="0"/>
      <w:marRight w:val="0"/>
      <w:marTop w:val="0"/>
      <w:marBottom w:val="0"/>
      <w:divBdr>
        <w:top w:val="none" w:sz="0" w:space="0" w:color="auto"/>
        <w:left w:val="none" w:sz="0" w:space="0" w:color="auto"/>
        <w:bottom w:val="none" w:sz="0" w:space="0" w:color="auto"/>
        <w:right w:val="none" w:sz="0" w:space="0" w:color="auto"/>
      </w:divBdr>
    </w:div>
    <w:div w:id="1758402154">
      <w:bodyDiv w:val="1"/>
      <w:marLeft w:val="0"/>
      <w:marRight w:val="0"/>
      <w:marTop w:val="0"/>
      <w:marBottom w:val="0"/>
      <w:divBdr>
        <w:top w:val="none" w:sz="0" w:space="0" w:color="auto"/>
        <w:left w:val="none" w:sz="0" w:space="0" w:color="auto"/>
        <w:bottom w:val="none" w:sz="0" w:space="0" w:color="auto"/>
        <w:right w:val="none" w:sz="0" w:space="0" w:color="auto"/>
      </w:divBdr>
    </w:div>
    <w:div w:id="1775589183">
      <w:bodyDiv w:val="1"/>
      <w:marLeft w:val="0"/>
      <w:marRight w:val="0"/>
      <w:marTop w:val="0"/>
      <w:marBottom w:val="0"/>
      <w:divBdr>
        <w:top w:val="none" w:sz="0" w:space="0" w:color="auto"/>
        <w:left w:val="none" w:sz="0" w:space="0" w:color="auto"/>
        <w:bottom w:val="none" w:sz="0" w:space="0" w:color="auto"/>
        <w:right w:val="none" w:sz="0" w:space="0" w:color="auto"/>
      </w:divBdr>
      <w:divsChild>
        <w:div w:id="1569683277">
          <w:marLeft w:val="446"/>
          <w:marRight w:val="0"/>
          <w:marTop w:val="0"/>
          <w:marBottom w:val="0"/>
          <w:divBdr>
            <w:top w:val="none" w:sz="0" w:space="0" w:color="auto"/>
            <w:left w:val="none" w:sz="0" w:space="0" w:color="auto"/>
            <w:bottom w:val="none" w:sz="0" w:space="0" w:color="auto"/>
            <w:right w:val="none" w:sz="0" w:space="0" w:color="auto"/>
          </w:divBdr>
        </w:div>
      </w:divsChild>
    </w:div>
    <w:div w:id="1832060968">
      <w:bodyDiv w:val="1"/>
      <w:marLeft w:val="0"/>
      <w:marRight w:val="0"/>
      <w:marTop w:val="0"/>
      <w:marBottom w:val="0"/>
      <w:divBdr>
        <w:top w:val="none" w:sz="0" w:space="0" w:color="auto"/>
        <w:left w:val="none" w:sz="0" w:space="0" w:color="auto"/>
        <w:bottom w:val="none" w:sz="0" w:space="0" w:color="auto"/>
        <w:right w:val="none" w:sz="0" w:space="0" w:color="auto"/>
      </w:divBdr>
    </w:div>
    <w:div w:id="1893693726">
      <w:bodyDiv w:val="1"/>
      <w:marLeft w:val="0"/>
      <w:marRight w:val="0"/>
      <w:marTop w:val="0"/>
      <w:marBottom w:val="0"/>
      <w:divBdr>
        <w:top w:val="none" w:sz="0" w:space="0" w:color="auto"/>
        <w:left w:val="none" w:sz="0" w:space="0" w:color="auto"/>
        <w:bottom w:val="none" w:sz="0" w:space="0" w:color="auto"/>
        <w:right w:val="none" w:sz="0" w:space="0" w:color="auto"/>
      </w:divBdr>
    </w:div>
    <w:div w:id="1954089317">
      <w:bodyDiv w:val="1"/>
      <w:marLeft w:val="0"/>
      <w:marRight w:val="0"/>
      <w:marTop w:val="0"/>
      <w:marBottom w:val="0"/>
      <w:divBdr>
        <w:top w:val="none" w:sz="0" w:space="0" w:color="auto"/>
        <w:left w:val="none" w:sz="0" w:space="0" w:color="auto"/>
        <w:bottom w:val="none" w:sz="0" w:space="0" w:color="auto"/>
        <w:right w:val="none" w:sz="0" w:space="0" w:color="auto"/>
      </w:divBdr>
      <w:divsChild>
        <w:div w:id="1272126498">
          <w:marLeft w:val="547"/>
          <w:marRight w:val="0"/>
          <w:marTop w:val="154"/>
          <w:marBottom w:val="0"/>
          <w:divBdr>
            <w:top w:val="none" w:sz="0" w:space="0" w:color="auto"/>
            <w:left w:val="none" w:sz="0" w:space="0" w:color="auto"/>
            <w:bottom w:val="none" w:sz="0" w:space="0" w:color="auto"/>
            <w:right w:val="none" w:sz="0" w:space="0" w:color="auto"/>
          </w:divBdr>
        </w:div>
        <w:div w:id="1970738914">
          <w:marLeft w:val="547"/>
          <w:marRight w:val="0"/>
          <w:marTop w:val="154"/>
          <w:marBottom w:val="0"/>
          <w:divBdr>
            <w:top w:val="none" w:sz="0" w:space="0" w:color="auto"/>
            <w:left w:val="none" w:sz="0" w:space="0" w:color="auto"/>
            <w:bottom w:val="none" w:sz="0" w:space="0" w:color="auto"/>
            <w:right w:val="none" w:sz="0" w:space="0" w:color="auto"/>
          </w:divBdr>
        </w:div>
      </w:divsChild>
    </w:div>
    <w:div w:id="1957830791">
      <w:bodyDiv w:val="1"/>
      <w:marLeft w:val="0"/>
      <w:marRight w:val="0"/>
      <w:marTop w:val="0"/>
      <w:marBottom w:val="0"/>
      <w:divBdr>
        <w:top w:val="none" w:sz="0" w:space="0" w:color="auto"/>
        <w:left w:val="none" w:sz="0" w:space="0" w:color="auto"/>
        <w:bottom w:val="none" w:sz="0" w:space="0" w:color="auto"/>
        <w:right w:val="none" w:sz="0" w:space="0" w:color="auto"/>
      </w:divBdr>
    </w:div>
    <w:div w:id="2045783502">
      <w:bodyDiv w:val="1"/>
      <w:marLeft w:val="0"/>
      <w:marRight w:val="0"/>
      <w:marTop w:val="0"/>
      <w:marBottom w:val="0"/>
      <w:divBdr>
        <w:top w:val="none" w:sz="0" w:space="0" w:color="auto"/>
        <w:left w:val="none" w:sz="0" w:space="0" w:color="auto"/>
        <w:bottom w:val="none" w:sz="0" w:space="0" w:color="auto"/>
        <w:right w:val="none" w:sz="0" w:space="0" w:color="auto"/>
      </w:divBdr>
    </w:div>
    <w:div w:id="2052874889">
      <w:bodyDiv w:val="1"/>
      <w:marLeft w:val="0"/>
      <w:marRight w:val="0"/>
      <w:marTop w:val="0"/>
      <w:marBottom w:val="0"/>
      <w:divBdr>
        <w:top w:val="none" w:sz="0" w:space="0" w:color="auto"/>
        <w:left w:val="none" w:sz="0" w:space="0" w:color="auto"/>
        <w:bottom w:val="none" w:sz="0" w:space="0" w:color="auto"/>
        <w:right w:val="none" w:sz="0" w:space="0" w:color="auto"/>
      </w:divBdr>
      <w:divsChild>
        <w:div w:id="1922837267">
          <w:marLeft w:val="547"/>
          <w:marRight w:val="0"/>
          <w:marTop w:val="154"/>
          <w:marBottom w:val="0"/>
          <w:divBdr>
            <w:top w:val="none" w:sz="0" w:space="0" w:color="auto"/>
            <w:left w:val="none" w:sz="0" w:space="0" w:color="auto"/>
            <w:bottom w:val="none" w:sz="0" w:space="0" w:color="auto"/>
            <w:right w:val="none" w:sz="0" w:space="0" w:color="auto"/>
          </w:divBdr>
        </w:div>
      </w:divsChild>
    </w:div>
    <w:div w:id="2084519756">
      <w:bodyDiv w:val="1"/>
      <w:marLeft w:val="0"/>
      <w:marRight w:val="0"/>
      <w:marTop w:val="0"/>
      <w:marBottom w:val="0"/>
      <w:divBdr>
        <w:top w:val="none" w:sz="0" w:space="0" w:color="auto"/>
        <w:left w:val="none" w:sz="0" w:space="0" w:color="auto"/>
        <w:bottom w:val="none" w:sz="0" w:space="0" w:color="auto"/>
        <w:right w:val="none" w:sz="0" w:space="0" w:color="auto"/>
      </w:divBdr>
    </w:div>
    <w:div w:id="212942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mbol-generator.googlecode.com/svn/docs/Project_Document/Part_B/Symbol_Generator_Project_Document_Part_B.docx"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410.png"/><Relationship Id="rId89" Type="http://schemas.openxmlformats.org/officeDocument/2006/relationships/image" Target="media/image61.png"/><Relationship Id="rId112" Type="http://schemas.openxmlformats.org/officeDocument/2006/relationships/hyperlink" Target="http://moran-zvika-project.googlecode.com/svn/" TargetMode="External"/><Relationship Id="rId16" Type="http://schemas.openxmlformats.org/officeDocument/2006/relationships/image" Target="media/image2.png"/><Relationship Id="rId107" Type="http://schemas.openxmlformats.org/officeDocument/2006/relationships/image" Target="media/image77.png"/><Relationship Id="rId11" Type="http://schemas.openxmlformats.org/officeDocument/2006/relationships/hyperlink" Target="http://university.altera.com/materials/boards/de2/"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190.png"/><Relationship Id="rId40" Type="http://schemas.openxmlformats.org/officeDocument/2006/relationships/image" Target="media/image220.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oleObject" Target="embeddings/oleObject1.bin"/><Relationship Id="rId66" Type="http://schemas.openxmlformats.org/officeDocument/2006/relationships/image" Target="media/image45.wmf"/><Relationship Id="rId74" Type="http://schemas.openxmlformats.org/officeDocument/2006/relationships/image" Target="media/image52.jpeg"/><Relationship Id="rId79" Type="http://schemas.openxmlformats.org/officeDocument/2006/relationships/image" Target="media/image56.wmf"/><Relationship Id="rId87" Type="http://schemas.openxmlformats.org/officeDocument/2006/relationships/image" Target="media/image59.png"/><Relationship Id="rId102" Type="http://schemas.openxmlformats.org/officeDocument/2006/relationships/image" Target="media/image72.png"/><Relationship Id="rId110" Type="http://schemas.openxmlformats.org/officeDocument/2006/relationships/image" Target="media/image79.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oleObject" Target="embeddings/oleObject5.bin"/><Relationship Id="rId90" Type="http://schemas.openxmlformats.org/officeDocument/2006/relationships/image" Target="media/image62.png"/><Relationship Id="rId95"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http://fpga-setting-using-flash.googlecode.com/svn/DOC/Project%20document/par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7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wmf"/><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hyperlink" Target="http://youtu.be/QlNaVDeh94A"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oleObject" Target="embeddings/oleObject4.bin"/><Relationship Id="rId85" Type="http://schemas.openxmlformats.org/officeDocument/2006/relationships/hyperlink" Target="http://moran-zvika-project.googlecode.com/svn/trunk/Documentation/" TargetMode="External"/><Relationship Id="rId93" Type="http://schemas.openxmlformats.org/officeDocument/2006/relationships/image" Target="media/image64.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www.altera.com/products/devkits/altera/kit-nios-2c35.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50.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oleObject" Target="embeddings/oleObject2.bin"/><Relationship Id="rId103" Type="http://schemas.openxmlformats.org/officeDocument/2006/relationships/image" Target="media/image73.png"/><Relationship Id="rId108" Type="http://schemas.openxmlformats.org/officeDocument/2006/relationships/hyperlink" Target="http://moran-zvika-project.googlecode.com/svn/trunk/Documentation/vhdl&amp;modelsim%20guid/" TargetMode="External"/><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39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8.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6.png"/><Relationship Id="rId111" Type="http://schemas.openxmlformats.org/officeDocument/2006/relationships/hyperlink" Target="http://moran-zvika-project.googlecode.com/svn/trunk/Documentation/cor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pga-setting-using-flash.googlecode.com/svn/DOC/Project%20document/part%20B/Flash_Setting_Project_Document.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wmf"/><Relationship Id="rId106" Type="http://schemas.openxmlformats.org/officeDocument/2006/relationships/image" Target="media/image76.png"/><Relationship Id="rId114" Type="http://schemas.openxmlformats.org/officeDocument/2006/relationships/header" Target="header1.xml"/><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oleObject" Target="embeddings/oleObject3.bin"/><Relationship Id="rId81" Type="http://schemas.openxmlformats.org/officeDocument/2006/relationships/image" Target="media/image57.wmf"/><Relationship Id="rId86" Type="http://schemas.openxmlformats.org/officeDocument/2006/relationships/hyperlink" Target="http://moran-zvika-project.googlecode.com/svn/trunk/Documentation/core/%d7%a1%d7%99%d7%9e%d7%95%d7%9c%d7%a6%d7%99%d7%95%d7%aa%20internal_logic_ananlyzer_core_top.docx" TargetMode="External"/><Relationship Id="rId94" Type="http://schemas.openxmlformats.org/officeDocument/2006/relationships/hyperlink" Target="http://moran-zvika-project.googlecode.com/svn/trunk/Documentation/TOP/Registers%20Simulations/" TargetMode="External"/><Relationship Id="rId99" Type="http://schemas.openxmlformats.org/officeDocument/2006/relationships/image" Target="media/image69.png"/><Relationship Id="rId10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compressor-decompressor.googlecode.com/svn/DOC/Project_Doc/project_document_lzrw3_compression_core.doc"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moran-zvika-project.googlecode.com/svn/trunk/Documentation/TOP/SIMULATIONS/"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CEADAF-D297-46BF-A74E-DAB1D1AD0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95</Pages>
  <Words>17029</Words>
  <Characters>85149</Characters>
  <Application>Microsoft Office Word</Application>
  <DocSecurity>0</DocSecurity>
  <Lines>709</Lines>
  <Paragraphs>203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Internal Logic Analyzer Core</vt:lpstr>
      <vt:lpstr>Internal Logic Analyzer Core</vt:lpstr>
    </vt:vector>
  </TitlesOfParts>
  <Company/>
  <LinksUpToDate>false</LinksUpToDate>
  <CharactersWithSpaces>101975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Logic Analyzer Core</dc:title>
  <dc:creator>A;Zvika Pery</dc:creator>
  <cp:lastModifiedBy>מורן כץ</cp:lastModifiedBy>
  <cp:revision>3</cp:revision>
  <dcterms:created xsi:type="dcterms:W3CDTF">2014-01-26T15:10:00Z</dcterms:created>
  <dcterms:modified xsi:type="dcterms:W3CDTF">2014-02-02T12:41:00Z</dcterms:modified>
</cp:coreProperties>
</file>