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 xml:space="preserve">High Speed Digital System </w:t>
      </w:r>
      <w:commentRangeStart w:id="0"/>
      <w:r w:rsidRPr="00CD368B">
        <w:rPr>
          <w:sz w:val="44"/>
          <w:szCs w:val="44"/>
        </w:rPr>
        <w:t>Lab</w:t>
      </w:r>
      <w:commentRangeEnd w:id="0"/>
      <w:r w:rsidR="008E5CD8">
        <w:rPr>
          <w:rStyle w:val="af2"/>
          <w:rtl/>
        </w:rPr>
        <w:commentReference w:id="0"/>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3C75BD" w:rsidRPr="00CD368B" w:rsidRDefault="003C75BD"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3C75BD" w:rsidRPr="00CD368B" w:rsidRDefault="003C75BD"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74454F" w:rsidRPr="0074454F" w:rsidDel="0074454F" w:rsidRDefault="0074454F" w:rsidP="0074454F">
      <w:pPr>
        <w:bidi w:val="0"/>
        <w:rPr>
          <w:del w:id="1" w:author="pery" w:date="2013-12-23T20:51:00Z"/>
          <w:sz w:val="32"/>
          <w:szCs w:val="32"/>
          <w:rtl/>
        </w:rPr>
      </w:pPr>
      <w:r>
        <w:rPr>
          <w:sz w:val="32"/>
          <w:szCs w:val="32"/>
        </w:rPr>
        <w:t>Date of last update: 19.12.2013</w:t>
      </w:r>
    </w:p>
    <w:p w:rsidR="00CD368B" w:rsidRPr="00CD368B" w:rsidRDefault="00CD368B" w:rsidP="00CD368B">
      <w:pPr>
        <w:bidi w:val="0"/>
        <w:rPr>
          <w:sz w:val="32"/>
          <w:szCs w:val="32"/>
        </w:rPr>
      </w:pPr>
      <w:r w:rsidRPr="00CD368B">
        <w:rPr>
          <w:sz w:val="32"/>
          <w:szCs w:val="32"/>
        </w:rPr>
        <w:t xml:space="preserve">Students: Moran Katz, </w:t>
      </w:r>
      <w:proofErr w:type="spellStart"/>
      <w:r w:rsidRPr="00CD368B">
        <w:rPr>
          <w:sz w:val="32"/>
          <w:szCs w:val="32"/>
        </w:rPr>
        <w:t>Zvika</w:t>
      </w:r>
      <w:proofErr w:type="spellEnd"/>
      <w:r w:rsidRPr="00CD368B">
        <w:rPr>
          <w:sz w:val="32"/>
          <w:szCs w:val="32"/>
        </w:rPr>
        <w:t xml:space="preserve"> </w:t>
      </w:r>
      <w:proofErr w:type="spellStart"/>
      <w:r w:rsidRPr="00CD368B">
        <w:rPr>
          <w:sz w:val="32"/>
          <w:szCs w:val="32"/>
        </w:rPr>
        <w:t>Pery</w:t>
      </w:r>
      <w:proofErr w:type="spellEnd"/>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1E4C58" w:rsidRDefault="0071237B" w:rsidP="0071237B">
      <w:pPr>
        <w:pStyle w:val="ab"/>
        <w:bidi w:val="0"/>
        <w:rPr>
          <w:rtl w:val="0"/>
          <w:cs w:val="0"/>
        </w:rPr>
      </w:pPr>
      <w:r>
        <w:rPr>
          <w:cs w:val="0"/>
        </w:rPr>
        <w:lastRenderedPageBreak/>
        <w:t xml:space="preserve">TABLE OF </w:t>
      </w:r>
      <w:commentRangeStart w:id="2"/>
      <w:r>
        <w:rPr>
          <w:cs w:val="0"/>
        </w:rPr>
        <w:t>CONTENT</w:t>
      </w:r>
      <w:commentRangeEnd w:id="2"/>
      <w:r w:rsidR="008F1369">
        <w:rPr>
          <w:rStyle w:val="af2"/>
          <w:rFonts w:asciiTheme="minorHAnsi" w:eastAsiaTheme="minorHAnsi" w:hAnsiTheme="minorHAnsi" w:cstheme="minorBidi"/>
          <w:b w:val="0"/>
          <w:bCs w:val="0"/>
          <w:color w:val="auto"/>
          <w:cs w:val="0"/>
        </w:rPr>
        <w:commentReference w:id="2"/>
      </w:r>
    </w:p>
    <w:sdt>
      <w:sdtPr>
        <w:rPr>
          <w:rFonts w:asciiTheme="minorHAnsi" w:eastAsiaTheme="minorHAnsi" w:hAnsiTheme="minorHAnsi" w:cstheme="minorBidi"/>
          <w:b w:val="0"/>
          <w:bCs w:val="0"/>
          <w:color w:val="auto"/>
          <w:sz w:val="22"/>
          <w:szCs w:val="22"/>
          <w:rtl w:val="0"/>
          <w:cs w:val="0"/>
        </w:rPr>
        <w:id w:val="-1504198548"/>
        <w:docPartObj>
          <w:docPartGallery w:val="Table of Contents"/>
          <w:docPartUnique/>
        </w:docPartObj>
      </w:sdtPr>
      <w:sdtContent>
        <w:p w:rsidR="00F73412" w:rsidRDefault="00F73412" w:rsidP="00A1610B">
          <w:pPr>
            <w:pStyle w:val="ab"/>
            <w:bidi w:val="0"/>
            <w:rPr>
              <w:cs w:val="0"/>
            </w:rPr>
          </w:pPr>
        </w:p>
        <w:p w:rsidR="00F73412" w:rsidRDefault="00F97EE3" w:rsidP="00A1610B">
          <w:pPr>
            <w:pStyle w:val="TOC1"/>
            <w:bidi w:val="0"/>
            <w:rPr>
              <w:rFonts w:eastAsiaTheme="minorEastAsia"/>
              <w:noProof/>
              <w:rtl/>
            </w:rPr>
          </w:pPr>
          <w:r>
            <w:fldChar w:fldCharType="begin"/>
          </w:r>
          <w:r w:rsidR="00F73412">
            <w:instrText xml:space="preserve"> TOC \o "1-3" \h \z \u </w:instrText>
          </w:r>
          <w:r>
            <w:fldChar w:fldCharType="separate"/>
          </w:r>
          <w:hyperlink w:anchor="_Toc370066502" w:history="1">
            <w:r w:rsidR="00F73412" w:rsidRPr="00AB6DA4">
              <w:rPr>
                <w:rStyle w:val="Hyperlink"/>
                <w:noProof/>
              </w:rPr>
              <w:t>1</w:t>
            </w:r>
            <w:r w:rsidR="00F73412">
              <w:rPr>
                <w:rFonts w:eastAsiaTheme="minorEastAsia"/>
                <w:noProof/>
                <w:rtl/>
              </w:rPr>
              <w:tab/>
            </w:r>
            <w:r w:rsidR="00F73412" w:rsidRPr="00AB6DA4">
              <w:rPr>
                <w:rStyle w:val="Hyperlink"/>
                <w:noProof/>
              </w:rPr>
              <w:t>INTRODUCTION</w:t>
            </w:r>
            <w:r w:rsidR="0074454F">
              <w:rPr>
                <w:rFonts w:hint="cs"/>
                <w:noProof/>
                <w:webHidden/>
                <w:rtl/>
              </w:rPr>
              <w:t>.....</w:t>
            </w:r>
            <w:r w:rsidR="00F73412">
              <w:rPr>
                <w:noProof/>
                <w:webHidden/>
                <w:rtl/>
              </w:rPr>
              <w:tab/>
            </w:r>
            <w:r>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Toc370066502 \h</w:instrText>
            </w:r>
            <w:r w:rsidR="00F73412">
              <w:rPr>
                <w:noProof/>
                <w:webHidden/>
                <w:rtl/>
              </w:rPr>
              <w:instrText xml:space="preserve"> </w:instrText>
            </w:r>
            <w:r>
              <w:rPr>
                <w:noProof/>
                <w:webHidden/>
                <w:rtl/>
              </w:rPr>
            </w:r>
            <w:r>
              <w:rPr>
                <w:noProof/>
                <w:webHidden/>
                <w:rtl/>
              </w:rPr>
              <w:fldChar w:fldCharType="separate"/>
            </w:r>
            <w:r w:rsidR="00A1610B">
              <w:rPr>
                <w:noProof/>
                <w:webHidden/>
              </w:rPr>
              <w:t>6</w:t>
            </w:r>
            <w:r>
              <w:rPr>
                <w:noProof/>
                <w:webHidden/>
                <w:rtl/>
              </w:rPr>
              <w:fldChar w:fldCharType="end"/>
            </w:r>
          </w:hyperlink>
        </w:p>
        <w:p w:rsidR="00F73412" w:rsidRDefault="003C75BD" w:rsidP="00A1610B">
          <w:pPr>
            <w:pStyle w:val="TOC2"/>
            <w:tabs>
              <w:tab w:val="left" w:pos="1760"/>
              <w:tab w:val="right" w:leader="dot" w:pos="8296"/>
            </w:tabs>
            <w:bidi w:val="0"/>
            <w:rPr>
              <w:rFonts w:eastAsiaTheme="minorEastAsia"/>
              <w:noProof/>
              <w:rtl/>
            </w:rPr>
          </w:pPr>
          <w:hyperlink w:anchor="_Toc370066503" w:history="1">
            <w:r w:rsidR="00F73412" w:rsidRPr="00AB6DA4">
              <w:rPr>
                <w:rStyle w:val="Hyperlink"/>
                <w:noProof/>
              </w:rPr>
              <w:t>1.1</w:t>
            </w:r>
            <w:r w:rsidR="00F73412">
              <w:rPr>
                <w:rFonts w:eastAsiaTheme="minorEastAsia"/>
                <w:noProof/>
                <w:rtl/>
              </w:rPr>
              <w:tab/>
            </w:r>
            <w:r w:rsidR="00F73412" w:rsidRPr="00AB6DA4">
              <w:rPr>
                <w:rStyle w:val="Hyperlink"/>
                <w:noProof/>
              </w:rPr>
              <w:t xml:space="preserve"> ABSTRACT</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Toc370066503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6</w:t>
            </w:r>
            <w:r w:rsidR="00F97EE3">
              <w:rPr>
                <w:noProof/>
                <w:webHidden/>
                <w:rtl/>
              </w:rPr>
              <w:fldChar w:fldCharType="end"/>
            </w:r>
          </w:hyperlink>
        </w:p>
        <w:p w:rsidR="00F73412" w:rsidRDefault="003C75BD" w:rsidP="00A1610B">
          <w:pPr>
            <w:pStyle w:val="TOC2"/>
            <w:tabs>
              <w:tab w:val="left" w:pos="2153"/>
              <w:tab w:val="right" w:leader="dot" w:pos="8296"/>
            </w:tabs>
            <w:bidi w:val="0"/>
            <w:rPr>
              <w:rFonts w:eastAsiaTheme="minorEastAsia"/>
              <w:noProof/>
              <w:rtl/>
            </w:rPr>
          </w:pPr>
          <w:hyperlink w:anchor="_Toc370066504" w:history="1">
            <w:r w:rsidR="00F73412" w:rsidRPr="00AB6DA4">
              <w:rPr>
                <w:rStyle w:val="Hyperlink"/>
                <w:noProof/>
              </w:rPr>
              <w:t>1.2</w:t>
            </w:r>
            <w:r w:rsidR="00F73412">
              <w:rPr>
                <w:rFonts w:eastAsiaTheme="minorEastAsia"/>
                <w:noProof/>
                <w:rtl/>
              </w:rPr>
              <w:tab/>
            </w:r>
            <w:r w:rsidR="00F73412" w:rsidRPr="00AB6DA4">
              <w:rPr>
                <w:rStyle w:val="Hyperlink"/>
                <w:noProof/>
              </w:rPr>
              <w:t xml:space="preserve"> PROJECT GOAL</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Toc370066504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6</w:t>
            </w:r>
            <w:r w:rsidR="00F97EE3">
              <w:rPr>
                <w:noProof/>
                <w:webHidden/>
                <w:rtl/>
              </w:rPr>
              <w:fldChar w:fldCharType="end"/>
            </w:r>
          </w:hyperlink>
        </w:p>
        <w:p w:rsidR="00F73412" w:rsidRDefault="003C75BD" w:rsidP="00A1610B">
          <w:pPr>
            <w:pStyle w:val="TOC2"/>
            <w:tabs>
              <w:tab w:val="left" w:pos="3093"/>
              <w:tab w:val="right" w:leader="dot" w:pos="8296"/>
            </w:tabs>
            <w:bidi w:val="0"/>
            <w:rPr>
              <w:rFonts w:eastAsiaTheme="minorEastAsia"/>
              <w:noProof/>
              <w:rtl/>
            </w:rPr>
          </w:pPr>
          <w:hyperlink w:anchor="_Toc370066505" w:history="1">
            <w:r w:rsidR="00F73412" w:rsidRPr="00AB6DA4">
              <w:rPr>
                <w:rStyle w:val="Hyperlink"/>
                <w:noProof/>
              </w:rPr>
              <w:t>1.3</w:t>
            </w:r>
            <w:r w:rsidR="00F73412">
              <w:rPr>
                <w:rFonts w:eastAsiaTheme="minorEastAsia"/>
                <w:noProof/>
                <w:rtl/>
              </w:rPr>
              <w:tab/>
            </w:r>
            <w:r w:rsidR="00F73412" w:rsidRPr="00AB6DA4">
              <w:rPr>
                <w:rStyle w:val="Hyperlink"/>
                <w:noProof/>
              </w:rPr>
              <w:t xml:space="preserve"> PROJECT REQUIERMENTS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Toc370066505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6</w:t>
            </w:r>
            <w:r w:rsidR="00F97EE3">
              <w:rPr>
                <w:noProof/>
                <w:webHidden/>
                <w:rtl/>
              </w:rPr>
              <w:fldChar w:fldCharType="end"/>
            </w:r>
          </w:hyperlink>
        </w:p>
        <w:p w:rsidR="00F73412" w:rsidRDefault="003C75BD" w:rsidP="00A1610B">
          <w:pPr>
            <w:pStyle w:val="TOC2"/>
            <w:tabs>
              <w:tab w:val="left" w:pos="2548"/>
              <w:tab w:val="right" w:leader="dot" w:pos="8296"/>
            </w:tabs>
            <w:bidi w:val="0"/>
            <w:rPr>
              <w:rFonts w:eastAsiaTheme="minorEastAsia"/>
              <w:noProof/>
              <w:rtl/>
            </w:rPr>
          </w:pPr>
          <w:hyperlink w:anchor="_Toc370066506" w:history="1">
            <w:r w:rsidR="00F73412" w:rsidRPr="00AB6DA4">
              <w:rPr>
                <w:rStyle w:val="Hyperlink"/>
                <w:noProof/>
              </w:rPr>
              <w:t>1.4</w:t>
            </w:r>
            <w:r w:rsidR="00F73412">
              <w:rPr>
                <w:rFonts w:eastAsiaTheme="minorEastAsia"/>
                <w:noProof/>
                <w:rtl/>
              </w:rPr>
              <w:tab/>
            </w:r>
            <w:r w:rsidR="00F73412" w:rsidRPr="00AB6DA4">
              <w:rPr>
                <w:rStyle w:val="Hyperlink"/>
                <w:noProof/>
              </w:rPr>
              <w:t>TOP ARCHITECTURE</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Toc370066506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7</w:t>
            </w:r>
            <w:r w:rsidR="00F97EE3">
              <w:rPr>
                <w:noProof/>
                <w:webHidden/>
                <w:rtl/>
              </w:rPr>
              <w:fldChar w:fldCharType="end"/>
            </w:r>
          </w:hyperlink>
        </w:p>
        <w:p w:rsidR="00F73412" w:rsidRDefault="003C75BD" w:rsidP="00A1610B">
          <w:pPr>
            <w:pStyle w:val="TOC2"/>
            <w:tabs>
              <w:tab w:val="left" w:pos="2716"/>
              <w:tab w:val="right" w:leader="dot" w:pos="8296"/>
            </w:tabs>
            <w:bidi w:val="0"/>
            <w:rPr>
              <w:rFonts w:eastAsiaTheme="minorEastAsia"/>
              <w:noProof/>
              <w:rtl/>
            </w:rPr>
          </w:pPr>
          <w:hyperlink w:anchor="_Toc370066507" w:history="1">
            <w:r w:rsidR="00F73412" w:rsidRPr="00AB6DA4">
              <w:rPr>
                <w:rStyle w:val="Hyperlink"/>
                <w:noProof/>
              </w:rPr>
              <w:t>1.5</w:t>
            </w:r>
            <w:r w:rsidR="00F73412">
              <w:rPr>
                <w:rFonts w:eastAsiaTheme="minorEastAsia"/>
                <w:noProof/>
                <w:rtl/>
              </w:rPr>
              <w:tab/>
            </w:r>
            <w:r w:rsidR="00F73412" w:rsidRPr="00AB6DA4">
              <w:rPr>
                <w:rStyle w:val="Hyperlink"/>
                <w:noProof/>
              </w:rPr>
              <w:t xml:space="preserve"> ENGINEERING TOOLS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Toc370066507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7</w:t>
            </w:r>
            <w:r w:rsidR="00F97EE3">
              <w:rPr>
                <w:noProof/>
                <w:webHidden/>
                <w:rtl/>
              </w:rPr>
              <w:fldChar w:fldCharType="end"/>
            </w:r>
          </w:hyperlink>
        </w:p>
        <w:p w:rsidR="00F73412" w:rsidRDefault="003C75BD" w:rsidP="00A1610B">
          <w:pPr>
            <w:pStyle w:val="TOC1"/>
            <w:tabs>
              <w:tab w:val="left" w:pos="2463"/>
            </w:tabs>
            <w:bidi w:val="0"/>
            <w:rPr>
              <w:rFonts w:eastAsiaTheme="minorEastAsia"/>
              <w:noProof/>
              <w:rtl/>
            </w:rPr>
          </w:pPr>
          <w:hyperlink w:anchor="_Toc370066508" w:history="1">
            <w:r w:rsidR="00F73412" w:rsidRPr="00AB6DA4">
              <w:rPr>
                <w:rStyle w:val="Hyperlink"/>
                <w:noProof/>
              </w:rPr>
              <w:t>2</w:t>
            </w:r>
            <w:r w:rsidR="00F73412">
              <w:rPr>
                <w:rFonts w:eastAsiaTheme="minorEastAsia"/>
                <w:noProof/>
                <w:rtl/>
              </w:rPr>
              <w:tab/>
            </w:r>
            <w:r w:rsidR="00F73412" w:rsidRPr="00AB6DA4">
              <w:rPr>
                <w:rStyle w:val="Hyperlink"/>
                <w:noProof/>
              </w:rPr>
              <w:t xml:space="preserve"> GENERAL 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Toc370066508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8</w:t>
            </w:r>
            <w:r w:rsidR="00F97EE3">
              <w:rPr>
                <w:noProof/>
                <w:webHidden/>
                <w:rtl/>
              </w:rPr>
              <w:fldChar w:fldCharType="end"/>
            </w:r>
          </w:hyperlink>
        </w:p>
        <w:p w:rsidR="00F73412" w:rsidRDefault="003C75BD" w:rsidP="00A1610B">
          <w:pPr>
            <w:pStyle w:val="TOC2"/>
            <w:tabs>
              <w:tab w:val="left" w:pos="1850"/>
              <w:tab w:val="right" w:leader="dot" w:pos="8296"/>
            </w:tabs>
            <w:bidi w:val="0"/>
            <w:rPr>
              <w:rFonts w:eastAsiaTheme="minorEastAsia"/>
              <w:noProof/>
              <w:rtl/>
            </w:rPr>
          </w:pPr>
          <w:hyperlink w:anchor="_Toc370066509" w:history="1">
            <w:r w:rsidR="00F73412" w:rsidRPr="00AB6DA4">
              <w:rPr>
                <w:rStyle w:val="Hyperlink"/>
                <w:noProof/>
              </w:rPr>
              <w:t>2.1</w:t>
            </w:r>
            <w:r w:rsidR="00F73412">
              <w:rPr>
                <w:rFonts w:eastAsiaTheme="minorEastAsia"/>
                <w:noProof/>
                <w:rtl/>
              </w:rPr>
              <w:tab/>
            </w:r>
            <w:r w:rsidR="00F73412" w:rsidRPr="00AB6DA4">
              <w:rPr>
                <w:rStyle w:val="Hyperlink"/>
                <w:noProof/>
              </w:rPr>
              <w:t>DATA FLOW</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Toc370066509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8</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10" w:history="1">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Toc370066510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9</w:t>
            </w:r>
            <w:r w:rsidR="00F97EE3">
              <w:rPr>
                <w:noProof/>
                <w:webHidden/>
                <w:rtl/>
              </w:rPr>
              <w:fldChar w:fldCharType="end"/>
            </w:r>
          </w:hyperlink>
        </w:p>
        <w:p w:rsidR="00F73412" w:rsidRDefault="003C75BD" w:rsidP="00A1610B">
          <w:pPr>
            <w:pStyle w:val="TOC1"/>
            <w:tabs>
              <w:tab w:val="left" w:pos="2368"/>
            </w:tabs>
            <w:bidi w:val="0"/>
            <w:rPr>
              <w:rFonts w:eastAsiaTheme="minorEastAsia"/>
              <w:noProof/>
              <w:rtl/>
            </w:rPr>
          </w:pPr>
          <w:hyperlink w:anchor="_Toc370066511" w:history="1">
            <w:r w:rsidR="00F73412" w:rsidRPr="00AB6DA4">
              <w:rPr>
                <w:rStyle w:val="Hyperlink"/>
                <w:noProof/>
              </w:rPr>
              <w:t>3</w:t>
            </w:r>
            <w:r w:rsidR="00F73412">
              <w:rPr>
                <w:rFonts w:eastAsiaTheme="minorEastAsia"/>
                <w:noProof/>
                <w:rtl/>
              </w:rPr>
              <w:tab/>
            </w:r>
            <w:r w:rsidR="00F73412" w:rsidRPr="00AB6DA4">
              <w:rPr>
                <w:rStyle w:val="Hyperlink"/>
                <w:noProof/>
              </w:rPr>
              <w:t>MICRO ARCHITECTURE</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Toc370066511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11</w:t>
            </w:r>
            <w:r w:rsidR="00F97EE3">
              <w:rPr>
                <w:noProof/>
                <w:webHidden/>
                <w:rtl/>
              </w:rPr>
              <w:fldChar w:fldCharType="end"/>
            </w:r>
          </w:hyperlink>
        </w:p>
        <w:p w:rsidR="00F73412" w:rsidRDefault="003C75BD" w:rsidP="00A1610B">
          <w:pPr>
            <w:pStyle w:val="TOC2"/>
            <w:tabs>
              <w:tab w:val="left" w:pos="2221"/>
              <w:tab w:val="right" w:leader="dot" w:pos="8296"/>
            </w:tabs>
            <w:bidi w:val="0"/>
            <w:rPr>
              <w:rFonts w:eastAsiaTheme="minorEastAsia"/>
              <w:noProof/>
              <w:rtl/>
            </w:rPr>
          </w:pPr>
          <w:hyperlink w:anchor="_Toc370066512" w:history="1">
            <w:r w:rsidR="00F73412" w:rsidRPr="00AB6DA4">
              <w:rPr>
                <w:rStyle w:val="Hyperlink"/>
                <w:noProof/>
              </w:rPr>
              <w:t>3.1</w:t>
            </w:r>
            <w:r w:rsidR="00F73412">
              <w:rPr>
                <w:rFonts w:eastAsiaTheme="minorEastAsia"/>
                <w:noProof/>
                <w:rtl/>
              </w:rPr>
              <w:tab/>
            </w:r>
            <w:r w:rsidR="00F73412" w:rsidRPr="00AB6DA4">
              <w:rPr>
                <w:rStyle w:val="Hyperlink"/>
                <w:noProof/>
              </w:rPr>
              <w:t>REGISTERS UNIT</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Toc370066512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11</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13" w:history="1">
            <w:r w:rsidR="00F73412" w:rsidRPr="00AB6DA4">
              <w:rPr>
                <w:rStyle w:val="Hyperlink"/>
                <w:noProof/>
                <w:shd w:val="clear" w:color="auto" w:fill="FFFFFF"/>
              </w:rPr>
              <w:t>3.1.1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Toc370066513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11</w:t>
            </w:r>
            <w:r w:rsidR="00F97EE3">
              <w:rPr>
                <w:noProof/>
                <w:webHidden/>
                <w:rtl/>
              </w:rPr>
              <w:fldChar w:fldCharType="end"/>
            </w:r>
          </w:hyperlink>
        </w:p>
        <w:p w:rsidR="00F73412" w:rsidRDefault="003C75BD" w:rsidP="00A1610B">
          <w:pPr>
            <w:pStyle w:val="TOC3"/>
            <w:tabs>
              <w:tab w:val="left" w:pos="2163"/>
              <w:tab w:val="right" w:leader="dot" w:pos="8296"/>
            </w:tabs>
            <w:bidi w:val="0"/>
            <w:rPr>
              <w:rFonts w:eastAsiaTheme="minorEastAsia"/>
              <w:noProof/>
              <w:rtl/>
            </w:rPr>
          </w:pPr>
          <w:hyperlink w:anchor="_Toc370066514" w:history="1">
            <w:r w:rsidR="00F73412" w:rsidRPr="00AB6DA4">
              <w:rPr>
                <w:rStyle w:val="Hyperlink"/>
                <w:noProof/>
              </w:rPr>
              <w:t>3.1.2</w:t>
            </w:r>
            <w:r w:rsidR="00F73412">
              <w:rPr>
                <w:rFonts w:eastAsiaTheme="minorEastAsia"/>
                <w:noProof/>
                <w:rtl/>
              </w:rPr>
              <w:tab/>
            </w:r>
            <w:r w:rsidR="00F73412" w:rsidRPr="00AB6DA4">
              <w:rPr>
                <w:rStyle w:val="Hyperlink"/>
                <w:noProof/>
              </w:rPr>
              <w:t>Simulation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Toc370066514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13</w:t>
            </w:r>
            <w:r w:rsidR="00F97EE3">
              <w:rPr>
                <w:noProof/>
                <w:webHidden/>
                <w:rtl/>
              </w:rPr>
              <w:fldChar w:fldCharType="end"/>
            </w:r>
          </w:hyperlink>
        </w:p>
        <w:p w:rsidR="00F73412" w:rsidRDefault="003C75BD" w:rsidP="00A1610B">
          <w:pPr>
            <w:pStyle w:val="TOC2"/>
            <w:tabs>
              <w:tab w:val="left" w:pos="2592"/>
              <w:tab w:val="right" w:leader="dot" w:pos="8296"/>
            </w:tabs>
            <w:bidi w:val="0"/>
            <w:rPr>
              <w:rFonts w:eastAsiaTheme="minorEastAsia"/>
              <w:noProof/>
              <w:rtl/>
            </w:rPr>
          </w:pPr>
          <w:hyperlink w:anchor="_Toc370066515" w:history="1">
            <w:r w:rsidR="00F73412" w:rsidRPr="00AB6DA4">
              <w:rPr>
                <w:rStyle w:val="Hyperlink"/>
                <w:noProof/>
              </w:rPr>
              <w:t>3.2</w:t>
            </w:r>
            <w:r w:rsidR="00F73412">
              <w:rPr>
                <w:rFonts w:eastAsiaTheme="minorEastAsia"/>
                <w:noProof/>
                <w:rtl/>
              </w:rPr>
              <w:tab/>
            </w:r>
            <w:r w:rsidR="00F73412" w:rsidRPr="00AB6DA4">
              <w:rPr>
                <w:rStyle w:val="Hyperlink"/>
                <w:noProof/>
              </w:rPr>
              <w:t>WRITE CONTROLLER</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Toc370066515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14</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16" w:history="1">
            <w:r w:rsidR="00F73412" w:rsidRPr="00AB6DA4">
              <w:rPr>
                <w:rStyle w:val="Hyperlink"/>
                <w:noProof/>
                <w:shd w:val="clear" w:color="auto" w:fill="FFFFFF"/>
              </w:rPr>
              <w:t>3.2.1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Toc370066516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14</w:t>
            </w:r>
            <w:r w:rsidR="00F97EE3">
              <w:rPr>
                <w:noProof/>
                <w:webHidden/>
                <w:rtl/>
              </w:rPr>
              <w:fldChar w:fldCharType="end"/>
            </w:r>
          </w:hyperlink>
        </w:p>
        <w:p w:rsidR="00F73412" w:rsidRDefault="003C75BD" w:rsidP="00A1610B">
          <w:pPr>
            <w:pStyle w:val="TOC3"/>
            <w:tabs>
              <w:tab w:val="left" w:pos="2309"/>
              <w:tab w:val="right" w:leader="dot" w:pos="8296"/>
            </w:tabs>
            <w:bidi w:val="0"/>
            <w:rPr>
              <w:rFonts w:eastAsiaTheme="minorEastAsia"/>
              <w:noProof/>
              <w:rtl/>
            </w:rPr>
          </w:pPr>
          <w:hyperlink w:anchor="_Toc370066517" w:history="1">
            <w:r w:rsidR="00F73412" w:rsidRPr="00AB6DA4">
              <w:rPr>
                <w:rStyle w:val="Hyperlink"/>
                <w:noProof/>
              </w:rPr>
              <w:t>3.2.2</w:t>
            </w:r>
            <w:r w:rsidR="00F73412">
              <w:rPr>
                <w:rFonts w:eastAsiaTheme="minorEastAsia"/>
                <w:noProof/>
                <w:rtl/>
              </w:rPr>
              <w:tab/>
            </w:r>
            <w:r w:rsidR="00F73412" w:rsidRPr="00AB6DA4">
              <w:rPr>
                <w:rStyle w:val="Hyperlink"/>
                <w:noProof/>
              </w:rPr>
              <w:t>SIMULATON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Toc370066517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19</w:t>
            </w:r>
            <w:r w:rsidR="00F97EE3">
              <w:rPr>
                <w:noProof/>
                <w:webHidden/>
                <w:rtl/>
              </w:rPr>
              <w:fldChar w:fldCharType="end"/>
            </w:r>
          </w:hyperlink>
        </w:p>
        <w:p w:rsidR="00F73412" w:rsidRDefault="003C75BD" w:rsidP="00A1610B">
          <w:pPr>
            <w:pStyle w:val="TOC2"/>
            <w:tabs>
              <w:tab w:val="left" w:pos="2497"/>
              <w:tab w:val="right" w:leader="dot" w:pos="8296"/>
            </w:tabs>
            <w:bidi w:val="0"/>
            <w:rPr>
              <w:rFonts w:eastAsiaTheme="minorEastAsia"/>
              <w:noProof/>
              <w:rtl/>
            </w:rPr>
          </w:pPr>
          <w:hyperlink w:anchor="_Toc370066518" w:history="1">
            <w:r w:rsidR="00F73412" w:rsidRPr="00AB6DA4">
              <w:rPr>
                <w:rStyle w:val="Hyperlink"/>
                <w:noProof/>
              </w:rPr>
              <w:t>3.3</w:t>
            </w:r>
            <w:r w:rsidR="00F73412">
              <w:rPr>
                <w:rFonts w:eastAsiaTheme="minorEastAsia"/>
                <w:noProof/>
                <w:rtl/>
              </w:rPr>
              <w:tab/>
            </w:r>
            <w:r w:rsidR="00F73412" w:rsidRPr="00AB6DA4">
              <w:rPr>
                <w:rStyle w:val="Hyperlink"/>
                <w:noProof/>
              </w:rPr>
              <w:t>READ CONTROLLER</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Toc370066518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19</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19" w:history="1">
            <w:r w:rsidR="00F73412" w:rsidRPr="00AB6DA4">
              <w:rPr>
                <w:rStyle w:val="Hyperlink"/>
                <w:noProof/>
                <w:shd w:val="clear" w:color="auto" w:fill="FFFFFF"/>
              </w:rPr>
              <w:t>3.3.1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Toc370066519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19</w:t>
            </w:r>
            <w:r w:rsidR="00F97EE3">
              <w:rPr>
                <w:noProof/>
                <w:webHidden/>
                <w:rtl/>
              </w:rPr>
              <w:fldChar w:fldCharType="end"/>
            </w:r>
          </w:hyperlink>
        </w:p>
        <w:p w:rsidR="00F73412" w:rsidRDefault="003C75BD" w:rsidP="00A1610B">
          <w:pPr>
            <w:pStyle w:val="TOC3"/>
            <w:tabs>
              <w:tab w:val="right" w:leader="dot" w:pos="8296"/>
            </w:tabs>
            <w:bidi w:val="0"/>
            <w:rPr>
              <w:rFonts w:eastAsiaTheme="minorEastAsia"/>
              <w:noProof/>
              <w:rtl/>
            </w:rPr>
          </w:pPr>
          <w:hyperlink w:anchor="_Toc370066520" w:history="1">
            <w:r w:rsidR="00F73412" w:rsidRPr="00AB6DA4">
              <w:rPr>
                <w:rStyle w:val="Hyperlink"/>
                <w:noProof/>
              </w:rPr>
              <w:t>3.3.2SIMULATION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Toc370066520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23</w:t>
            </w:r>
            <w:r w:rsidR="00F97EE3">
              <w:rPr>
                <w:noProof/>
                <w:webHidden/>
                <w:rtl/>
              </w:rPr>
              <w:fldChar w:fldCharType="end"/>
            </w:r>
          </w:hyperlink>
        </w:p>
        <w:p w:rsidR="00F73412" w:rsidRDefault="003C75BD" w:rsidP="00A1610B">
          <w:pPr>
            <w:pStyle w:val="TOC2"/>
            <w:tabs>
              <w:tab w:val="left" w:pos="2878"/>
              <w:tab w:val="right" w:leader="dot" w:pos="8296"/>
            </w:tabs>
            <w:bidi w:val="0"/>
            <w:rPr>
              <w:rFonts w:eastAsiaTheme="minorEastAsia"/>
              <w:noProof/>
              <w:rtl/>
            </w:rPr>
          </w:pPr>
          <w:hyperlink w:anchor="_Toc370066521" w:history="1">
            <w:r w:rsidR="00F73412" w:rsidRPr="00AB6DA4">
              <w:rPr>
                <w:rStyle w:val="Hyperlink"/>
                <w:noProof/>
              </w:rPr>
              <w:t>3.4</w:t>
            </w:r>
            <w:r w:rsidR="00F73412">
              <w:rPr>
                <w:rFonts w:eastAsiaTheme="minorEastAsia"/>
                <w:noProof/>
                <w:rtl/>
              </w:rPr>
              <w:tab/>
            </w:r>
            <w:r w:rsidR="00F73412" w:rsidRPr="00AB6DA4">
              <w:rPr>
                <w:rStyle w:val="Hyperlink"/>
                <w:noProof/>
              </w:rPr>
              <w:t>IN OUT COORDINATOR:</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Toc370066521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24</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22" w:history="1">
            <w:r w:rsidR="00F73412" w:rsidRPr="00AB6DA4">
              <w:rPr>
                <w:rStyle w:val="Hyperlink"/>
                <w:noProof/>
                <w:shd w:val="clear" w:color="auto" w:fill="FFFFFF"/>
              </w:rPr>
              <w:t>3.4.1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Toc370066522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24</w:t>
            </w:r>
            <w:r w:rsidR="00F97EE3">
              <w:rPr>
                <w:noProof/>
                <w:webHidden/>
                <w:rtl/>
              </w:rPr>
              <w:fldChar w:fldCharType="end"/>
            </w:r>
          </w:hyperlink>
        </w:p>
        <w:p w:rsidR="00F73412" w:rsidRDefault="003C75BD" w:rsidP="00A1610B">
          <w:pPr>
            <w:pStyle w:val="TOC3"/>
            <w:tabs>
              <w:tab w:val="left" w:pos="2163"/>
              <w:tab w:val="right" w:leader="dot" w:pos="8296"/>
            </w:tabs>
            <w:bidi w:val="0"/>
            <w:rPr>
              <w:rFonts w:eastAsiaTheme="minorEastAsia"/>
              <w:noProof/>
              <w:rtl/>
            </w:rPr>
          </w:pPr>
          <w:hyperlink w:anchor="_Toc370066523" w:history="1">
            <w:r w:rsidR="00F73412" w:rsidRPr="00AB6DA4">
              <w:rPr>
                <w:rStyle w:val="Hyperlink"/>
                <w:noProof/>
              </w:rPr>
              <w:t>3.4.2</w:t>
            </w:r>
            <w:r w:rsidR="00F73412">
              <w:rPr>
                <w:rFonts w:eastAsiaTheme="minorEastAsia"/>
                <w:noProof/>
                <w:rtl/>
              </w:rPr>
              <w:tab/>
            </w:r>
            <w:r w:rsidR="00F73412" w:rsidRPr="00AB6DA4">
              <w:rPr>
                <w:rStyle w:val="Hyperlink"/>
                <w:noProof/>
              </w:rPr>
              <w:t>Simulation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Toc370066523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26</w:t>
            </w:r>
            <w:r w:rsidR="00F97EE3">
              <w:rPr>
                <w:noProof/>
                <w:webHidden/>
                <w:rtl/>
              </w:rPr>
              <w:fldChar w:fldCharType="end"/>
            </w:r>
          </w:hyperlink>
        </w:p>
        <w:p w:rsidR="00F73412" w:rsidRDefault="003C75BD" w:rsidP="00A1610B">
          <w:pPr>
            <w:pStyle w:val="TOC3"/>
            <w:tabs>
              <w:tab w:val="left" w:pos="4043"/>
              <w:tab w:val="right" w:leader="dot" w:pos="8296"/>
            </w:tabs>
            <w:bidi w:val="0"/>
            <w:rPr>
              <w:rFonts w:eastAsiaTheme="minorEastAsia"/>
              <w:noProof/>
              <w:rtl/>
            </w:rPr>
          </w:pPr>
          <w:hyperlink w:anchor="_Toc370066524" w:history="1">
            <w:r w:rsidR="00F73412" w:rsidRPr="00AB6DA4">
              <w:rPr>
                <w:rStyle w:val="Hyperlink"/>
                <w:noProof/>
              </w:rPr>
              <w:t>3.5</w:t>
            </w:r>
            <w:r w:rsidR="00F73412">
              <w:rPr>
                <w:rFonts w:eastAsiaTheme="minorEastAsia"/>
                <w:noProof/>
                <w:rtl/>
              </w:rPr>
              <w:tab/>
            </w:r>
            <w:r w:rsidR="00F73412" w:rsidRPr="00AB6DA4">
              <w:rPr>
                <w:rStyle w:val="Hyperlink"/>
                <w:noProof/>
              </w:rPr>
              <w:t>INPUT&gt;OUTPUT COORDINATOR</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Toc370066524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27</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25" w:history="1">
            <w:r w:rsidR="00F73412" w:rsidRPr="00AB6DA4">
              <w:rPr>
                <w:rStyle w:val="Hyperlink"/>
                <w:noProof/>
                <w:shd w:val="clear" w:color="auto" w:fill="FFFFFF"/>
              </w:rPr>
              <w:t>3.5.1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Toc370066525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27</w:t>
            </w:r>
            <w:r w:rsidR="00F97EE3">
              <w:rPr>
                <w:noProof/>
                <w:webHidden/>
                <w:rtl/>
              </w:rPr>
              <w:fldChar w:fldCharType="end"/>
            </w:r>
          </w:hyperlink>
        </w:p>
        <w:p w:rsidR="00F73412" w:rsidRDefault="003C75BD" w:rsidP="00A1610B">
          <w:pPr>
            <w:pStyle w:val="TOC2"/>
            <w:tabs>
              <w:tab w:val="right" w:leader="dot" w:pos="8296"/>
            </w:tabs>
            <w:bidi w:val="0"/>
            <w:rPr>
              <w:rFonts w:eastAsiaTheme="minorEastAsia"/>
              <w:noProof/>
              <w:rtl/>
            </w:rPr>
          </w:pPr>
          <w:hyperlink w:anchor="_Toc370066526" w:history="1">
            <w:r w:rsidR="00F73412" w:rsidRPr="00AB6DA4">
              <w:rPr>
                <w:rStyle w:val="Hyperlink"/>
                <w:noProof/>
              </w:rPr>
              <w:t>INPUT&gt; OUTPUT  CORDINATOR FSM</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Toc370066526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28</w:t>
            </w:r>
            <w:r w:rsidR="00F97EE3">
              <w:rPr>
                <w:noProof/>
                <w:webHidden/>
                <w:rtl/>
              </w:rPr>
              <w:fldChar w:fldCharType="end"/>
            </w:r>
          </w:hyperlink>
        </w:p>
        <w:p w:rsidR="00F73412" w:rsidRDefault="003C75BD" w:rsidP="00A1610B">
          <w:pPr>
            <w:pStyle w:val="TOC3"/>
            <w:tabs>
              <w:tab w:val="left" w:pos="4043"/>
              <w:tab w:val="right" w:leader="dot" w:pos="8296"/>
            </w:tabs>
            <w:bidi w:val="0"/>
            <w:rPr>
              <w:rFonts w:eastAsiaTheme="minorEastAsia"/>
              <w:noProof/>
              <w:rtl/>
            </w:rPr>
          </w:pPr>
          <w:hyperlink w:anchor="_Toc370066527" w:history="1">
            <w:r w:rsidR="00F73412" w:rsidRPr="00AB6DA4">
              <w:rPr>
                <w:rStyle w:val="Hyperlink"/>
                <w:noProof/>
              </w:rPr>
              <w:t>3.6</w:t>
            </w:r>
            <w:r w:rsidR="00F73412">
              <w:rPr>
                <w:rFonts w:eastAsiaTheme="minorEastAsia"/>
                <w:noProof/>
                <w:rtl/>
              </w:rPr>
              <w:tab/>
            </w:r>
            <w:r w:rsidR="00F73412" w:rsidRPr="00AB6DA4">
              <w:rPr>
                <w:rStyle w:val="Hyperlink"/>
                <w:noProof/>
              </w:rPr>
              <w:t>INPUT&lt;OUTPUT COORDINATOR</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Toc370066527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29</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28" w:history="1">
            <w:r w:rsidR="00F73412" w:rsidRPr="00AB6DA4">
              <w:rPr>
                <w:rStyle w:val="Hyperlink"/>
                <w:noProof/>
                <w:shd w:val="clear" w:color="auto" w:fill="FFFFFF"/>
              </w:rPr>
              <w:t>3.6.1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Toc370066528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29</w:t>
            </w:r>
            <w:r w:rsidR="00F97EE3">
              <w:rPr>
                <w:noProof/>
                <w:webHidden/>
                <w:rtl/>
              </w:rPr>
              <w:fldChar w:fldCharType="end"/>
            </w:r>
          </w:hyperlink>
        </w:p>
        <w:p w:rsidR="00F73412" w:rsidRDefault="003C75BD" w:rsidP="00A1610B">
          <w:pPr>
            <w:pStyle w:val="TOC3"/>
            <w:tabs>
              <w:tab w:val="left" w:pos="2633"/>
              <w:tab w:val="right" w:leader="dot" w:pos="8296"/>
            </w:tabs>
            <w:bidi w:val="0"/>
            <w:rPr>
              <w:rFonts w:eastAsiaTheme="minorEastAsia"/>
              <w:noProof/>
              <w:rtl/>
            </w:rPr>
          </w:pPr>
          <w:hyperlink w:anchor="_Toc370066529" w:history="1">
            <w:r w:rsidR="00F73412" w:rsidRPr="00AB6DA4">
              <w:rPr>
                <w:rStyle w:val="Hyperlink"/>
                <w:noProof/>
              </w:rPr>
              <w:t>3.7</w:t>
            </w:r>
            <w:r w:rsidR="00F73412">
              <w:rPr>
                <w:rFonts w:eastAsiaTheme="minorEastAsia"/>
                <w:noProof/>
                <w:rtl/>
              </w:rPr>
              <w:tab/>
            </w:r>
            <w:r w:rsidR="00F73412" w:rsidRPr="00AB6DA4">
              <w:rPr>
                <w:rStyle w:val="Hyperlink"/>
                <w:noProof/>
              </w:rPr>
              <w:t>INPUT=OUTPUT</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Toc370066529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31</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30" w:history="1">
            <w:r w:rsidR="00F73412" w:rsidRPr="00AB6DA4">
              <w:rPr>
                <w:rStyle w:val="Hyperlink"/>
                <w:noProof/>
                <w:shd w:val="clear" w:color="auto" w:fill="FFFFFF"/>
              </w:rPr>
              <w:t>3.7.1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Toc370066530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31</w:t>
            </w:r>
            <w:r w:rsidR="00F97EE3">
              <w:rPr>
                <w:noProof/>
                <w:webHidden/>
                <w:rtl/>
              </w:rPr>
              <w:fldChar w:fldCharType="end"/>
            </w:r>
          </w:hyperlink>
        </w:p>
        <w:p w:rsidR="00F73412" w:rsidRDefault="003C75BD" w:rsidP="00A1610B">
          <w:pPr>
            <w:pStyle w:val="TOC2"/>
            <w:tabs>
              <w:tab w:val="left" w:pos="1904"/>
              <w:tab w:val="right" w:leader="dot" w:pos="8296"/>
            </w:tabs>
            <w:bidi w:val="0"/>
            <w:rPr>
              <w:rFonts w:eastAsiaTheme="minorEastAsia"/>
              <w:noProof/>
              <w:rtl/>
            </w:rPr>
          </w:pPr>
          <w:hyperlink w:anchor="_Toc370066531" w:history="1">
            <w:r w:rsidR="00F73412" w:rsidRPr="00AB6DA4">
              <w:rPr>
                <w:rStyle w:val="Hyperlink"/>
                <w:noProof/>
              </w:rPr>
              <w:t>3.8</w:t>
            </w:r>
            <w:r w:rsidR="00F73412">
              <w:rPr>
                <w:rFonts w:eastAsiaTheme="minorEastAsia"/>
                <w:noProof/>
                <w:rtl/>
              </w:rPr>
              <w:tab/>
            </w:r>
            <w:r w:rsidR="00F73412" w:rsidRPr="00AB6DA4">
              <w:rPr>
                <w:rStyle w:val="Hyperlink"/>
                <w:noProof/>
              </w:rPr>
              <w:t>ENABLE FSM</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Toc370066531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33</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32" w:history="1">
            <w:r w:rsidR="00F73412" w:rsidRPr="00AB6DA4">
              <w:rPr>
                <w:rStyle w:val="Hyperlink"/>
                <w:noProof/>
                <w:shd w:val="clear" w:color="auto" w:fill="FFFFFF"/>
              </w:rPr>
              <w:t>3.8.1</w:t>
            </w:r>
            <w:r w:rsidR="00F73412">
              <w:rPr>
                <w:rFonts w:eastAsiaTheme="minorEastAsia"/>
                <w:noProof/>
                <w:rtl/>
              </w:rPr>
              <w:tab/>
            </w:r>
            <w:r w:rsidR="00F73412" w:rsidRPr="00AB6DA4">
              <w:rPr>
                <w:rStyle w:val="Hyperlink"/>
                <w:noProof/>
                <w:shd w:val="clear" w:color="auto" w:fill="FFFFF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Toc370066532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33</w:t>
            </w:r>
            <w:r w:rsidR="00F97EE3">
              <w:rPr>
                <w:noProof/>
                <w:webHidden/>
                <w:rtl/>
              </w:rPr>
              <w:fldChar w:fldCharType="end"/>
            </w:r>
          </w:hyperlink>
        </w:p>
        <w:p w:rsidR="00F73412" w:rsidRDefault="003C75BD" w:rsidP="00A1610B">
          <w:pPr>
            <w:pStyle w:val="TOC2"/>
            <w:tabs>
              <w:tab w:val="left" w:pos="2120"/>
              <w:tab w:val="right" w:leader="dot" w:pos="8296"/>
            </w:tabs>
            <w:bidi w:val="0"/>
            <w:rPr>
              <w:rFonts w:eastAsiaTheme="minorEastAsia"/>
              <w:noProof/>
              <w:rtl/>
            </w:rPr>
          </w:pPr>
          <w:hyperlink w:anchor="_Toc370066533" w:history="1">
            <w:r w:rsidR="00F73412" w:rsidRPr="00AB6DA4">
              <w:rPr>
                <w:rStyle w:val="Hyperlink"/>
                <w:noProof/>
              </w:rPr>
              <w:t>3.9</w:t>
            </w:r>
            <w:r w:rsidR="00F73412">
              <w:rPr>
                <w:rFonts w:eastAsiaTheme="minorEastAsia"/>
                <w:noProof/>
                <w:rtl/>
              </w:rPr>
              <w:tab/>
            </w:r>
            <w:r w:rsidR="00F73412" w:rsidRPr="00AB6DA4">
              <w:rPr>
                <w:rStyle w:val="Hyperlink"/>
                <w:noProof/>
              </w:rPr>
              <w:t>MEMORY UNIT</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Toc370066533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35</w:t>
            </w:r>
            <w:r w:rsidR="00F97EE3">
              <w:rPr>
                <w:noProof/>
                <w:webHidden/>
                <w:rtl/>
              </w:rPr>
              <w:fldChar w:fldCharType="end"/>
            </w:r>
          </w:hyperlink>
        </w:p>
        <w:p w:rsidR="00F73412" w:rsidRDefault="003C75BD" w:rsidP="00A1610B">
          <w:pPr>
            <w:pStyle w:val="TOC3"/>
            <w:tabs>
              <w:tab w:val="left" w:pos="2289"/>
              <w:tab w:val="right" w:leader="dot" w:pos="8296"/>
            </w:tabs>
            <w:bidi w:val="0"/>
            <w:rPr>
              <w:rFonts w:eastAsiaTheme="minorEastAsia"/>
              <w:noProof/>
              <w:rtl/>
            </w:rPr>
          </w:pPr>
          <w:hyperlink w:anchor="_Toc370066534" w:history="1">
            <w:r w:rsidR="00F73412" w:rsidRPr="00AB6DA4">
              <w:rPr>
                <w:rStyle w:val="Hyperlink"/>
                <w:noProof/>
              </w:rPr>
              <w:t>3.9.1</w:t>
            </w:r>
            <w:r w:rsidR="00F73412">
              <w:rPr>
                <w:rFonts w:eastAsiaTheme="minorEastAsia"/>
                <w:noProof/>
                <w:rtl/>
              </w:rPr>
              <w:tab/>
            </w:r>
            <w:r w:rsidR="00F73412" w:rsidRPr="00AB6DA4">
              <w:rPr>
                <w:rStyle w:val="Hyperlink"/>
                <w:noProo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Toc370066534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35</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35" w:history="1">
            <w:r w:rsidR="00F73412" w:rsidRPr="00AB6DA4">
              <w:rPr>
                <w:rStyle w:val="Hyperlink"/>
                <w:noProof/>
              </w:rPr>
              <w:t>4</w:t>
            </w:r>
            <w:r w:rsidR="00F73412">
              <w:rPr>
                <w:rFonts w:eastAsiaTheme="minorEastAsia"/>
                <w:noProof/>
                <w:rtl/>
              </w:rPr>
              <w:tab/>
            </w:r>
            <w:r w:rsidR="00F73412" w:rsidRPr="00AB6DA4">
              <w:rPr>
                <w:rStyle w:val="Hyperlink"/>
                <w:noProof/>
              </w:rPr>
              <w:t>SIMULATIONS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Toc370066535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36</w:t>
            </w:r>
            <w:r w:rsidR="00F97EE3">
              <w:rPr>
                <w:noProof/>
                <w:webHidden/>
                <w:rtl/>
              </w:rPr>
              <w:fldChar w:fldCharType="end"/>
            </w:r>
          </w:hyperlink>
        </w:p>
        <w:p w:rsidR="00F73412" w:rsidRDefault="003C75BD" w:rsidP="00A1610B">
          <w:pPr>
            <w:pStyle w:val="TOC2"/>
            <w:tabs>
              <w:tab w:val="left" w:pos="1849"/>
              <w:tab w:val="right" w:leader="dot" w:pos="8296"/>
            </w:tabs>
            <w:bidi w:val="0"/>
            <w:rPr>
              <w:rFonts w:eastAsiaTheme="minorEastAsia"/>
              <w:noProof/>
              <w:rtl/>
            </w:rPr>
          </w:pPr>
          <w:hyperlink w:anchor="_Toc370066536" w:history="1">
            <w:r w:rsidR="00F73412" w:rsidRPr="00AB6DA4">
              <w:rPr>
                <w:rStyle w:val="Hyperlink"/>
                <w:noProof/>
              </w:rPr>
              <w:t>4.1</w:t>
            </w:r>
            <w:r w:rsidR="00F73412">
              <w:rPr>
                <w:rFonts w:eastAsiaTheme="minorEastAsia"/>
                <w:noProof/>
                <w:rtl/>
              </w:rPr>
              <w:tab/>
            </w:r>
            <w:r w:rsidR="00F73412" w:rsidRPr="00AB6DA4">
              <w:rPr>
                <w:rStyle w:val="Hyperlink"/>
                <w:noProof/>
              </w:rPr>
              <w:t>Description: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Toc370066536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37</w:t>
            </w:r>
            <w:r w:rsidR="00F97EE3">
              <w:rPr>
                <w:noProof/>
                <w:webHidden/>
                <w:rtl/>
              </w:rPr>
              <w:fldChar w:fldCharType="end"/>
            </w:r>
          </w:hyperlink>
        </w:p>
        <w:p w:rsidR="00F73412" w:rsidRDefault="003C75BD" w:rsidP="00A1610B">
          <w:pPr>
            <w:pStyle w:val="TOC2"/>
            <w:tabs>
              <w:tab w:val="left" w:pos="1760"/>
              <w:tab w:val="right" w:leader="dot" w:pos="8296"/>
            </w:tabs>
            <w:bidi w:val="0"/>
            <w:rPr>
              <w:rFonts w:eastAsiaTheme="minorEastAsia"/>
              <w:noProof/>
              <w:rtl/>
            </w:rPr>
          </w:pPr>
          <w:hyperlink w:anchor="_Toc370066537" w:history="1">
            <w:r w:rsidR="00F73412" w:rsidRPr="00AB6DA4">
              <w:rPr>
                <w:rStyle w:val="Hyperlink"/>
                <w:noProof/>
              </w:rPr>
              <w:t>4.2</w:t>
            </w:r>
            <w:r w:rsidR="00F73412">
              <w:rPr>
                <w:rFonts w:eastAsiaTheme="minorEastAsia"/>
                <w:noProof/>
                <w:rtl/>
              </w:rPr>
              <w:tab/>
            </w:r>
            <w:r w:rsidR="00F73412" w:rsidRPr="00AB6DA4">
              <w:rPr>
                <w:rStyle w:val="Hyperlink"/>
                <w:noProof/>
              </w:rPr>
              <w:t>EXAMPLE:</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Toc370066537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39</w:t>
            </w:r>
            <w:r w:rsidR="00F97EE3">
              <w:rPr>
                <w:noProof/>
                <w:webHidden/>
                <w:rtl/>
              </w:rPr>
              <w:fldChar w:fldCharType="end"/>
            </w:r>
          </w:hyperlink>
        </w:p>
        <w:p w:rsidR="00F73412" w:rsidRDefault="003C75BD" w:rsidP="00A1610B">
          <w:pPr>
            <w:pStyle w:val="TOC1"/>
            <w:tabs>
              <w:tab w:val="left" w:pos="2852"/>
            </w:tabs>
            <w:bidi w:val="0"/>
            <w:rPr>
              <w:rFonts w:eastAsiaTheme="minorEastAsia"/>
              <w:noProof/>
              <w:rtl/>
            </w:rPr>
          </w:pPr>
          <w:hyperlink w:anchor="_Toc370066538" w:history="1">
            <w:r w:rsidR="00F73412" w:rsidRPr="00AB6DA4">
              <w:rPr>
                <w:rStyle w:val="Hyperlink"/>
                <w:noProof/>
              </w:rPr>
              <w:t>5</w:t>
            </w:r>
            <w:r w:rsidR="00F73412">
              <w:rPr>
                <w:rFonts w:eastAsiaTheme="minorEastAsia"/>
                <w:noProof/>
                <w:rtl/>
              </w:rPr>
              <w:tab/>
            </w:r>
            <w:r w:rsidR="00F73412" w:rsidRPr="00AB6DA4">
              <w:rPr>
                <w:rStyle w:val="Hyperlink"/>
                <w:noProof/>
              </w:rPr>
              <w:t>PROBLEMS AND SOLUTIONS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Toc370066538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42</w:t>
            </w:r>
            <w:r w:rsidR="00F97EE3">
              <w:rPr>
                <w:noProof/>
                <w:webHidden/>
                <w:rtl/>
              </w:rPr>
              <w:fldChar w:fldCharType="end"/>
            </w:r>
          </w:hyperlink>
        </w:p>
        <w:p w:rsidR="00F73412" w:rsidRDefault="003C75BD" w:rsidP="00A1610B">
          <w:pPr>
            <w:pStyle w:val="TOC2"/>
            <w:tabs>
              <w:tab w:val="left" w:pos="1760"/>
              <w:tab w:val="right" w:leader="dot" w:pos="8296"/>
            </w:tabs>
            <w:bidi w:val="0"/>
            <w:rPr>
              <w:rFonts w:eastAsiaTheme="minorEastAsia"/>
              <w:noProof/>
              <w:rtl/>
            </w:rPr>
          </w:pPr>
          <w:hyperlink w:anchor="_Toc370066539" w:history="1">
            <w:r w:rsidR="00F73412" w:rsidRPr="00AB6DA4">
              <w:rPr>
                <w:rStyle w:val="Hyperlink"/>
                <w:noProof/>
              </w:rPr>
              <w:t>5.1</w:t>
            </w:r>
            <w:r w:rsidR="00F73412">
              <w:rPr>
                <w:rFonts w:eastAsiaTheme="minorEastAsia"/>
                <w:noProof/>
                <w:rtl/>
              </w:rPr>
              <w:tab/>
            </w:r>
            <w:r w:rsidR="00F73412" w:rsidRPr="00AB6DA4">
              <w:rPr>
                <w:rStyle w:val="Hyperlink"/>
                <w:noProof/>
              </w:rPr>
              <w:t>EXMPLES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Toc370066539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43</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40" w:history="1">
            <w:r w:rsidR="00F73412" w:rsidRPr="00AB6DA4">
              <w:rPr>
                <w:rStyle w:val="Hyperlink"/>
                <w:noProof/>
              </w:rPr>
              <w:t>First example: After first trigger rise, the system identify another trigger rise although the data was still recorded</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Toc370066540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43</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41" w:history="1">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Toc370066541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43</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42" w:history="1">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Toc370066542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45</w:t>
            </w:r>
            <w:r w:rsidR="00F97EE3">
              <w:rPr>
                <w:noProof/>
                <w:webHidden/>
                <w:rtl/>
              </w:rPr>
              <w:fldChar w:fldCharType="end"/>
            </w:r>
          </w:hyperlink>
        </w:p>
        <w:p w:rsidR="00F73412" w:rsidRDefault="003C75BD" w:rsidP="00A1610B">
          <w:pPr>
            <w:pStyle w:val="TOC1"/>
            <w:tabs>
              <w:tab w:val="left" w:pos="2202"/>
            </w:tabs>
            <w:bidi w:val="0"/>
            <w:rPr>
              <w:rFonts w:eastAsiaTheme="minorEastAsia"/>
              <w:noProof/>
              <w:rtl/>
            </w:rPr>
          </w:pPr>
          <w:hyperlink w:anchor="_Toc370066543" w:history="1">
            <w:r w:rsidR="00F73412" w:rsidRPr="00AB6DA4">
              <w:rPr>
                <w:rStyle w:val="Hyperlink"/>
                <w:noProof/>
              </w:rPr>
              <w:t>6</w:t>
            </w:r>
            <w:r w:rsidR="00F73412">
              <w:rPr>
                <w:rFonts w:eastAsiaTheme="minorEastAsia"/>
                <w:noProof/>
                <w:rtl/>
              </w:rPr>
              <w:tab/>
            </w:r>
            <w:r w:rsidR="00F73412" w:rsidRPr="00AB6DA4">
              <w:rPr>
                <w:rStyle w:val="Hyperlink"/>
                <w:noProof/>
              </w:rPr>
              <w:t xml:space="preserve"> WORKING  SYSTEMS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Toc370066543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45</w:t>
            </w:r>
            <w:r w:rsidR="00F97EE3">
              <w:rPr>
                <w:noProof/>
                <w:webHidden/>
                <w:rtl/>
              </w:rPr>
              <w:fldChar w:fldCharType="end"/>
            </w:r>
          </w:hyperlink>
        </w:p>
        <w:p w:rsidR="00F73412" w:rsidRDefault="003C75BD" w:rsidP="00A1610B">
          <w:pPr>
            <w:pStyle w:val="TOC2"/>
            <w:tabs>
              <w:tab w:val="right" w:leader="dot" w:pos="8296"/>
            </w:tabs>
            <w:bidi w:val="0"/>
            <w:rPr>
              <w:rFonts w:eastAsiaTheme="minorEastAsia"/>
              <w:noProof/>
              <w:rtl/>
            </w:rPr>
          </w:pPr>
          <w:hyperlink w:anchor="_Toc370066544" w:history="1">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Toc370066544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45</w:t>
            </w:r>
            <w:r w:rsidR="00F97EE3">
              <w:rPr>
                <w:noProof/>
                <w:webHidden/>
                <w:rtl/>
              </w:rPr>
              <w:fldChar w:fldCharType="end"/>
            </w:r>
          </w:hyperlink>
        </w:p>
        <w:p w:rsidR="00F73412" w:rsidRDefault="003C75BD" w:rsidP="00A1610B">
          <w:pPr>
            <w:pStyle w:val="TOC2"/>
            <w:tabs>
              <w:tab w:val="left" w:pos="1320"/>
              <w:tab w:val="right" w:leader="dot" w:pos="8296"/>
            </w:tabs>
            <w:bidi w:val="0"/>
            <w:rPr>
              <w:rFonts w:eastAsiaTheme="minorEastAsia"/>
              <w:noProof/>
              <w:rtl/>
            </w:rPr>
          </w:pPr>
          <w:hyperlink w:anchor="_Toc370066545" w:history="1">
            <w:r w:rsidR="00F73412" w:rsidRPr="00AB6DA4">
              <w:rPr>
                <w:rStyle w:val="Hyperlink"/>
                <w:noProof/>
              </w:rPr>
              <w:t>6.1</w:t>
            </w:r>
            <w:r w:rsidR="00F73412">
              <w:rPr>
                <w:rFonts w:eastAsiaTheme="minorEastAsia"/>
                <w:noProof/>
                <w:rtl/>
              </w:rPr>
              <w:tab/>
            </w:r>
            <w:r w:rsidR="00F73412" w:rsidRPr="00AB6DA4">
              <w:rPr>
                <w:rStyle w:val="Hyperlink"/>
                <w:noProof/>
              </w:rPr>
              <w:t>SVN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Toc370066545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45</w:t>
            </w:r>
            <w:r w:rsidR="00F97EE3">
              <w:rPr>
                <w:noProof/>
                <w:webHidden/>
                <w:rtl/>
              </w:rPr>
              <w:fldChar w:fldCharType="end"/>
            </w:r>
          </w:hyperlink>
        </w:p>
        <w:p w:rsidR="00F73412" w:rsidRDefault="003C75BD" w:rsidP="00A1610B">
          <w:pPr>
            <w:pStyle w:val="TOC2"/>
            <w:tabs>
              <w:tab w:val="left" w:pos="2629"/>
              <w:tab w:val="right" w:leader="dot" w:pos="8296"/>
            </w:tabs>
            <w:bidi w:val="0"/>
            <w:rPr>
              <w:rFonts w:eastAsiaTheme="minorEastAsia"/>
              <w:noProof/>
              <w:rtl/>
            </w:rPr>
          </w:pPr>
          <w:hyperlink w:anchor="_Toc370066546" w:history="1">
            <w:r w:rsidR="00F73412" w:rsidRPr="00AB6DA4">
              <w:rPr>
                <w:rStyle w:val="Hyperlink"/>
                <w:noProof/>
              </w:rPr>
              <w:t>6.2</w:t>
            </w:r>
            <w:r w:rsidR="00F73412">
              <w:rPr>
                <w:rFonts w:eastAsiaTheme="minorEastAsia"/>
                <w:noProof/>
                <w:rtl/>
              </w:rPr>
              <w:tab/>
            </w:r>
            <w:r w:rsidR="00F73412" w:rsidRPr="00AB6DA4">
              <w:rPr>
                <w:rStyle w:val="Hyperlink"/>
                <w:noProof/>
              </w:rPr>
              <w:t>CODING GUIDELINES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Toc370066546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45</w:t>
            </w:r>
            <w:r w:rsidR="00F97EE3">
              <w:rPr>
                <w:noProof/>
                <w:webHidden/>
                <w:rtl/>
              </w:rPr>
              <w:fldChar w:fldCharType="end"/>
            </w:r>
          </w:hyperlink>
        </w:p>
        <w:p w:rsidR="00F73412" w:rsidRDefault="003C75BD" w:rsidP="00A1610B">
          <w:pPr>
            <w:pStyle w:val="TOC2"/>
            <w:tabs>
              <w:tab w:val="right" w:leader="dot" w:pos="8296"/>
            </w:tabs>
            <w:bidi w:val="0"/>
            <w:rPr>
              <w:rFonts w:eastAsiaTheme="minorEastAsia"/>
              <w:noProof/>
              <w:rtl/>
            </w:rPr>
          </w:pPr>
          <w:hyperlink w:anchor="_Toc370066547" w:history="1">
            <w:r w:rsidR="00F73412" w:rsidRPr="00AB6DA4">
              <w:rPr>
                <w:rStyle w:val="Hyperlink"/>
                <w:noProof/>
              </w:rPr>
              <w:t>6.3 CODE REVIEW</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Toc370066547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47</w:t>
            </w:r>
            <w:r w:rsidR="00F97EE3">
              <w:rPr>
                <w:noProof/>
                <w:webHidden/>
                <w:rtl/>
              </w:rPr>
              <w:fldChar w:fldCharType="end"/>
            </w:r>
          </w:hyperlink>
        </w:p>
        <w:p w:rsidR="00F73412" w:rsidRDefault="003C75BD" w:rsidP="00A1610B">
          <w:pPr>
            <w:pStyle w:val="TOC2"/>
            <w:tabs>
              <w:tab w:val="left" w:pos="2430"/>
              <w:tab w:val="right" w:leader="dot" w:pos="8296"/>
            </w:tabs>
            <w:bidi w:val="0"/>
            <w:rPr>
              <w:rFonts w:eastAsiaTheme="minorEastAsia"/>
              <w:noProof/>
              <w:rtl/>
            </w:rPr>
          </w:pPr>
          <w:hyperlink w:anchor="_Toc370066548" w:history="1">
            <w:r w:rsidR="00F73412" w:rsidRPr="00AB6DA4">
              <w:rPr>
                <w:rStyle w:val="Hyperlink"/>
                <w:noProof/>
              </w:rPr>
              <w:t xml:space="preserve">6.4 </w:t>
            </w:r>
            <w:r w:rsidR="00F73412">
              <w:rPr>
                <w:rFonts w:eastAsiaTheme="minorEastAsia"/>
                <w:noProof/>
                <w:rtl/>
              </w:rPr>
              <w:tab/>
            </w:r>
            <w:r w:rsidR="00F73412" w:rsidRPr="00AB6DA4">
              <w:rPr>
                <w:rStyle w:val="Hyperlink"/>
                <w:noProof/>
              </w:rPr>
              <w:t>DOCUMENTATION</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Toc370066548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47</w:t>
            </w:r>
            <w:r w:rsidR="00F97EE3">
              <w:rPr>
                <w:noProof/>
                <w:webHidden/>
                <w:rtl/>
              </w:rPr>
              <w:fldChar w:fldCharType="end"/>
            </w:r>
          </w:hyperlink>
        </w:p>
        <w:p w:rsidR="00F73412" w:rsidRDefault="003C75BD" w:rsidP="00A1610B">
          <w:pPr>
            <w:pStyle w:val="TOC1"/>
            <w:bidi w:val="0"/>
            <w:rPr>
              <w:rFonts w:eastAsiaTheme="minorEastAsia"/>
              <w:noProof/>
              <w:rtl/>
            </w:rPr>
          </w:pPr>
          <w:hyperlink w:anchor="_Toc370066549" w:history="1">
            <w:r w:rsidR="00F73412" w:rsidRPr="00AB6DA4">
              <w:rPr>
                <w:rStyle w:val="Hyperlink"/>
                <w:noProof/>
              </w:rPr>
              <w:t>7</w:t>
            </w:r>
            <w:r w:rsidR="00F73412">
              <w:rPr>
                <w:rFonts w:eastAsiaTheme="minorEastAsia"/>
                <w:noProof/>
                <w:rtl/>
              </w:rPr>
              <w:tab/>
            </w:r>
            <w:r w:rsidR="00F73412" w:rsidRPr="00AB6DA4">
              <w:rPr>
                <w:rStyle w:val="Hyperlink"/>
                <w:noProof/>
              </w:rPr>
              <w:t>ABBREVIATIONS</w:t>
            </w:r>
            <w:r w:rsidR="00F73412">
              <w:rPr>
                <w:noProof/>
                <w:webHidden/>
                <w:rtl/>
              </w:rPr>
              <w:tab/>
            </w:r>
            <w:r w:rsidR="00F97EE3">
              <w:rPr>
                <w:noProof/>
                <w:webHidden/>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Toc370066549 \h</w:instrText>
            </w:r>
            <w:r w:rsidR="00F73412">
              <w:rPr>
                <w:noProof/>
                <w:webHidden/>
                <w:rtl/>
              </w:rPr>
              <w:instrText xml:space="preserve"> </w:instrText>
            </w:r>
            <w:r w:rsidR="00F97EE3">
              <w:rPr>
                <w:noProof/>
                <w:webHidden/>
                <w:rtl/>
              </w:rPr>
            </w:r>
            <w:r w:rsidR="00F97EE3">
              <w:rPr>
                <w:noProof/>
                <w:webHidden/>
                <w:rtl/>
              </w:rPr>
              <w:fldChar w:fldCharType="separate"/>
            </w:r>
            <w:r w:rsidR="00A1610B">
              <w:rPr>
                <w:noProof/>
                <w:webHidden/>
              </w:rPr>
              <w:t>47</w:t>
            </w:r>
            <w:r w:rsidR="00F97EE3">
              <w:rPr>
                <w:noProof/>
                <w:webHidden/>
                <w:rtl/>
              </w:rPr>
              <w:fldChar w:fldCharType="end"/>
            </w:r>
          </w:hyperlink>
        </w:p>
        <w:p w:rsidR="00F73412" w:rsidRDefault="00F97EE3" w:rsidP="00A1610B">
          <w:pPr>
            <w:bidi w:val="0"/>
          </w:pPr>
          <w:r>
            <w:rPr>
              <w:b/>
              <w:bCs/>
              <w:noProof/>
            </w:rPr>
            <w:fldChar w:fldCharType="end"/>
          </w:r>
        </w:p>
      </w:sdtContent>
    </w:sdt>
    <w:p w:rsidR="00F73412" w:rsidRPr="00F73412" w:rsidRDefault="00F73412" w:rsidP="00F73412">
      <w:pPr>
        <w:bidi w:val="0"/>
        <w:rPr>
          <w:rtl/>
          <w:cs/>
        </w:rPr>
      </w:pPr>
    </w:p>
    <w:p w:rsidR="0071237B" w:rsidRDefault="00A53D88" w:rsidP="00A53D88">
      <w:pPr>
        <w:pStyle w:val="ab"/>
        <w:jc w:val="right"/>
        <w:rPr>
          <w:rtl w:val="0"/>
          <w:cs w:val="0"/>
        </w:rPr>
      </w:pPr>
      <w:r>
        <w:rPr>
          <w:cs w:val="0"/>
        </w:rPr>
        <w:t xml:space="preserve">TABLE OF FIGURES </w:t>
      </w:r>
    </w:p>
    <w:p w:rsidR="00F73412" w:rsidRDefault="00F97EE3" w:rsidP="00F73412">
      <w:pPr>
        <w:pStyle w:val="af1"/>
        <w:tabs>
          <w:tab w:val="right" w:leader="dot" w:pos="8296"/>
        </w:tabs>
        <w:bidi w:val="0"/>
        <w:spacing w:line="360" w:lineRule="auto"/>
        <w:rPr>
          <w:rFonts w:eastAsiaTheme="minorEastAsia"/>
          <w:noProof/>
          <w:rtl/>
        </w:rPr>
      </w:pPr>
      <w:r>
        <w:rPr>
          <w:rtl/>
        </w:rPr>
        <w:fldChar w:fldCharType="begin"/>
      </w:r>
      <w:r w:rsidR="00F73412">
        <w:rPr>
          <w:rtl/>
        </w:rPr>
        <w:instrText xml:space="preserve"> </w:instrText>
      </w:r>
      <w:r w:rsidR="00F73412">
        <w:rPr>
          <w:rFonts w:hint="cs"/>
        </w:rPr>
        <w:instrText>TOC</w:instrText>
      </w:r>
      <w:r w:rsidR="00F73412">
        <w:rPr>
          <w:rFonts w:hint="cs"/>
          <w:rtl/>
        </w:rPr>
        <w:instrText xml:space="preserve"> \</w:instrText>
      </w:r>
      <w:r w:rsidR="00F73412">
        <w:rPr>
          <w:rFonts w:hint="cs"/>
        </w:rPr>
        <w:instrText>h \z \c</w:instrText>
      </w:r>
      <w:r w:rsidR="00F73412">
        <w:rPr>
          <w:rFonts w:hint="cs"/>
          <w:rtl/>
        </w:rPr>
        <w:instrText xml:space="preserve"> "איור"</w:instrText>
      </w:r>
      <w:r w:rsidR="00F73412">
        <w:rPr>
          <w:rtl/>
        </w:rPr>
        <w:instrText xml:space="preserve"> </w:instrText>
      </w:r>
      <w:r>
        <w:rPr>
          <w:rtl/>
        </w:rPr>
        <w:fldChar w:fldCharType="separate"/>
      </w:r>
      <w:hyperlink w:anchor="_Toc370066368" w:history="1">
        <w:r w:rsidR="00F73412" w:rsidRPr="007152CB">
          <w:rPr>
            <w:rStyle w:val="Hyperlink"/>
            <w:noProof/>
            <w:rtl/>
          </w:rPr>
          <w:t>1</w:t>
        </w:r>
        <w:r w:rsidR="00F73412" w:rsidRPr="007152CB">
          <w:rPr>
            <w:rStyle w:val="Hyperlink"/>
            <w:noProof/>
          </w:rPr>
          <w:t>Figure 1 – top architecture</w:t>
        </w:r>
        <w:r w:rsidR="00F73412">
          <w:rPr>
            <w:noProof/>
            <w:webHidden/>
            <w:rtl/>
          </w:rPr>
          <w:tab/>
        </w:r>
        <w:r>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Toc370066368 \h</w:instrText>
        </w:r>
        <w:r w:rsidR="00F73412">
          <w:rPr>
            <w:noProof/>
            <w:webHidden/>
            <w:rtl/>
          </w:rPr>
          <w:instrText xml:space="preserve"> </w:instrText>
        </w:r>
        <w:r>
          <w:rPr>
            <w:rStyle w:val="Hyperlink"/>
            <w:noProof/>
            <w:rtl/>
          </w:rPr>
        </w:r>
        <w:r>
          <w:rPr>
            <w:rStyle w:val="Hyperlink"/>
            <w:noProof/>
            <w:rtl/>
          </w:rPr>
          <w:fldChar w:fldCharType="separate"/>
        </w:r>
        <w:r w:rsidR="00F73412">
          <w:rPr>
            <w:noProof/>
            <w:webHidden/>
            <w:rtl/>
          </w:rPr>
          <w:t>7</w:t>
        </w:r>
        <w:r>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69" w:history="1">
        <w:r w:rsidR="00F73412" w:rsidRPr="007152CB">
          <w:rPr>
            <w:rStyle w:val="Hyperlink"/>
            <w:noProof/>
          </w:rPr>
          <w:t>2Figure 2- the final system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Toc370066369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8</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0" w:history="1">
        <w:r w:rsidR="00F73412" w:rsidRPr="007152CB">
          <w:rPr>
            <w:rStyle w:val="Hyperlink"/>
            <w:noProof/>
          </w:rPr>
          <w:t>3Figure 3 – flow diagram – (1)</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1" w:history="1">
        <w:r w:rsidR="00F73412" w:rsidRPr="007152CB">
          <w:rPr>
            <w:rStyle w:val="Hyperlink"/>
            <w:noProof/>
          </w:rPr>
          <w:t>4Figure 4 – flow diagram – (2)</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Toc370066371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2" w:history="1">
        <w:r w:rsidR="00F73412" w:rsidRPr="007152CB">
          <w:rPr>
            <w:rStyle w:val="Hyperlink"/>
            <w:noProof/>
          </w:rPr>
          <w:t>5Figure 5 – flow diagram – (3)</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Toc370066372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3" w:history="1">
        <w:r w:rsidR="00F73412" w:rsidRPr="007152CB">
          <w:rPr>
            <w:rStyle w:val="Hyperlink"/>
            <w:noProof/>
          </w:rPr>
          <w:t>6Figure 6 – flow diagram – (4)</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Toc370066373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4" w:history="1">
        <w:r w:rsidR="00F73412" w:rsidRPr="007152CB">
          <w:rPr>
            <w:rStyle w:val="Hyperlink"/>
            <w:noProof/>
          </w:rPr>
          <w:t>7Figure 7 – flow diagram – (5)</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Toc370066374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11</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5" w:history="1">
        <w:r w:rsidR="00F73412" w:rsidRPr="007152CB">
          <w:rPr>
            <w:rStyle w:val="Hyperlink"/>
            <w:noProof/>
            <w:rtl/>
          </w:rPr>
          <w:t>8</w:t>
        </w:r>
        <w:r w:rsidR="00F73412" w:rsidRPr="007152CB">
          <w:rPr>
            <w:rStyle w:val="Hyperlink"/>
            <w:noProof/>
          </w:rPr>
          <w:t>Figure 8 – registers unit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Toc370066375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12</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6" w:history="1">
        <w:r w:rsidR="00F73412" w:rsidRPr="007152CB">
          <w:rPr>
            <w:rStyle w:val="Hyperlink"/>
            <w:noProof/>
          </w:rPr>
          <w:t>9Figure 9-registers unit simulation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7" w:history="1">
        <w:r w:rsidR="00F73412" w:rsidRPr="007152CB">
          <w:rPr>
            <w:rStyle w:val="Hyperlink"/>
            <w:noProof/>
          </w:rPr>
          <w:t>10Figure 10-write controller</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8" w:history="1">
        <w:r w:rsidR="00F73412" w:rsidRPr="007152CB">
          <w:rPr>
            <w:rStyle w:val="Hyperlink"/>
            <w:noProof/>
          </w:rPr>
          <w:t>11Figure 11- write controller FSM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17</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79" w:history="1">
        <w:r w:rsidR="00F73412" w:rsidRPr="007152CB">
          <w:rPr>
            <w:rStyle w:val="Hyperlink"/>
            <w:rFonts w:hAnsi="Calibri"/>
            <w:noProof/>
            <w:kern w:val="24"/>
          </w:rPr>
          <w:t>12</w:t>
        </w:r>
        <w:r w:rsidR="00F73412" w:rsidRPr="007152CB">
          <w:rPr>
            <w:rStyle w:val="Hyperlink"/>
            <w:noProof/>
          </w:rPr>
          <w:t>Figure 12-write controller simulation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Toc370066379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0" w:history="1">
        <w:r w:rsidR="00F73412" w:rsidRPr="007152CB">
          <w:rPr>
            <w:rStyle w:val="Hyperlink"/>
            <w:noProof/>
            <w:rtl/>
          </w:rPr>
          <w:t>13</w:t>
        </w:r>
        <w:r w:rsidR="00F73412" w:rsidRPr="007152CB">
          <w:rPr>
            <w:rStyle w:val="Hyperlink"/>
            <w:noProof/>
          </w:rPr>
          <w:t>Figure 13-read controller</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1" w:history="1">
        <w:r w:rsidR="00F73412" w:rsidRPr="007152CB">
          <w:rPr>
            <w:rStyle w:val="Hyperlink"/>
            <w:noProof/>
          </w:rPr>
          <w:t>14Figure 14-read controller FSM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Toc370066381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22</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2" w:history="1">
        <w:r w:rsidR="00F73412" w:rsidRPr="007152CB">
          <w:rPr>
            <w:rStyle w:val="Hyperlink"/>
            <w:noProof/>
          </w:rPr>
          <w:t>15Figure 15-read controller simulation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Toc370066382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3" w:history="1">
        <w:r w:rsidR="00F73412" w:rsidRPr="007152CB">
          <w:rPr>
            <w:rStyle w:val="Hyperlink"/>
            <w:noProof/>
          </w:rPr>
          <w:t>16Figure 16-in out coordinator</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Toc370066383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4" w:history="1">
        <w:r w:rsidR="00F73412" w:rsidRPr="007152CB">
          <w:rPr>
            <w:rStyle w:val="Hyperlink"/>
            <w:noProof/>
          </w:rPr>
          <w:t>17Figure 17-in out coordinator simulation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Toc370066384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26</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5" w:history="1">
        <w:r w:rsidR="00F73412" w:rsidRPr="007152CB">
          <w:rPr>
            <w:rStyle w:val="Hyperlink"/>
            <w:noProof/>
          </w:rPr>
          <w:t>18Figure 18-in &gt;out coordinator FSM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Toc370066385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28</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6" w:history="1">
        <w:r w:rsidR="00F73412" w:rsidRPr="007152CB">
          <w:rPr>
            <w:rStyle w:val="Hyperlink"/>
            <w:noProof/>
          </w:rPr>
          <w:t>19Figure 19-in &lt;out coordinator FSM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7" w:history="1">
        <w:r w:rsidR="00F73412" w:rsidRPr="007152CB">
          <w:rPr>
            <w:rStyle w:val="Hyperlink"/>
            <w:noProof/>
          </w:rPr>
          <w:t>21Figure 21-enable FSM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8" w:history="1">
        <w:r w:rsidR="00F73412" w:rsidRPr="007152CB">
          <w:rPr>
            <w:rStyle w:val="Hyperlink"/>
            <w:noProof/>
          </w:rPr>
          <w:t>22figure 22-memory unit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89" w:history="1">
        <w:r w:rsidR="00F73412" w:rsidRPr="007152CB">
          <w:rPr>
            <w:rStyle w:val="Hyperlink"/>
            <w:noProof/>
            <w:rtl/>
          </w:rPr>
          <w:t>23</w:t>
        </w:r>
        <w:r w:rsidR="00F73412" w:rsidRPr="007152CB">
          <w:rPr>
            <w:rStyle w:val="Hyperlink"/>
            <w:noProof/>
          </w:rPr>
          <w:t>Figure 23-simulation(1)</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Toc370066389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0" w:history="1">
        <w:r w:rsidR="00F73412" w:rsidRPr="007152CB">
          <w:rPr>
            <w:rStyle w:val="Hyperlink"/>
            <w:noProof/>
          </w:rPr>
          <w:t>24Figure 24-simulation (2)</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1" w:history="1">
        <w:r w:rsidR="00F73412" w:rsidRPr="007152CB">
          <w:rPr>
            <w:rStyle w:val="Hyperlink"/>
            <w:noProof/>
            <w:rtl/>
          </w:rPr>
          <w:t>25</w:t>
        </w:r>
        <w:r w:rsidR="00F73412" w:rsidRPr="007152CB">
          <w:rPr>
            <w:rStyle w:val="Hyperlink"/>
            <w:noProof/>
          </w:rPr>
          <w:t>Figure 25-simulation (3)</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Toc370066391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2" w:history="1">
        <w:r w:rsidR="00F73412" w:rsidRPr="007152CB">
          <w:rPr>
            <w:rStyle w:val="Hyperlink"/>
            <w:noProof/>
          </w:rPr>
          <w:t>26Figure 26-simulation (4)</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Toc370066392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41</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3" w:history="1">
        <w:r w:rsidR="00F73412" w:rsidRPr="007152CB">
          <w:rPr>
            <w:rStyle w:val="Hyperlink"/>
            <w:noProof/>
          </w:rPr>
          <w:t>27Figure 27-first problem simulation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Toc370066393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4" w:history="1">
        <w:r w:rsidR="00F73412" w:rsidRPr="007152CB">
          <w:rPr>
            <w:rStyle w:val="Hyperlink"/>
            <w:noProof/>
            <w:rtl/>
          </w:rPr>
          <w:t>28</w:t>
        </w:r>
        <w:r w:rsidR="00F73412" w:rsidRPr="007152CB">
          <w:rPr>
            <w:rStyle w:val="Hyperlink"/>
            <w:noProof/>
          </w:rPr>
          <w:t>Figure 28-code solution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Toc370066394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5" w:history="1">
        <w:r w:rsidR="00F73412" w:rsidRPr="007152CB">
          <w:rPr>
            <w:rStyle w:val="Hyperlink"/>
            <w:noProof/>
            <w:rtl/>
          </w:rPr>
          <w:t>29</w:t>
        </w:r>
        <w:r w:rsidR="00F73412" w:rsidRPr="007152CB">
          <w:rPr>
            <w:rStyle w:val="Hyperlink"/>
            <w:noProof/>
          </w:rPr>
          <w:t>Figure 29-second problem</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Toc370066395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6" w:history="1">
        <w:r w:rsidR="00F73412" w:rsidRPr="007152CB">
          <w:rPr>
            <w:rStyle w:val="Hyperlink"/>
            <w:noProof/>
          </w:rPr>
          <w:t>30Figure 30-second solution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7" w:history="1">
        <w:r w:rsidR="00F73412" w:rsidRPr="007152CB">
          <w:rPr>
            <w:rStyle w:val="Hyperlink"/>
            <w:noProof/>
            <w:rtl/>
          </w:rPr>
          <w:t>31</w:t>
        </w:r>
        <w:r w:rsidR="00F73412" w:rsidRPr="007152CB">
          <w:rPr>
            <w:rStyle w:val="Hyperlink"/>
            <w:noProof/>
          </w:rPr>
          <w:t>Figure 31-SVN</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8" w:history="1">
        <w:r w:rsidR="00F73412" w:rsidRPr="007152CB">
          <w:rPr>
            <w:rStyle w:val="Hyperlink"/>
            <w:noProof/>
            <w:rtl/>
          </w:rPr>
          <w:t>32</w:t>
        </w:r>
        <w:r w:rsidR="00F73412" w:rsidRPr="007152CB">
          <w:rPr>
            <w:rStyle w:val="Hyperlink"/>
            <w:noProof/>
          </w:rPr>
          <w:t>Figure 32-SVN snapshot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399" w:history="1">
        <w:r w:rsidR="00F73412" w:rsidRPr="007152CB">
          <w:rPr>
            <w:rStyle w:val="Hyperlink"/>
            <w:noProof/>
          </w:rPr>
          <w:t>33Figure 33-coding guidelines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Toc370066399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46</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00" w:history="1">
        <w:r w:rsidR="00F73412" w:rsidRPr="007152CB">
          <w:rPr>
            <w:rStyle w:val="Hyperlink"/>
            <w:noProof/>
          </w:rPr>
          <w:t>34Figure 34-entity template</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Toc370066400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46</w:t>
        </w:r>
        <w:r w:rsidR="00F97EE3">
          <w:rPr>
            <w:rStyle w:val="Hyperlink"/>
            <w:noProof/>
            <w:rtl/>
          </w:rPr>
          <w:fldChar w:fldCharType="end"/>
        </w:r>
      </w:hyperlink>
    </w:p>
    <w:p w:rsidR="0071237B" w:rsidRDefault="00F97EE3" w:rsidP="0071237B">
      <w:pPr>
        <w:rPr>
          <w:rtl/>
        </w:rPr>
      </w:pPr>
      <w:r>
        <w:rPr>
          <w:rtl/>
        </w:rPr>
        <w:fldChar w:fldCharType="end"/>
      </w:r>
    </w:p>
    <w:p w:rsidR="00F73412" w:rsidRDefault="00F73412" w:rsidP="00F73412">
      <w:pPr>
        <w:pStyle w:val="ab"/>
        <w:bidi w:val="0"/>
        <w:rPr>
          <w:cs w:val="0"/>
        </w:rPr>
      </w:pPr>
      <w:r>
        <w:rPr>
          <w:cs w:val="0"/>
        </w:rPr>
        <w:t>TABLE OF TABLES</w:t>
      </w:r>
    </w:p>
    <w:p w:rsidR="00F73412" w:rsidRDefault="00F97EE3" w:rsidP="00F73412">
      <w:pPr>
        <w:pStyle w:val="af1"/>
        <w:tabs>
          <w:tab w:val="right" w:leader="dot" w:pos="8296"/>
        </w:tabs>
        <w:bidi w:val="0"/>
        <w:spacing w:line="360" w:lineRule="auto"/>
        <w:rPr>
          <w:rFonts w:eastAsiaTheme="minorEastAsia"/>
          <w:noProof/>
          <w:rtl/>
        </w:rPr>
      </w:pPr>
      <w:r>
        <w:fldChar w:fldCharType="begin"/>
      </w:r>
      <w:r w:rsidR="00F73412">
        <w:instrText xml:space="preserve"> </w:instrText>
      </w:r>
      <w:r w:rsidR="00F73412">
        <w:rPr>
          <w:rFonts w:hint="cs"/>
        </w:rPr>
        <w:instrText>TOC \h \z \c "</w:instrText>
      </w:r>
      <w:r w:rsidR="00F73412">
        <w:rPr>
          <w:rFonts w:hint="cs"/>
          <w:rtl/>
        </w:rPr>
        <w:instrText>טבלה</w:instrText>
      </w:r>
      <w:r w:rsidR="00F73412">
        <w:rPr>
          <w:rFonts w:hint="cs"/>
        </w:rPr>
        <w:instrText>"</w:instrText>
      </w:r>
      <w:r w:rsidR="00F73412">
        <w:instrText xml:space="preserve"> </w:instrText>
      </w:r>
      <w:r>
        <w:fldChar w:fldCharType="separate"/>
      </w:r>
      <w:hyperlink w:anchor="_Toc370066445" w:history="1">
        <w:r w:rsidR="00F73412" w:rsidRPr="00A543DD">
          <w:rPr>
            <w:rStyle w:val="Hyperlink"/>
            <w:noProof/>
            <w:rtl/>
          </w:rPr>
          <w:t>1</w:t>
        </w:r>
        <w:r w:rsidR="00F73412" w:rsidRPr="00A543DD">
          <w:rPr>
            <w:rStyle w:val="Hyperlink"/>
            <w:noProof/>
          </w:rPr>
          <w:t>Table 1- registers unit generics</w:t>
        </w:r>
        <w:r w:rsidR="00F73412">
          <w:rPr>
            <w:noProof/>
            <w:webHidden/>
            <w:rtl/>
          </w:rPr>
          <w:tab/>
        </w:r>
        <w:r>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Toc370066445 \h</w:instrText>
        </w:r>
        <w:r w:rsidR="00F73412">
          <w:rPr>
            <w:noProof/>
            <w:webHidden/>
            <w:rtl/>
          </w:rPr>
          <w:instrText xml:space="preserve"> </w:instrText>
        </w:r>
        <w:r>
          <w:rPr>
            <w:rStyle w:val="Hyperlink"/>
            <w:noProof/>
            <w:rtl/>
          </w:rPr>
        </w:r>
        <w:r>
          <w:rPr>
            <w:rStyle w:val="Hyperlink"/>
            <w:noProof/>
            <w:rtl/>
          </w:rPr>
          <w:fldChar w:fldCharType="separate"/>
        </w:r>
        <w:r w:rsidR="00F73412">
          <w:rPr>
            <w:noProof/>
            <w:webHidden/>
            <w:rtl/>
          </w:rPr>
          <w:t>12</w:t>
        </w:r>
        <w:r>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46" w:history="1">
        <w:r w:rsidR="00F73412" w:rsidRPr="00A543DD">
          <w:rPr>
            <w:rStyle w:val="Hyperlink"/>
            <w:noProof/>
          </w:rPr>
          <w:t>2Table 2- registers unit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Toc370066446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47" w:history="1">
        <w:r w:rsidR="00F73412" w:rsidRPr="00A543DD">
          <w:rPr>
            <w:rStyle w:val="Hyperlink"/>
            <w:noProof/>
            <w:rtl/>
          </w:rPr>
          <w:t>3</w:t>
        </w:r>
        <w:r w:rsidR="00F73412" w:rsidRPr="00A543DD">
          <w:rPr>
            <w:rStyle w:val="Hyperlink"/>
            <w:noProof/>
          </w:rPr>
          <w:t>Table 3- write controller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Toc370066447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48" w:history="1">
        <w:r w:rsidR="00F73412" w:rsidRPr="00A543DD">
          <w:rPr>
            <w:rStyle w:val="Hyperlink"/>
            <w:noProof/>
          </w:rPr>
          <w:t>4Table 4- write controller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Toc370066448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16</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49" w:history="1">
        <w:r w:rsidR="00F73412" w:rsidRPr="00A543DD">
          <w:rPr>
            <w:rStyle w:val="Hyperlink"/>
            <w:noProof/>
          </w:rPr>
          <w:t>5Table 5- write controller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Toc370066449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18</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0" w:history="1">
        <w:r w:rsidR="00F73412" w:rsidRPr="00A543DD">
          <w:rPr>
            <w:rStyle w:val="Hyperlink"/>
            <w:noProof/>
          </w:rPr>
          <w:t>6Table 6- read controller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1" w:history="1">
        <w:r w:rsidR="00F73412" w:rsidRPr="00A543DD">
          <w:rPr>
            <w:rStyle w:val="Hyperlink"/>
            <w:noProof/>
          </w:rPr>
          <w:t>7Table 7- read controller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Toc370066451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21</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2" w:history="1">
        <w:r w:rsidR="00F73412" w:rsidRPr="00A543DD">
          <w:rPr>
            <w:rStyle w:val="Hyperlink"/>
            <w:noProof/>
            <w:rtl/>
          </w:rPr>
          <w:t>8</w:t>
        </w:r>
        <w:r w:rsidR="00F73412" w:rsidRPr="00A543DD">
          <w:rPr>
            <w:rStyle w:val="Hyperlink"/>
            <w:noProof/>
          </w:rPr>
          <w:t>Table 8- read controller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Toc370066452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3" w:history="1">
        <w:r w:rsidR="00F73412" w:rsidRPr="00A543DD">
          <w:rPr>
            <w:rStyle w:val="Hyperlink"/>
            <w:noProof/>
          </w:rPr>
          <w:t>9Table 9- in out coordinator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Toc370066453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4" w:history="1">
        <w:r w:rsidR="00F73412" w:rsidRPr="00A543DD">
          <w:rPr>
            <w:rStyle w:val="Hyperlink"/>
            <w:noProof/>
          </w:rPr>
          <w:t>10Table 10- in out coordinator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Toc370066454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5" w:history="1">
        <w:r w:rsidR="00F73412" w:rsidRPr="00A543DD">
          <w:rPr>
            <w:rStyle w:val="Hyperlink"/>
            <w:b/>
            <w:bCs/>
            <w:noProof/>
          </w:rPr>
          <w:t>11</w:t>
        </w:r>
        <w:r w:rsidR="00F73412" w:rsidRPr="00A543DD">
          <w:rPr>
            <w:rStyle w:val="Hyperlink"/>
            <w:noProof/>
          </w:rPr>
          <w:t>Table 11- in&gt; out coordinator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Toc370066455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27</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6" w:history="1">
        <w:r w:rsidR="00F73412" w:rsidRPr="00A543DD">
          <w:rPr>
            <w:rStyle w:val="Hyperlink"/>
            <w:noProof/>
          </w:rPr>
          <w:t>12Table 12- in&gt; out coordinator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27</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7" w:history="1">
        <w:r w:rsidR="00F73412" w:rsidRPr="00A543DD">
          <w:rPr>
            <w:rStyle w:val="Hyperlink"/>
            <w:noProof/>
            <w:rtl/>
          </w:rPr>
          <w:t>13</w:t>
        </w:r>
        <w:r w:rsidR="00F73412" w:rsidRPr="00A543DD">
          <w:rPr>
            <w:rStyle w:val="Hyperlink"/>
            <w:noProof/>
          </w:rPr>
          <w:t>Table 13- in&gt; out coordinator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28</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8" w:history="1">
        <w:r w:rsidR="00F73412" w:rsidRPr="00A543DD">
          <w:rPr>
            <w:rStyle w:val="Hyperlink"/>
            <w:noProof/>
            <w:rtl/>
          </w:rPr>
          <w:t>14</w:t>
        </w:r>
        <w:r w:rsidR="00F73412" w:rsidRPr="00A543DD">
          <w:rPr>
            <w:rStyle w:val="Hyperlink"/>
            <w:noProof/>
          </w:rPr>
          <w:t>Table 14- in&lt; out coordinator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59" w:history="1">
        <w:r w:rsidR="00F73412" w:rsidRPr="00A543DD">
          <w:rPr>
            <w:rStyle w:val="Hyperlink"/>
            <w:noProof/>
          </w:rPr>
          <w:t>15Table 15- in&lt; out coordinator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Toc370066459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29</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0" w:history="1">
        <w:r w:rsidR="00F73412" w:rsidRPr="00A543DD">
          <w:rPr>
            <w:rStyle w:val="Hyperlink"/>
            <w:noProof/>
          </w:rPr>
          <w:t>16Table 16- in&lt; out coordinator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Toc370066460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30</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1" w:history="1">
        <w:r w:rsidR="00F73412" w:rsidRPr="00A543DD">
          <w:rPr>
            <w:rStyle w:val="Hyperlink"/>
            <w:noProof/>
            <w:rtl/>
          </w:rPr>
          <w:t>17</w:t>
        </w:r>
        <w:r w:rsidR="00F73412" w:rsidRPr="00A543DD">
          <w:rPr>
            <w:rStyle w:val="Hyperlink"/>
            <w:noProof/>
          </w:rPr>
          <w:t>Table 17- in= out coordinator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Toc370066461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31</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2" w:history="1">
        <w:r w:rsidR="00F73412" w:rsidRPr="00A543DD">
          <w:rPr>
            <w:rStyle w:val="Hyperlink"/>
            <w:noProof/>
          </w:rPr>
          <w:t>18Table 18- in= out coordinator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Toc370066462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31</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3" w:history="1">
        <w:r w:rsidR="00F73412" w:rsidRPr="00A543DD">
          <w:rPr>
            <w:rStyle w:val="Hyperlink"/>
            <w:noProof/>
          </w:rPr>
          <w:t>19Table 19- in= out coordinator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Toc370066463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32</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4" w:history="1">
        <w:r w:rsidR="00F73412" w:rsidRPr="00A543DD">
          <w:rPr>
            <w:rStyle w:val="Hyperlink"/>
            <w:noProof/>
            <w:rtl/>
          </w:rPr>
          <w:t>20</w:t>
        </w:r>
        <w:r w:rsidR="00F73412" w:rsidRPr="00A543DD">
          <w:rPr>
            <w:rStyle w:val="Hyperlink"/>
            <w:noProof/>
          </w:rPr>
          <w:t>Table 20 – enable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Toc370066464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5" w:history="1">
        <w:r w:rsidR="00F73412" w:rsidRPr="00A543DD">
          <w:rPr>
            <w:rStyle w:val="Hyperlink"/>
            <w:noProof/>
          </w:rPr>
          <w:t>21Table 21 – enable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Toc370066465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33</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6" w:history="1">
        <w:r w:rsidR="00F73412" w:rsidRPr="00A543DD">
          <w:rPr>
            <w:rStyle w:val="Hyperlink"/>
            <w:noProof/>
          </w:rPr>
          <w:t>22Table 22– enable output</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Toc370066466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34</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7" w:history="1">
        <w:r w:rsidR="00F73412" w:rsidRPr="00A543DD">
          <w:rPr>
            <w:rStyle w:val="Hyperlink"/>
            <w:noProof/>
          </w:rPr>
          <w:t>23Table 23 – memory unit generics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Toc370066467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35</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8" w:history="1">
        <w:r w:rsidR="00F73412" w:rsidRPr="00A543DD">
          <w:rPr>
            <w:rStyle w:val="Hyperlink"/>
            <w:noProof/>
          </w:rPr>
          <w:t>24Table 23 – memory unit signals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Toc370066468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36</w:t>
        </w:r>
        <w:r w:rsidR="00F97EE3">
          <w:rPr>
            <w:rStyle w:val="Hyperlink"/>
            <w:noProof/>
            <w:rtl/>
          </w:rPr>
          <w:fldChar w:fldCharType="end"/>
        </w:r>
      </w:hyperlink>
    </w:p>
    <w:p w:rsidR="00F73412" w:rsidRDefault="003C75BD" w:rsidP="00F73412">
      <w:pPr>
        <w:pStyle w:val="af1"/>
        <w:tabs>
          <w:tab w:val="right" w:leader="dot" w:pos="8296"/>
        </w:tabs>
        <w:bidi w:val="0"/>
        <w:spacing w:line="360" w:lineRule="auto"/>
        <w:rPr>
          <w:rFonts w:eastAsiaTheme="minorEastAsia"/>
          <w:noProof/>
          <w:rtl/>
        </w:rPr>
      </w:pPr>
      <w:hyperlink w:anchor="_Toc370066469" w:history="1">
        <w:r w:rsidR="00F73412" w:rsidRPr="00A543DD">
          <w:rPr>
            <w:rStyle w:val="Hyperlink"/>
            <w:noProof/>
            <w:rtl/>
          </w:rPr>
          <w:t>25</w:t>
        </w:r>
        <w:r w:rsidR="00F73412" w:rsidRPr="00A543DD">
          <w:rPr>
            <w:rStyle w:val="Hyperlink"/>
            <w:noProof/>
          </w:rPr>
          <w:t>Table 25- simulations</w:t>
        </w:r>
        <w:r w:rsidR="00F73412">
          <w:rPr>
            <w:noProof/>
            <w:webHidden/>
            <w:rtl/>
          </w:rPr>
          <w:tab/>
        </w:r>
        <w:r w:rsidR="00F97EE3">
          <w:rPr>
            <w:rStyle w:val="Hyperlink"/>
            <w:noProof/>
            <w:rtl/>
          </w:rPr>
          <w:fldChar w:fldCharType="begin"/>
        </w:r>
        <w:r w:rsidR="00F73412">
          <w:rPr>
            <w:noProof/>
            <w:webHidden/>
            <w:rtl/>
          </w:rPr>
          <w:instrText xml:space="preserve"> </w:instrText>
        </w:r>
        <w:r w:rsidR="00F73412">
          <w:rPr>
            <w:noProof/>
            <w:webHidden/>
          </w:rPr>
          <w:instrText>PAGEREF</w:instrText>
        </w:r>
        <w:r w:rsidR="00F73412">
          <w:rPr>
            <w:noProof/>
            <w:webHidden/>
            <w:rtl/>
          </w:rPr>
          <w:instrText xml:space="preserve"> _</w:instrText>
        </w:r>
        <w:r w:rsidR="00F73412">
          <w:rPr>
            <w:noProof/>
            <w:webHidden/>
          </w:rPr>
          <w:instrText>Toc370066469 \h</w:instrText>
        </w:r>
        <w:r w:rsidR="00F73412">
          <w:rPr>
            <w:noProof/>
            <w:webHidden/>
            <w:rtl/>
          </w:rPr>
          <w:instrText xml:space="preserve"> </w:instrText>
        </w:r>
        <w:r w:rsidR="00F97EE3">
          <w:rPr>
            <w:rStyle w:val="Hyperlink"/>
            <w:noProof/>
            <w:rtl/>
          </w:rPr>
        </w:r>
        <w:r w:rsidR="00F97EE3">
          <w:rPr>
            <w:rStyle w:val="Hyperlink"/>
            <w:noProof/>
            <w:rtl/>
          </w:rPr>
          <w:fldChar w:fldCharType="separate"/>
        </w:r>
        <w:r w:rsidR="00F73412">
          <w:rPr>
            <w:noProof/>
            <w:webHidden/>
            <w:rtl/>
          </w:rPr>
          <w:t>37</w:t>
        </w:r>
        <w:r w:rsidR="00F97EE3">
          <w:rPr>
            <w:rStyle w:val="Hyperlink"/>
            <w:noProof/>
            <w:rtl/>
          </w:rPr>
          <w:fldChar w:fldCharType="end"/>
        </w:r>
      </w:hyperlink>
    </w:p>
    <w:p w:rsidR="00A53D88" w:rsidRDefault="00F97EE3" w:rsidP="00F73412">
      <w:pPr>
        <w:bidi w:val="0"/>
        <w:spacing w:line="360" w:lineRule="auto"/>
      </w:pPr>
      <w:r>
        <w:fldChar w:fldCharType="end"/>
      </w:r>
    </w:p>
    <w:p w:rsidR="00073F83" w:rsidRDefault="00073F83" w:rsidP="0071237B">
      <w:pPr>
        <w:rPr>
          <w:rtl/>
        </w:rPr>
      </w:pPr>
    </w:p>
    <w:p w:rsidR="00073F83" w:rsidRDefault="00073F83" w:rsidP="0071237B">
      <w:pPr>
        <w:rPr>
          <w:rtl/>
        </w:rPr>
      </w:pPr>
    </w:p>
    <w:p w:rsidR="00073F83" w:rsidRDefault="00073F83" w:rsidP="0071237B">
      <w:pPr>
        <w:rPr>
          <w:rtl/>
        </w:rPr>
      </w:pPr>
    </w:p>
    <w:p w:rsidR="00073F83" w:rsidRDefault="00073F83" w:rsidP="0071237B">
      <w:pPr>
        <w:rPr>
          <w:rtl/>
        </w:rPr>
      </w:pPr>
    </w:p>
    <w:p w:rsidR="00073F83" w:rsidRDefault="00073F83" w:rsidP="0071237B">
      <w:pPr>
        <w:rPr>
          <w:rtl/>
        </w:rPr>
      </w:pPr>
    </w:p>
    <w:p w:rsidR="00073F83" w:rsidRDefault="00073F83" w:rsidP="0071237B">
      <w:pPr>
        <w:rPr>
          <w:rtl/>
        </w:rPr>
      </w:pPr>
    </w:p>
    <w:p w:rsidR="00073F83" w:rsidRDefault="00073F83" w:rsidP="0071237B">
      <w:pPr>
        <w:rPr>
          <w:rtl/>
        </w:rPr>
      </w:pPr>
    </w:p>
    <w:p w:rsidR="00073F83" w:rsidRDefault="00073F83" w:rsidP="0071237B">
      <w:pPr>
        <w:rPr>
          <w:rtl/>
        </w:rPr>
      </w:pPr>
    </w:p>
    <w:p w:rsidR="00073F83" w:rsidRPr="0071237B" w:rsidRDefault="00073F83" w:rsidP="0071237B"/>
    <w:p w:rsidR="00F73412" w:rsidRDefault="00F73412" w:rsidP="006B1795">
      <w:pPr>
        <w:pStyle w:val="1"/>
        <w:bidi w:val="0"/>
      </w:pPr>
      <w:bookmarkStart w:id="3" w:name="_Toc370059064"/>
      <w:bookmarkStart w:id="4" w:name="_Toc370059217"/>
    </w:p>
    <w:p w:rsidR="00F73412" w:rsidRDefault="00F73412" w:rsidP="00F73412">
      <w:pPr>
        <w:pStyle w:val="1"/>
        <w:bidi w:val="0"/>
      </w:pPr>
    </w:p>
    <w:p w:rsidR="001639B4" w:rsidRDefault="001639B4">
      <w:pPr>
        <w:bidi w:val="0"/>
        <w:rPr>
          <w:rFonts w:asciiTheme="majorHAnsi" w:eastAsiaTheme="majorEastAsia" w:hAnsiTheme="majorHAnsi" w:cstheme="majorBidi"/>
          <w:b/>
          <w:bCs/>
          <w:color w:val="365F91" w:themeColor="accent1" w:themeShade="BF"/>
          <w:sz w:val="28"/>
          <w:szCs w:val="28"/>
        </w:rPr>
      </w:pPr>
      <w:bookmarkStart w:id="5" w:name="_Toc370066502"/>
      <w:r>
        <w:br w:type="page"/>
      </w:r>
    </w:p>
    <w:p w:rsidR="001E4C58" w:rsidRDefault="006B1795" w:rsidP="00F73412">
      <w:pPr>
        <w:pStyle w:val="1"/>
        <w:bidi w:val="0"/>
      </w:pPr>
      <w:r>
        <w:lastRenderedPageBreak/>
        <w:t>1</w:t>
      </w:r>
      <w:r>
        <w:tab/>
        <w:t>INTRODUCTION</w:t>
      </w:r>
      <w:bookmarkEnd w:id="3"/>
      <w:bookmarkEnd w:id="4"/>
      <w:bookmarkEnd w:id="5"/>
    </w:p>
    <w:p w:rsidR="001E4C58" w:rsidRDefault="001E4C58" w:rsidP="001E4C58">
      <w:pPr>
        <w:bidi w:val="0"/>
      </w:pPr>
    </w:p>
    <w:p w:rsidR="006B1795" w:rsidRDefault="006B1795" w:rsidP="006B1795">
      <w:pPr>
        <w:pStyle w:val="2"/>
        <w:bidi w:val="0"/>
      </w:pPr>
      <w:bookmarkStart w:id="6" w:name="_Toc370059065"/>
      <w:bookmarkStart w:id="7" w:name="_Toc370059218"/>
      <w:bookmarkStart w:id="8" w:name="_Toc370066503"/>
      <w:r>
        <w:t>1.1</w:t>
      </w:r>
      <w:r w:rsidR="00AD78D4">
        <w:tab/>
      </w:r>
      <w:r>
        <w:t xml:space="preserve"> ABSTRACT</w:t>
      </w:r>
      <w:bookmarkEnd w:id="6"/>
      <w:bookmarkEnd w:id="7"/>
      <w:bookmarkEnd w:id="8"/>
    </w:p>
    <w:p w:rsidR="00370E80" w:rsidRDefault="006B1795" w:rsidP="006B1795">
      <w:pPr>
        <w:bidi w:val="0"/>
      </w:pPr>
      <w:r>
        <w:t xml:space="preserve">FPGA's manufacturers supply debugging tool </w:t>
      </w:r>
      <w:r w:rsidR="00370E80">
        <w:t>for labs, named Logic Analyzer. It allows recording of internal data in the FPGA and displaying it to the user. The tool is composed of both hardware and software.</w:t>
      </w:r>
    </w:p>
    <w:p w:rsidR="006B1795" w:rsidRDefault="00370E80" w:rsidP="00370E80">
      <w:pPr>
        <w:bidi w:val="0"/>
      </w:pPr>
      <w:r>
        <w:t>The hardware part enters the FPGA's code and includes memories to store the recorded data, logic aimed to configuration changes</w:t>
      </w:r>
      <w:ins w:id="9" w:author="MOSHE PORIAN" w:date="2013-10-20T22:36:00Z">
        <w:r w:rsidR="00765AAE">
          <w:rPr>
            <w:rFonts w:hint="cs"/>
            <w:rtl/>
          </w:rPr>
          <w:t xml:space="preserve"> </w:t>
        </w:r>
      </w:ins>
      <w:r>
        <w:t>(e.g. trigger type), also logic that identifies trigger lock, and logic for sending the recorded data to the software.</w:t>
      </w:r>
    </w:p>
    <w:p w:rsidR="005D015E" w:rsidRDefault="00370E80" w:rsidP="00CE35CA">
      <w:pPr>
        <w:bidi w:val="0"/>
      </w:pPr>
      <w:r>
        <w:t>The software part</w:t>
      </w:r>
      <w:r w:rsidR="00DD567C">
        <w:t xml:space="preserve"> includes GUI, which allows choosing the type of trigger for the recording, </w:t>
      </w:r>
      <w:r w:rsidR="005D015E">
        <w:t xml:space="preserve">and also </w:t>
      </w:r>
      <w:r w:rsidR="00DD567C">
        <w:t>the position of the trigger regarding the recorded information</w:t>
      </w:r>
      <w:r w:rsidR="005D015E">
        <w:t xml:space="preserve">. The GUI also </w:t>
      </w:r>
      <w:r w:rsidR="00765AAE">
        <w:t>allows</w:t>
      </w:r>
      <w:r w:rsidR="005D015E">
        <w:t xml:space="preserve"> a convenient display of the recorded signals names and a display of the recording results, which arrive from the hardware, to the user.</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2"/>
        <w:bidi w:val="0"/>
      </w:pPr>
      <w:bookmarkStart w:id="10" w:name="_Toc370059066"/>
      <w:bookmarkStart w:id="11" w:name="_Toc370059219"/>
      <w:bookmarkStart w:id="12" w:name="_Toc370066504"/>
      <w:r>
        <w:t>1.2</w:t>
      </w:r>
      <w:r w:rsidR="00AD78D4">
        <w:tab/>
      </w:r>
      <w:r>
        <w:t xml:space="preserve"> PROJECT GOAL</w:t>
      </w:r>
      <w:bookmarkEnd w:id="10"/>
      <w:bookmarkEnd w:id="11"/>
      <w:bookmarkEnd w:id="12"/>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FE7915" w:rsidRDefault="00FE7915" w:rsidP="00CF1817">
      <w:pPr>
        <w:bidi w:val="0"/>
      </w:pPr>
      <w:r>
        <w:t>The software part includes building a GUI, that allow</w:t>
      </w:r>
      <w:del w:id="13" w:author="MOSHE PORIAN" w:date="2013-10-20T22:37:00Z">
        <w:r w:rsidDel="00765AAE">
          <w:delText>e</w:delText>
        </w:r>
      </w:del>
      <w:r>
        <w:t xml:space="preserve">s changing configuration and displaying the recorded data to the user. </w:t>
      </w:r>
    </w:p>
    <w:p w:rsidR="001B59DF" w:rsidRDefault="001B59DF" w:rsidP="001B59DF">
      <w:pPr>
        <w:pStyle w:val="2"/>
        <w:bidi w:val="0"/>
      </w:pPr>
      <w:bookmarkStart w:id="14" w:name="_Toc370059067"/>
      <w:bookmarkStart w:id="15" w:name="_Toc370059220"/>
      <w:bookmarkStart w:id="16" w:name="_Toc370066505"/>
      <w:r>
        <w:t>1.3</w:t>
      </w:r>
      <w:r w:rsidR="00AD78D4">
        <w:tab/>
      </w:r>
      <w:r>
        <w:t xml:space="preserve"> PROJECT REQUIERMENTS</w:t>
      </w:r>
      <w:bookmarkEnd w:id="14"/>
      <w:bookmarkEnd w:id="15"/>
      <w:bookmarkEnd w:id="16"/>
    </w:p>
    <w:p w:rsidR="00B92611" w:rsidRDefault="00B92611" w:rsidP="00B92611">
      <w:pPr>
        <w:pStyle w:val="a9"/>
        <w:numPr>
          <w:ilvl w:val="0"/>
          <w:numId w:val="3"/>
        </w:numPr>
        <w:bidi w:val="0"/>
      </w:pPr>
      <w:r>
        <w:t xml:space="preserve">Designated board is an </w:t>
      </w:r>
      <w:hyperlink r:id="rId11" w:history="1">
        <w:r w:rsidRPr="002F0CA0">
          <w:rPr>
            <w:rStyle w:val="Hyperlink"/>
          </w:rPr>
          <w:t>Altera DE2 board</w:t>
        </w:r>
      </w:hyperlink>
      <w:r>
        <w:t xml:space="preserve"> that features an </w:t>
      </w:r>
      <w:hyperlink r:id="rId12" w:history="1">
        <w:r w:rsidRPr="002F0CA0">
          <w:rPr>
            <w:rStyle w:val="Hyperlink"/>
          </w:rPr>
          <w:t>Altera Cyclone® II 2C35 FPGA</w:t>
        </w:r>
      </w:hyperlink>
      <w:r>
        <w:t>.</w:t>
      </w:r>
    </w:p>
    <w:p w:rsidR="00B92611" w:rsidRDefault="00B92611" w:rsidP="00B92611">
      <w:pPr>
        <w:pStyle w:val="a9"/>
        <w:numPr>
          <w:ilvl w:val="0"/>
          <w:numId w:val="3"/>
        </w:numPr>
        <w:bidi w:val="0"/>
      </w:pPr>
      <w:r>
        <w:t>The Logic Analyzer will enable:</w:t>
      </w:r>
    </w:p>
    <w:p w:rsidR="00B92611" w:rsidRDefault="00B92611" w:rsidP="00B92611">
      <w:pPr>
        <w:pStyle w:val="a9"/>
        <w:numPr>
          <w:ilvl w:val="0"/>
          <w:numId w:val="15"/>
        </w:numPr>
        <w:bidi w:val="0"/>
      </w:pPr>
      <w:r>
        <w:t>Choosing the trigger type: rise, fall, high for 3 cycles, low for 3 cycles.</w:t>
      </w:r>
    </w:p>
    <w:p w:rsidR="00B92611" w:rsidRDefault="00B92611" w:rsidP="00B92611">
      <w:pPr>
        <w:pStyle w:val="a9"/>
        <w:numPr>
          <w:ilvl w:val="0"/>
          <w:numId w:val="15"/>
        </w:numPr>
        <w:bidi w:val="0"/>
      </w:pPr>
      <w:r>
        <w:t>Choosing the trigger position regarding the recorded data.</w:t>
      </w:r>
      <w:ins w:id="17" w:author="MOSHE PORIAN" w:date="2013-10-20T22:38:00Z">
        <w:r w:rsidR="00765AAE">
          <w:rPr>
            <w:rFonts w:hint="cs"/>
            <w:rtl/>
          </w:rPr>
          <w:t xml:space="preserve"> </w:t>
        </w:r>
      </w:ins>
      <w:r>
        <w:t xml:space="preserve">Trigger position will be a number </w:t>
      </w:r>
      <w:proofErr w:type="gramStart"/>
      <w:r>
        <w:t>between 0 to 100</w:t>
      </w:r>
      <w:proofErr w:type="gramEnd"/>
      <w:r>
        <w:t>.</w:t>
      </w:r>
    </w:p>
    <w:p w:rsidR="00B92611" w:rsidRDefault="00B92611" w:rsidP="00B92611">
      <w:pPr>
        <w:pStyle w:val="a9"/>
        <w:numPr>
          <w:ilvl w:val="0"/>
          <w:numId w:val="15"/>
        </w:numPr>
        <w:bidi w:val="0"/>
      </w:pPr>
      <w:r>
        <w:t xml:space="preserve">Choosing the number of signals for </w:t>
      </w:r>
      <w:r w:rsidR="00765AAE">
        <w:t>recording</w:t>
      </w:r>
      <w:r>
        <w:t>.</w:t>
      </w:r>
    </w:p>
    <w:p w:rsidR="00B92611" w:rsidRDefault="00B92611" w:rsidP="00B92611">
      <w:pPr>
        <w:pStyle w:val="a9"/>
        <w:numPr>
          <w:ilvl w:val="0"/>
          <w:numId w:val="15"/>
        </w:numPr>
        <w:bidi w:val="0"/>
      </w:pPr>
      <w:r>
        <w:t>Choosing the recording depth</w:t>
      </w:r>
      <w:ins w:id="18" w:author="MOSHE PORIAN" w:date="2013-10-20T22:38:00Z">
        <w:r w:rsidR="00765AAE">
          <w:rPr>
            <w:rFonts w:hint="cs"/>
            <w:rtl/>
          </w:rPr>
          <w:t xml:space="preserve"> </w:t>
        </w:r>
      </w:ins>
      <w:r>
        <w:t>(recording time).</w:t>
      </w:r>
    </w:p>
    <w:p w:rsidR="00B92611" w:rsidRDefault="00B92611" w:rsidP="00B92611">
      <w:pPr>
        <w:pStyle w:val="a9"/>
        <w:numPr>
          <w:ilvl w:val="0"/>
          <w:numId w:val="15"/>
        </w:numPr>
        <w:bidi w:val="0"/>
      </w:pPr>
      <w:r>
        <w:t>Changing the names of the displayed signals.</w:t>
      </w:r>
    </w:p>
    <w:p w:rsidR="00B92611" w:rsidRDefault="00B92611" w:rsidP="00B92611">
      <w:pPr>
        <w:pStyle w:val="a9"/>
        <w:numPr>
          <w:ilvl w:val="0"/>
          <w:numId w:val="15"/>
        </w:numPr>
        <w:bidi w:val="0"/>
      </w:pPr>
      <w:r>
        <w:t>Using memories that are independent of the type of FPGA.</w:t>
      </w:r>
    </w:p>
    <w:p w:rsidR="004730CE" w:rsidRDefault="004C297E" w:rsidP="004730CE">
      <w:pPr>
        <w:pStyle w:val="a9"/>
        <w:numPr>
          <w:ilvl w:val="0"/>
          <w:numId w:val="3"/>
        </w:numPr>
        <w:bidi w:val="0"/>
      </w:pPr>
      <w:r>
        <w:t>The internal communication between the blocks is through Wishbone Protocol.</w:t>
      </w:r>
    </w:p>
    <w:p w:rsidR="00E92A4C" w:rsidRDefault="00E92A4C" w:rsidP="004730CE">
      <w:pPr>
        <w:pStyle w:val="a9"/>
        <w:numPr>
          <w:ilvl w:val="0"/>
          <w:numId w:val="19"/>
        </w:numPr>
        <w:bidi w:val="0"/>
      </w:pPr>
      <w:r>
        <w:t xml:space="preserve">Bus width is a generic. </w:t>
      </w:r>
    </w:p>
    <w:p w:rsidR="00E92A4C" w:rsidRDefault="00E92A4C" w:rsidP="00E92A4C">
      <w:pPr>
        <w:pStyle w:val="a9"/>
        <w:bidi w:val="0"/>
        <w:ind w:left="2160"/>
      </w:pPr>
    </w:p>
    <w:p w:rsidR="004C297E" w:rsidRDefault="004C297E" w:rsidP="004730CE">
      <w:pPr>
        <w:pStyle w:val="a9"/>
        <w:numPr>
          <w:ilvl w:val="0"/>
          <w:numId w:val="3"/>
        </w:numPr>
        <w:bidi w:val="0"/>
      </w:pPr>
      <w:r>
        <w:lastRenderedPageBreak/>
        <w:t xml:space="preserve">The </w:t>
      </w:r>
      <w:r w:rsidR="004730CE">
        <w:t>communication between the</w:t>
      </w:r>
      <w:r>
        <w:t xml:space="preserve"> GUI </w:t>
      </w:r>
      <w:r w:rsidR="004730CE">
        <w:t>and the FPGA</w:t>
      </w:r>
      <w:r>
        <w:t xml:space="preserve"> is through </w:t>
      </w:r>
      <w:proofErr w:type="spellStart"/>
      <w:r>
        <w:t>Uart</w:t>
      </w:r>
      <w:proofErr w:type="spellEnd"/>
      <w:r>
        <w:t xml:space="preserve"> protocol.</w:t>
      </w:r>
    </w:p>
    <w:p w:rsidR="001B59DF" w:rsidRDefault="001B59DF" w:rsidP="00F61422">
      <w:pPr>
        <w:pStyle w:val="a9"/>
        <w:numPr>
          <w:ilvl w:val="0"/>
          <w:numId w:val="3"/>
        </w:numPr>
        <w:bidi w:val="0"/>
      </w:pPr>
      <w:r>
        <w:t>All the configurations will be saved in the core's registers at the initial stage.</w:t>
      </w:r>
    </w:p>
    <w:p w:rsidR="001B59DF" w:rsidRDefault="001B59DF" w:rsidP="001B59DF">
      <w:pPr>
        <w:pStyle w:val="a9"/>
        <w:numPr>
          <w:ilvl w:val="0"/>
          <w:numId w:val="3"/>
        </w:numPr>
        <w:bidi w:val="0"/>
      </w:pPr>
      <w:r>
        <w:t>Input data and trigger signal will be injected from signal generator every clock cycle.</w:t>
      </w:r>
    </w:p>
    <w:p w:rsidR="001E4C58" w:rsidRDefault="001E4C58" w:rsidP="001E4C58">
      <w:pPr>
        <w:bidi w:val="0"/>
      </w:pPr>
    </w:p>
    <w:p w:rsidR="00FE39FE" w:rsidRDefault="003D6379" w:rsidP="003D6379">
      <w:pPr>
        <w:pStyle w:val="2"/>
        <w:bidi w:val="0"/>
      </w:pPr>
      <w:bookmarkStart w:id="19" w:name="_Toc370059068"/>
      <w:bookmarkStart w:id="20" w:name="_Toc370059221"/>
      <w:bookmarkStart w:id="21" w:name="_Toc370066506"/>
      <w:r>
        <w:t>1.4</w:t>
      </w:r>
      <w:r w:rsidR="00AD78D4">
        <w:tab/>
      </w:r>
      <w:r w:rsidR="0033778E">
        <w:t>TOP ARCHITECTURE</w:t>
      </w:r>
      <w:bookmarkEnd w:id="19"/>
      <w:bookmarkEnd w:id="20"/>
      <w:bookmarkEnd w:id="21"/>
    </w:p>
    <w:p w:rsidR="003D6379" w:rsidRDefault="003D6379" w:rsidP="003D6379">
      <w:pPr>
        <w:bidi w:val="0"/>
      </w:pPr>
    </w:p>
    <w:p w:rsidR="003D6379" w:rsidRPr="003D6379" w:rsidRDefault="003D6379" w:rsidP="003D6379">
      <w:pPr>
        <w:bidi w:val="0"/>
      </w:pPr>
    </w:p>
    <w:p w:rsidR="00B929BC" w:rsidRDefault="00B22FB8" w:rsidP="00B929BC">
      <w:pPr>
        <w:bidi w:val="0"/>
      </w:pPr>
      <w:r>
        <w:rPr>
          <w:noProof/>
        </w:rPr>
        <mc:AlternateContent>
          <mc:Choice Requires="wpc">
            <w:drawing>
              <wp:inline distT="0" distB="0" distL="0" distR="0" wp14:anchorId="5A534E9F" wp14:editId="48FC0327">
                <wp:extent cx="5272405" cy="3503295"/>
                <wp:effectExtent l="0" t="0" r="4445" b="0"/>
                <wp:docPr id="77" name="בד ציור 308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5" name="תמונה 3145"/>
                          <pic:cNvPicPr>
                            <a:picLocks noChangeAspect="1"/>
                          </pic:cNvPicPr>
                        </pic:nvPicPr>
                        <pic:blipFill>
                          <a:blip r:embed="rId13"/>
                          <a:stretch>
                            <a:fillRect/>
                          </a:stretch>
                        </pic:blipFill>
                        <pic:spPr>
                          <a:xfrm>
                            <a:off x="0" y="0"/>
                            <a:ext cx="5276850" cy="3017852"/>
                          </a:xfrm>
                          <a:prstGeom prst="rect">
                            <a:avLst/>
                          </a:prstGeom>
                        </pic:spPr>
                      </pic:pic>
                    </wpc:wpc>
                  </a:graphicData>
                </a:graphic>
              </wp:inline>
            </w:drawing>
          </mc:Choice>
          <mc:Fallback>
            <w:pict>
              <v:group id="בד ציור 3087" o:spid="_x0000_s1026" editas="canvas" style="width:415.15pt;height:275.85pt;mso-position-horizontal-relative:char;mso-position-vertical-relative:line" coordsize="52724,3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24;height:35032;visibility:visible;mso-wrap-style:square">
                  <v:fill o:detectmouseclick="t"/>
                  <v:path o:connecttype="none"/>
                </v:shape>
                <v:shape id="תמונה 3145" o:spid="_x0000_s1028" type="#_x0000_t75" style="position:absolute;width:52768;height:30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b8HvIAAAA3QAAAA8AAABkcnMvZG93bnJldi54bWxEj0FrwkAUhO8F/8PyhF6KbtRWJM1G1CJI&#10;KS1RwR4f2WcSzL4N2VVjf71bKPQ4zMw3TDLvTC0u1LrKsoLRMAJBnFtdcaFgv1sPZiCcR9ZYWyYF&#10;N3IwT3sPCcbaXjmjy9YXIkDYxaig9L6JpXR5SQbd0DbEwTva1qAPsi2kbvEa4KaW4yiaSoMVh4US&#10;G1qVlJ+2Z6PgPfvIiv2XfHrz9bL7nnzuDufmR6nHfrd4BeGp8//hv/ZGK5iMnl/g9014AjK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m/B7yAAAAN0AAAAPAAAAAAAAAAAA&#10;AAAAAJ8CAABkcnMvZG93bnJldi54bWxQSwUGAAAAAAQABAD3AAAAlAMAAAAA&#10;">
                  <v:imagedata r:id="rId14" o:title=""/>
                  <v:path arrowok="t"/>
                </v:shape>
                <w10:wrap anchorx="page"/>
                <w10:anchorlock/>
              </v:group>
            </w:pict>
          </mc:Fallback>
        </mc:AlternateContent>
      </w:r>
    </w:p>
    <w:p w:rsidR="00983732" w:rsidRDefault="00983732" w:rsidP="00983732">
      <w:pPr>
        <w:pStyle w:val="2"/>
        <w:bidi w:val="0"/>
        <w:rPr>
          <w:rStyle w:val="ac"/>
          <w:b/>
          <w:bCs/>
          <w:i w:val="0"/>
          <w:iCs w:val="0"/>
        </w:rPr>
      </w:pPr>
      <w:bookmarkStart w:id="22" w:name="_Toc370059069"/>
      <w:bookmarkStart w:id="23" w:name="_Toc370059222"/>
    </w:p>
    <w:p w:rsidR="00983732" w:rsidRDefault="00F97EE3" w:rsidP="00983732">
      <w:pPr>
        <w:pStyle w:val="af"/>
        <w:jc w:val="center"/>
      </w:pPr>
      <w:r>
        <w:rPr>
          <w:rtl/>
        </w:rPr>
        <w:fldChar w:fldCharType="begin"/>
      </w:r>
      <w:r w:rsidR="00983732">
        <w:rPr>
          <w:rtl/>
        </w:rPr>
        <w:instrText xml:space="preserve"> </w:instrText>
      </w:r>
      <w:r w:rsidR="00983732">
        <w:instrText>SEQ</w:instrText>
      </w:r>
      <w:r w:rsidR="00983732">
        <w:rPr>
          <w:rtl/>
        </w:rPr>
        <w:instrText xml:space="preserve"> איור \* </w:instrText>
      </w:r>
      <w:r w:rsidR="00983732">
        <w:instrText>ARABIC</w:instrText>
      </w:r>
      <w:r w:rsidR="00983732">
        <w:rPr>
          <w:rtl/>
        </w:rPr>
        <w:instrText xml:space="preserve"> </w:instrText>
      </w:r>
      <w:r>
        <w:rPr>
          <w:rtl/>
        </w:rPr>
        <w:fldChar w:fldCharType="separate"/>
      </w:r>
      <w:bookmarkStart w:id="24" w:name="_Toc370062605"/>
      <w:bookmarkStart w:id="25" w:name="_Toc370063024"/>
      <w:bookmarkStart w:id="26" w:name="_Toc370063418"/>
      <w:bookmarkStart w:id="27" w:name="_Toc370066368"/>
      <w:r w:rsidR="00260818">
        <w:rPr>
          <w:noProof/>
          <w:rtl/>
        </w:rPr>
        <w:t>1</w:t>
      </w:r>
      <w:r>
        <w:rPr>
          <w:rtl/>
        </w:rPr>
        <w:fldChar w:fldCharType="end"/>
      </w:r>
      <w:r w:rsidR="00983732" w:rsidRPr="00833CCF">
        <w:rPr>
          <w:noProof/>
        </w:rPr>
        <w:t>Figure 1 – top architecture</w:t>
      </w:r>
      <w:bookmarkEnd w:id="24"/>
      <w:bookmarkEnd w:id="25"/>
      <w:bookmarkEnd w:id="26"/>
      <w:bookmarkEnd w:id="27"/>
    </w:p>
    <w:p w:rsidR="00CD7C7E" w:rsidRPr="00CD7C7E" w:rsidRDefault="00CD7C7E" w:rsidP="00983732">
      <w:pPr>
        <w:pStyle w:val="2"/>
        <w:bidi w:val="0"/>
        <w:rPr>
          <w:rStyle w:val="ac"/>
          <w:b/>
          <w:bCs/>
          <w:i w:val="0"/>
          <w:iCs w:val="0"/>
        </w:rPr>
      </w:pPr>
      <w:bookmarkStart w:id="28" w:name="_Toc370066507"/>
      <w:r w:rsidRPr="00CD7C7E">
        <w:rPr>
          <w:rStyle w:val="ac"/>
          <w:b/>
          <w:bCs/>
          <w:i w:val="0"/>
          <w:iCs w:val="0"/>
        </w:rPr>
        <w:t>1.5</w:t>
      </w:r>
      <w:r w:rsidR="00AD78D4">
        <w:rPr>
          <w:rStyle w:val="ac"/>
          <w:b/>
          <w:bCs/>
          <w:i w:val="0"/>
          <w:iCs w:val="0"/>
        </w:rPr>
        <w:tab/>
      </w:r>
      <w:r w:rsidRPr="00CD7C7E">
        <w:rPr>
          <w:rStyle w:val="ac"/>
          <w:b/>
          <w:bCs/>
          <w:i w:val="0"/>
          <w:iCs w:val="0"/>
        </w:rPr>
        <w:t xml:space="preserve"> ENGINEERING TOOLS</w:t>
      </w:r>
      <w:bookmarkEnd w:id="22"/>
      <w:bookmarkEnd w:id="23"/>
      <w:bookmarkEnd w:id="28"/>
    </w:p>
    <w:p w:rsidR="00CD7C7E" w:rsidRDefault="00CD7C7E" w:rsidP="00CD7C7E">
      <w:pPr>
        <w:bidi w:val="0"/>
      </w:pPr>
    </w:p>
    <w:p w:rsidR="00CD7C7E" w:rsidRDefault="00CD7C7E" w:rsidP="00CD7C7E">
      <w:pPr>
        <w:bidi w:val="0"/>
      </w:pPr>
      <w:r>
        <w:t>The tools which were used in this project are:</w:t>
      </w:r>
    </w:p>
    <w:p w:rsidR="00CD7C7E" w:rsidRDefault="00CD7C7E" w:rsidP="00CD7C7E">
      <w:pPr>
        <w:pStyle w:val="a9"/>
        <w:numPr>
          <w:ilvl w:val="0"/>
          <w:numId w:val="20"/>
        </w:numPr>
        <w:bidi w:val="0"/>
      </w:pPr>
      <w:r>
        <w:t>Altera DE2 Development and Education board with Altera Cyclone II 2C35 FPGA</w:t>
      </w:r>
    </w:p>
    <w:p w:rsidR="00CD7C7E" w:rsidRDefault="00CD7C7E" w:rsidP="00CD7C7E">
      <w:pPr>
        <w:pStyle w:val="a9"/>
        <w:numPr>
          <w:ilvl w:val="0"/>
          <w:numId w:val="20"/>
        </w:numPr>
        <w:bidi w:val="0"/>
      </w:pPr>
      <w:r>
        <w:t>Modelsim10.1d</w:t>
      </w:r>
    </w:p>
    <w:p w:rsidR="00CD7C7E" w:rsidRDefault="00CD7C7E" w:rsidP="00CD7C7E">
      <w:pPr>
        <w:pStyle w:val="a9"/>
        <w:numPr>
          <w:ilvl w:val="0"/>
          <w:numId w:val="20"/>
        </w:numPr>
        <w:bidi w:val="0"/>
      </w:pPr>
      <w:proofErr w:type="spellStart"/>
      <w:r>
        <w:t>Quartus</w:t>
      </w:r>
      <w:proofErr w:type="spellEnd"/>
      <w:r>
        <w:t xml:space="preserve"> II 12.1 for Place and Route. </w:t>
      </w:r>
    </w:p>
    <w:p w:rsidR="00CD7C7E" w:rsidRPr="00D92B38" w:rsidRDefault="00CD7C7E" w:rsidP="00CD7C7E">
      <w:pPr>
        <w:pStyle w:val="a9"/>
        <w:numPr>
          <w:ilvl w:val="0"/>
          <w:numId w:val="20"/>
        </w:numPr>
        <w:bidi w:val="0"/>
      </w:pPr>
      <w:r>
        <w:t>Notepad ++</w:t>
      </w:r>
    </w:p>
    <w:p w:rsidR="00CD7C7E" w:rsidRDefault="00CD7C7E" w:rsidP="00CD7C7E">
      <w:pPr>
        <w:pStyle w:val="a9"/>
        <w:numPr>
          <w:ilvl w:val="0"/>
          <w:numId w:val="20"/>
        </w:numPr>
        <w:bidi w:val="0"/>
      </w:pPr>
      <w:r>
        <w:t xml:space="preserve">SVN </w:t>
      </w:r>
    </w:p>
    <w:p w:rsidR="00AD78D4" w:rsidDel="004B3508" w:rsidRDefault="00AD78D4" w:rsidP="008C0096">
      <w:pPr>
        <w:pStyle w:val="1"/>
        <w:bidi w:val="0"/>
        <w:rPr>
          <w:del w:id="29" w:author="MOSHE PORIAN" w:date="2013-10-20T22:41:00Z"/>
        </w:rPr>
      </w:pPr>
    </w:p>
    <w:p w:rsidR="00AD78D4" w:rsidRPr="00AD78D4" w:rsidRDefault="00AD78D4" w:rsidP="00AD78D4">
      <w:pPr>
        <w:bidi w:val="0"/>
      </w:pPr>
    </w:p>
    <w:p w:rsidR="00CD7C7E" w:rsidRDefault="008C0096" w:rsidP="00AD78D4">
      <w:pPr>
        <w:pStyle w:val="1"/>
        <w:bidi w:val="0"/>
      </w:pPr>
      <w:bookmarkStart w:id="30" w:name="_Toc370059070"/>
      <w:bookmarkStart w:id="31" w:name="_Toc370059223"/>
      <w:bookmarkStart w:id="32" w:name="_Toc370066508"/>
      <w:r>
        <w:t>2</w:t>
      </w:r>
      <w:r w:rsidR="00AD78D4">
        <w:tab/>
      </w:r>
      <w:r>
        <w:t xml:space="preserve"> GENERAL DESCRIPTION</w:t>
      </w:r>
      <w:bookmarkEnd w:id="30"/>
      <w:bookmarkEnd w:id="31"/>
      <w:bookmarkEnd w:id="32"/>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proofErr w:type="gramStart"/>
      <w:r w:rsidRPr="00EC2F22">
        <w:t>,</w:t>
      </w:r>
      <w:r w:rsidR="006848B9" w:rsidRPr="00EC2F22">
        <w:t>Wishbone</w:t>
      </w:r>
      <w:proofErr w:type="spellEnd"/>
      <w:proofErr w:type="gramEnd"/>
      <w:r w:rsidR="006848B9" w:rsidRPr="00EC2F22">
        <w:t xml:space="preserve"> </w:t>
      </w:r>
      <w:proofErr w:type="spellStart"/>
      <w:r w:rsidR="006848B9" w:rsidRPr="00EC2F22">
        <w:t>Intercon</w:t>
      </w:r>
      <w:proofErr w:type="spellEnd"/>
      <w:r w:rsidR="006848B9">
        <w:t>, basic RAM.</w:t>
      </w:r>
    </w:p>
    <w:p w:rsidR="007A6F73" w:rsidRDefault="007A6F73" w:rsidP="007A6F73">
      <w:pPr>
        <w:bidi w:val="0"/>
      </w:pPr>
    </w:p>
    <w:p w:rsidR="007A6F73" w:rsidRDefault="00B22FB8" w:rsidP="007A6F73">
      <w:pPr>
        <w:bidi w:val="0"/>
      </w:pPr>
      <w:r>
        <w:rPr>
          <w:noProof/>
        </w:rPr>
        <mc:AlternateContent>
          <mc:Choice Requires="wpc">
            <w:drawing>
              <wp:inline distT="0" distB="0" distL="0" distR="0">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33" name="תמונה 3133"/>
                          <pic:cNvPicPr>
                            <a:picLocks noChangeAspect="1"/>
                          </pic:cNvPicPr>
                        </pic:nvPicPr>
                        <pic:blipFill>
                          <a:blip r:embed="rId15"/>
                          <a:stretch>
                            <a:fillRect/>
                          </a:stretch>
                        </pic:blipFill>
                        <pic:spPr>
                          <a:xfrm>
                            <a:off x="0" y="0"/>
                            <a:ext cx="5272644" cy="3015447"/>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">
                <v:shape id="_x0000_s1027" type="#_x0000_t75" style="position:absolute;width:52743;height:30765;visibility:visible;mso-wrap-style:square">
                  <v:fill o:detectmouseclick="t"/>
                  <v:path o:connecttype="none"/>
                </v:shape>
                <v:shape id="תמונה 3133" o:spid="_x0000_s1028" type="#_x0000_t75" style="position:absolute;width:52726;height:30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hYrDAAAA3QAAAA8AAABkcnMvZG93bnJldi54bWxEj0GLwjAUhO8L/ofwBG9r2i2uUo0isoK3&#10;xaqIt0fzbIvNS2lirf9+Iwh7HGbmG2ax6k0tOmpdZVlBPI5AEOdWV1woOB62nzMQziNrrC2Tgic5&#10;WC0HHwtMtX3wnrrMFyJA2KWooPS+SaV0eUkG3dg2xMG72tagD7ItpG7xEeCmll9R9C0NVhwWSmxo&#10;U1J+y+5GARdXmU1/JxeM1j+nLuPzfRazUqNhv56D8NT7//C7vdMKkjhJ4PUmPA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FisMAAADdAAAADwAAAAAAAAAAAAAAAACf&#10;AgAAZHJzL2Rvd25yZXYueG1sUEsFBgAAAAAEAAQA9wAAAI8DAAAAAA==&#10;">
                  <v:imagedata r:id="rId16" o:title=""/>
                  <v:path arrowok="t"/>
                </v:shape>
                <w10:wrap anchorx="page"/>
                <w10:anchorlock/>
              </v:group>
            </w:pict>
          </mc:Fallback>
        </mc:AlternateContent>
      </w:r>
    </w:p>
    <w:p w:rsidR="00AD78D4" w:rsidRPr="00AD78D4"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33" w:name="_Toc370062606"/>
      <w:bookmarkStart w:id="34" w:name="_Toc370063025"/>
      <w:bookmarkStart w:id="35" w:name="_Toc370063419"/>
      <w:bookmarkStart w:id="36" w:name="_Toc370066369"/>
      <w:r w:rsidR="00260818">
        <w:rPr>
          <w:noProof/>
        </w:rPr>
        <w:t>2</w:t>
      </w:r>
      <w:r>
        <w:fldChar w:fldCharType="end"/>
      </w:r>
      <w:r w:rsidR="00983732" w:rsidRPr="00395B93">
        <w:rPr>
          <w:noProof/>
        </w:rPr>
        <w:t>Figure 2- the final system</w:t>
      </w:r>
      <w:bookmarkEnd w:id="33"/>
      <w:bookmarkEnd w:id="34"/>
      <w:bookmarkEnd w:id="35"/>
      <w:bookmarkEnd w:id="36"/>
    </w:p>
    <w:p w:rsidR="008F61DF" w:rsidRDefault="006848B9" w:rsidP="006848B9">
      <w:pPr>
        <w:pStyle w:val="2"/>
        <w:bidi w:val="0"/>
        <w:rPr>
          <w:rStyle w:val="ac"/>
          <w:i w:val="0"/>
          <w:iCs w:val="0"/>
        </w:rPr>
      </w:pPr>
      <w:bookmarkStart w:id="37" w:name="_Toc370059071"/>
      <w:bookmarkStart w:id="38" w:name="_Toc370059224"/>
      <w:bookmarkStart w:id="39" w:name="_Toc370066509"/>
      <w:r w:rsidRPr="006848B9">
        <w:rPr>
          <w:rStyle w:val="ac"/>
          <w:i w:val="0"/>
          <w:iCs w:val="0"/>
        </w:rPr>
        <w:t>2.1</w:t>
      </w:r>
      <w:r w:rsidRPr="006848B9">
        <w:rPr>
          <w:rStyle w:val="ac"/>
          <w:i w:val="0"/>
          <w:iCs w:val="0"/>
        </w:rPr>
        <w:tab/>
      </w:r>
      <w:r w:rsidR="008F61DF" w:rsidRPr="006848B9">
        <w:rPr>
          <w:rStyle w:val="ac"/>
          <w:i w:val="0"/>
          <w:iCs w:val="0"/>
        </w:rPr>
        <w:t>DATA FLOW</w:t>
      </w:r>
      <w:bookmarkEnd w:id="37"/>
      <w:bookmarkEnd w:id="38"/>
      <w:bookmarkEnd w:id="39"/>
    </w:p>
    <w:p w:rsidR="00D55B79" w:rsidRDefault="00D55B79" w:rsidP="00BD61F0">
      <w:pPr>
        <w:bidi w:val="0"/>
      </w:pPr>
      <w:r>
        <w:t xml:space="preserve">Initial state: </w:t>
      </w:r>
      <w:r w:rsidR="00BD61F0">
        <w:t>User chooses the desired configurations</w:t>
      </w:r>
      <w:ins w:id="40" w:author="MOSHE PORIAN" w:date="2013-10-20T22:42:00Z">
        <w:r w:rsidR="004B3508">
          <w:rPr>
            <w:rFonts w:hint="cs"/>
            <w:rtl/>
          </w:rPr>
          <w:t xml:space="preserve"> </w:t>
        </w:r>
      </w:ins>
      <w:r w:rsidR="00BD61F0">
        <w:t xml:space="preserve">(trigger type, trigger position and enable) using the GUI.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ins w:id="41" w:author="MOSHE PORIAN" w:date="2013-10-20T22:42:00Z">
        <w:r w:rsidR="004B3508">
          <w:rPr>
            <w:rFonts w:hint="cs"/>
            <w:rtl/>
          </w:rPr>
          <w:t xml:space="preserve"> </w:t>
        </w:r>
      </w:ins>
      <w:proofErr w:type="gramStart"/>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proofErr w:type="gramEnd"/>
    </w:p>
    <w:p w:rsidR="00823698" w:rsidRDefault="00D55B79" w:rsidP="00D55B79">
      <w:pPr>
        <w:bidi w:val="0"/>
      </w:pPr>
      <w:r>
        <w:t>The configurations are being saved</w:t>
      </w:r>
      <w:r w:rsidR="007233D6">
        <w:t xml:space="preserve"> the registers</w:t>
      </w:r>
      <w:proofErr w:type="gramStart"/>
      <w:r w:rsidR="00823698">
        <w:t>.</w:t>
      </w:r>
      <w:r w:rsidR="00BD61F0">
        <w:t>(</w:t>
      </w:r>
      <w:proofErr w:type="gramEnd"/>
      <w:r w:rsidR="00BD61F0">
        <w:t>1)</w:t>
      </w:r>
    </w:p>
    <w:p w:rsidR="00823698" w:rsidRDefault="00D55B79" w:rsidP="00823698">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ins w:id="42" w:author="MOSHE PORIAN" w:date="2013-10-20T22:43:00Z">
        <w:r w:rsidR="004B3508">
          <w:rPr>
            <w:rFonts w:hint="cs"/>
            <w:rtl/>
          </w:rPr>
          <w:t xml:space="preserve"> </w:t>
        </w:r>
      </w:ins>
      <w:r w:rsidR="000D635E">
        <w:t>The WC uses the registers to determine</w:t>
      </w:r>
      <w:r w:rsidR="00B101DF">
        <w:t xml:space="preserve"> the start address of the data </w:t>
      </w:r>
      <w:r w:rsidR="000D635E">
        <w:t xml:space="preserve">and send it out to the RC. </w:t>
      </w:r>
      <w:r w:rsidR="00823698">
        <w:t>The WC also sends the data and validity signal to the RAM</w:t>
      </w:r>
      <w:proofErr w:type="gramStart"/>
      <w:r w:rsidR="00823698">
        <w:t>.</w:t>
      </w:r>
      <w:r>
        <w:t>(</w:t>
      </w:r>
      <w:proofErr w:type="gramEnd"/>
      <w:r>
        <w:t>2)(3</w:t>
      </w:r>
      <w:r w:rsidR="00823698">
        <w:t>)</w:t>
      </w:r>
    </w:p>
    <w:p w:rsidR="00692AAD" w:rsidRDefault="000D635E" w:rsidP="00823698">
      <w:pPr>
        <w:bidi w:val="0"/>
      </w:pPr>
      <w:r>
        <w:t xml:space="preserve">The RC uses this address to extract data from the RAM after the </w:t>
      </w:r>
      <w:r w:rsidR="000E65BF">
        <w:t xml:space="preserve">WC </w:t>
      </w:r>
      <w:r>
        <w:t>has finished</w:t>
      </w:r>
      <w:proofErr w:type="gramStart"/>
      <w:r>
        <w:t>.</w:t>
      </w:r>
      <w:r w:rsidR="00692AAD">
        <w:t>(</w:t>
      </w:r>
      <w:proofErr w:type="gramEnd"/>
      <w:r w:rsidR="00692AAD">
        <w:t>4)</w:t>
      </w:r>
    </w:p>
    <w:p w:rsidR="00692AAD" w:rsidRDefault="00692AAD" w:rsidP="00692AAD">
      <w:pPr>
        <w:bidi w:val="0"/>
      </w:pPr>
      <w:r>
        <w:t xml:space="preserve">Then the In </w:t>
      </w:r>
      <w:proofErr w:type="gramStart"/>
      <w:r>
        <w:t>Out</w:t>
      </w:r>
      <w:proofErr w:type="gramEnd"/>
      <w:r>
        <w:t xml:space="preserve"> Coordinator will coordinate between the recorded data's width to the width of the bus in the Wishbone protocol.</w:t>
      </w:r>
    </w:p>
    <w:p w:rsidR="00893858" w:rsidRDefault="000D635E" w:rsidP="00692AAD">
      <w:pPr>
        <w:bidi w:val="0"/>
      </w:pPr>
      <w:r>
        <w:t xml:space="preserve"> The data will be sent back to host through W</w:t>
      </w:r>
      <w:r w:rsidR="00CE35CA">
        <w:t>B</w:t>
      </w:r>
      <w:r>
        <w:t>M</w:t>
      </w:r>
      <w:proofErr w:type="gramStart"/>
      <w:r>
        <w:t>.</w:t>
      </w:r>
      <w:r w:rsidR="00247279">
        <w:t>(</w:t>
      </w:r>
      <w:proofErr w:type="gramEnd"/>
      <w:r w:rsidR="00247279">
        <w:t>5)</w:t>
      </w:r>
    </w:p>
    <w:p w:rsidR="0071704F" w:rsidRDefault="00893858" w:rsidP="00893858">
      <w:pPr>
        <w:bidi w:val="0"/>
      </w:pPr>
      <w:r>
        <w:t>Flow diagram:</w:t>
      </w:r>
    </w:p>
    <w:p w:rsidR="0046574E" w:rsidRDefault="00823698" w:rsidP="0046574E">
      <w:pPr>
        <w:pStyle w:val="1"/>
        <w:bidi w:val="0"/>
        <w:rPr>
          <w:rStyle w:val="ac"/>
        </w:rPr>
      </w:pPr>
      <w:bookmarkStart w:id="43" w:name="_Toc370059072"/>
      <w:bookmarkStart w:id="44" w:name="_Toc370059225"/>
      <w:bookmarkStart w:id="45" w:name="_Toc370066510"/>
      <w:r>
        <w:rPr>
          <w:b w:val="0"/>
          <w:bCs w:val="0"/>
          <w:i/>
          <w:iCs/>
          <w:noProof/>
          <w:color w:val="4F81BD" w:themeColor="accent1"/>
        </w:rPr>
        <w:lastRenderedPageBreak/>
        <w:drawing>
          <wp:inline distT="0" distB="0" distL="0" distR="0">
            <wp:extent cx="3937000" cy="2952750"/>
            <wp:effectExtent l="0" t="0" r="6350" b="0"/>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7000" cy="2952750"/>
                    </a:xfrm>
                    <a:prstGeom prst="rect">
                      <a:avLst/>
                    </a:prstGeom>
                    <a:noFill/>
                  </pic:spPr>
                </pic:pic>
              </a:graphicData>
            </a:graphic>
          </wp:inline>
        </w:drawing>
      </w:r>
      <w:bookmarkEnd w:id="43"/>
      <w:bookmarkEnd w:id="44"/>
      <w:bookmarkEnd w:id="45"/>
    </w:p>
    <w:p w:rsidR="00893858" w:rsidRDefault="00B22FB8" w:rsidP="00983732">
      <w:pPr>
        <w:pStyle w:val="af"/>
        <w:keepNext/>
        <w:bidi w:val="0"/>
      </w:pPr>
      <w:r>
        <w:rPr>
          <w:noProof/>
        </w:rPr>
        <mc:AlternateContent>
          <mc:Choice Requires="wps">
            <w:drawing>
              <wp:anchor distT="0" distB="0" distL="114300" distR="114300" simplePos="0" relativeHeight="251660288" behindDoc="0" locked="0" layoutInCell="1" allowOverlap="1">
                <wp:simplePos x="0" y="0"/>
                <wp:positionH relativeFrom="column">
                  <wp:posOffset>1276350</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8" o:spid="_x0000_s1026" type="#_x0000_t67" style="position:absolute;left:0;text-align:left;margin-left:100.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" fillcolor="#c0504d [3205]" strokecolor="#f2f2f2 [3041]" strokeweight="3pt">
                <v:shadow on="t" color="#622423 [1605]" opacity=".5" offset="1pt"/>
                <v:textbox style="layout-flow:vertical-ideographic"/>
              </v:shape>
            </w:pict>
          </mc:Fallback>
        </mc:AlternateContent>
      </w:r>
    </w:p>
    <w:p w:rsidR="00893858"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46" w:name="_Toc370062607"/>
      <w:bookmarkStart w:id="47" w:name="_Toc370063026"/>
      <w:bookmarkStart w:id="48" w:name="_Toc370063420"/>
      <w:bookmarkStart w:id="49" w:name="_Toc370066370"/>
      <w:r w:rsidR="00260818">
        <w:rPr>
          <w:noProof/>
        </w:rPr>
        <w:t>3</w:t>
      </w:r>
      <w:r>
        <w:fldChar w:fldCharType="end"/>
      </w:r>
      <w:r w:rsidR="00983732" w:rsidRPr="00803687">
        <w:rPr>
          <w:noProof/>
        </w:rPr>
        <w:t>Figure 3 – flow diagram – (1)</w:t>
      </w:r>
      <w:bookmarkEnd w:id="46"/>
      <w:bookmarkEnd w:id="47"/>
      <w:bookmarkEnd w:id="48"/>
      <w:bookmarkEnd w:id="49"/>
    </w:p>
    <w:p w:rsidR="00D975B3" w:rsidRDefault="00D975B3" w:rsidP="00893858">
      <w:pPr>
        <w:bidi w:val="0"/>
      </w:pPr>
      <w:r w:rsidRPr="00D975B3">
        <w:rPr>
          <w:noProof/>
        </w:rPr>
        <w:drawing>
          <wp:inline distT="0" distB="0" distL="0" distR="0">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959326" cy="2969496"/>
                    </a:xfrm>
                    <a:prstGeom prst="rect">
                      <a:avLst/>
                    </a:prstGeom>
                  </pic:spPr>
                </pic:pic>
              </a:graphicData>
            </a:graphic>
          </wp:inline>
        </w:drawing>
      </w:r>
    </w:p>
    <w:p w:rsidR="00893858"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50" w:name="_Toc370062608"/>
      <w:bookmarkStart w:id="51" w:name="_Toc370063027"/>
      <w:bookmarkStart w:id="52" w:name="_Toc370063421"/>
      <w:bookmarkStart w:id="53" w:name="_Toc370066371"/>
      <w:r w:rsidR="00260818">
        <w:rPr>
          <w:noProof/>
        </w:rPr>
        <w:t>4</w:t>
      </w:r>
      <w:r>
        <w:fldChar w:fldCharType="end"/>
      </w:r>
      <w:r w:rsidR="00983732" w:rsidRPr="00D21A38">
        <w:rPr>
          <w:noProof/>
        </w:rPr>
        <w:t>Figure 4 – flow diagram – (2)</w:t>
      </w:r>
      <w:r w:rsidR="00B22FB8">
        <w:rPr>
          <w:noProof/>
        </w:rPr>
        <mc:AlternateContent>
          <mc:Choice Requires="wps">
            <w:drawing>
              <wp:anchor distT="0" distB="0" distL="114300" distR="114300" simplePos="0" relativeHeight="251661312" behindDoc="0" locked="0" layoutInCell="1" allowOverlap="1">
                <wp:simplePos x="0" y="0"/>
                <wp:positionH relativeFrom="column">
                  <wp:posOffset>1428750</wp:posOffset>
                </wp:positionH>
                <wp:positionV relativeFrom="paragraph">
                  <wp:posOffset>184150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12.5pt;margin-top:14.5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bookmarkEnd w:id="50"/>
      <w:bookmarkEnd w:id="51"/>
      <w:bookmarkEnd w:id="52"/>
      <w:bookmarkEnd w:id="53"/>
    </w:p>
    <w:p w:rsidR="00893858" w:rsidRDefault="00692AAD" w:rsidP="00692AAD">
      <w:pPr>
        <w:bidi w:val="0"/>
      </w:pPr>
      <w:r w:rsidRPr="005B5D09">
        <w:rPr>
          <w:noProof/>
        </w:rPr>
        <w:lastRenderedPageBreak/>
        <w:drawing>
          <wp:inline distT="0" distB="0" distL="0" distR="0">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076700" cy="3057525"/>
                    </a:xfrm>
                    <a:prstGeom prst="rect">
                      <a:avLst/>
                    </a:prstGeom>
                  </pic:spPr>
                </pic:pic>
              </a:graphicData>
            </a:graphic>
          </wp:inline>
        </w:drawing>
      </w:r>
    </w:p>
    <w:p w:rsidR="00893858"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54" w:name="_Toc370062609"/>
      <w:bookmarkStart w:id="55" w:name="_Toc370063028"/>
      <w:bookmarkStart w:id="56" w:name="_Toc370063422"/>
      <w:bookmarkStart w:id="57" w:name="_Toc370066372"/>
      <w:r w:rsidR="00260818">
        <w:rPr>
          <w:noProof/>
        </w:rPr>
        <w:t>5</w:t>
      </w:r>
      <w:r>
        <w:fldChar w:fldCharType="end"/>
      </w:r>
      <w:r w:rsidR="00983732" w:rsidRPr="00DF4E74">
        <w:rPr>
          <w:noProof/>
        </w:rPr>
        <w:t>Figure 5 – flow diagram – (3)</w:t>
      </w:r>
      <w:r w:rsidR="00B22FB8">
        <w:rPr>
          <w:noProof/>
        </w:rPr>
        <mc:AlternateContent>
          <mc:Choice Requires="wps">
            <w:drawing>
              <wp:anchor distT="0" distB="0" distL="114300" distR="114300" simplePos="0" relativeHeight="251662336" behindDoc="0" locked="0" layoutInCell="1" allowOverlap="1">
                <wp:simplePos x="0" y="0"/>
                <wp:positionH relativeFrom="column">
                  <wp:posOffset>1428750</wp:posOffset>
                </wp:positionH>
                <wp:positionV relativeFrom="paragraph">
                  <wp:posOffset>-280670</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12.5pt;margin-top:-22.1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" fillcolor="#c0504d [3205]" strokecolor="#f2f2f2 [3041]" strokeweight="3pt">
                <v:shadow on="t" color="#622423 [1605]" opacity=".5" offset="1pt"/>
                <v:textbox style="layout-flow:vertical-ideographic"/>
              </v:shape>
            </w:pict>
          </mc:Fallback>
        </mc:AlternateContent>
      </w:r>
      <w:bookmarkEnd w:id="54"/>
      <w:bookmarkEnd w:id="55"/>
      <w:bookmarkEnd w:id="56"/>
      <w:bookmarkEnd w:id="57"/>
    </w:p>
    <w:p w:rsidR="00D975B3" w:rsidRDefault="00D55B79" w:rsidP="00893858">
      <w:pPr>
        <w:bidi w:val="0"/>
      </w:pPr>
      <w:r w:rsidRPr="00800E01">
        <w:rPr>
          <w:noProof/>
        </w:rPr>
        <w:drawing>
          <wp:inline distT="0" distB="0" distL="0" distR="0">
            <wp:extent cx="4152900" cy="3114675"/>
            <wp:effectExtent l="0" t="0" r="0" b="9525"/>
            <wp:docPr id="3141" name="תמונה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152900" cy="3114675"/>
                    </a:xfrm>
                    <a:prstGeom prst="rect">
                      <a:avLst/>
                    </a:prstGeom>
                  </pic:spPr>
                </pic:pic>
              </a:graphicData>
            </a:graphic>
          </wp:inline>
        </w:drawing>
      </w:r>
    </w:p>
    <w:p w:rsidR="00C10562" w:rsidRPr="00C10562"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58" w:name="_Toc370062610"/>
      <w:bookmarkStart w:id="59" w:name="_Toc370063029"/>
      <w:bookmarkStart w:id="60" w:name="_Toc370063423"/>
      <w:bookmarkStart w:id="61" w:name="_Toc370066373"/>
      <w:r w:rsidR="00260818">
        <w:rPr>
          <w:noProof/>
        </w:rPr>
        <w:t>6</w:t>
      </w:r>
      <w:r>
        <w:fldChar w:fldCharType="end"/>
      </w:r>
      <w:r w:rsidR="00983732" w:rsidRPr="009D0B49">
        <w:rPr>
          <w:noProof/>
        </w:rPr>
        <w:t>Figure 6 – flow diagram – (4)</w:t>
      </w:r>
      <w:r w:rsidR="00B22FB8">
        <w:rPr>
          <w:noProof/>
        </w:rPr>
        <mc:AlternateContent>
          <mc:Choice Requires="wps">
            <w:drawing>
              <wp:anchor distT="0" distB="0" distL="114300" distR="114300" simplePos="0" relativeHeight="251663360" behindDoc="0" locked="0" layoutInCell="1" allowOverlap="1">
                <wp:simplePos x="0" y="0"/>
                <wp:positionH relativeFrom="column">
                  <wp:posOffset>1428750</wp:posOffset>
                </wp:positionH>
                <wp:positionV relativeFrom="paragraph">
                  <wp:posOffset>291465</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12.5pt;margin-top:22.95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bookmarkEnd w:id="58"/>
      <w:bookmarkEnd w:id="59"/>
      <w:bookmarkEnd w:id="60"/>
      <w:bookmarkEnd w:id="61"/>
    </w:p>
    <w:p w:rsidR="005B5D09" w:rsidRPr="00D975B3" w:rsidRDefault="00D55B79" w:rsidP="00D55B79">
      <w:pPr>
        <w:bidi w:val="0"/>
      </w:pPr>
      <w:r w:rsidRPr="00D55B79">
        <w:rPr>
          <w:noProof/>
        </w:rPr>
        <w:lastRenderedPageBreak/>
        <w:drawing>
          <wp:inline distT="0" distB="0" distL="0" distR="0">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4086225" cy="3064669"/>
                    </a:xfrm>
                    <a:prstGeom prst="rect">
                      <a:avLst/>
                    </a:prstGeom>
                  </pic:spPr>
                </pic:pic>
              </a:graphicData>
            </a:graphic>
          </wp:inline>
        </w:drawing>
      </w:r>
    </w:p>
    <w:p w:rsidR="00855E9A"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62" w:name="_Toc370062611"/>
      <w:bookmarkStart w:id="63" w:name="_Toc370063030"/>
      <w:bookmarkStart w:id="64" w:name="_Toc370063424"/>
      <w:bookmarkStart w:id="65" w:name="_Toc370066374"/>
      <w:r w:rsidR="00260818">
        <w:rPr>
          <w:noProof/>
        </w:rPr>
        <w:t>7</w:t>
      </w:r>
      <w:r>
        <w:fldChar w:fldCharType="end"/>
      </w:r>
      <w:r w:rsidR="00983732" w:rsidRPr="00F80F0F">
        <w:rPr>
          <w:noProof/>
        </w:rPr>
        <w:t>Figure 7 – flow diagram – (5)</w:t>
      </w:r>
      <w:bookmarkEnd w:id="62"/>
      <w:bookmarkEnd w:id="63"/>
      <w:bookmarkEnd w:id="64"/>
      <w:bookmarkEnd w:id="65"/>
    </w:p>
    <w:p w:rsidR="00F4326C" w:rsidRDefault="00F4326C">
      <w:pPr>
        <w:bidi w:val="0"/>
      </w:pPr>
    </w:p>
    <w:p w:rsidR="00F4326C" w:rsidRDefault="00F4326C" w:rsidP="00F4326C">
      <w:pPr>
        <w:bidi w:val="0"/>
      </w:pPr>
    </w:p>
    <w:p w:rsidR="00F4326C" w:rsidRDefault="00F4326C" w:rsidP="00F4326C">
      <w:pPr>
        <w:bidi w:val="0"/>
      </w:pPr>
    </w:p>
    <w:p w:rsidR="00F4326C" w:rsidRDefault="00F4326C" w:rsidP="00F4326C">
      <w:pPr>
        <w:bidi w:val="0"/>
      </w:pPr>
    </w:p>
    <w:p w:rsidR="00F4326C" w:rsidRDefault="00F4326C" w:rsidP="00F4326C">
      <w:pPr>
        <w:pStyle w:val="2"/>
        <w:numPr>
          <w:ilvl w:val="1"/>
          <w:numId w:val="30"/>
        </w:numPr>
        <w:bidi w:val="0"/>
        <w:ind w:left="0" w:firstLine="0"/>
      </w:pPr>
      <w:bookmarkStart w:id="66" w:name="_Toc353554996"/>
      <w:commentRangeStart w:id="67"/>
      <w:r>
        <w:t>Reused Blocks Architecture</w:t>
      </w:r>
      <w:bookmarkEnd w:id="66"/>
      <w:commentRangeEnd w:id="67"/>
      <w:r>
        <w:rPr>
          <w:rStyle w:val="af2"/>
          <w:rFonts w:asciiTheme="minorHAnsi" w:eastAsiaTheme="minorHAnsi" w:hAnsiTheme="minorHAnsi" w:cstheme="minorBidi"/>
          <w:b w:val="0"/>
          <w:bCs w:val="0"/>
          <w:color w:val="auto"/>
        </w:rPr>
        <w:commentReference w:id="67"/>
      </w:r>
    </w:p>
    <w:p w:rsidR="00F4326C" w:rsidRDefault="00F4326C" w:rsidP="00F4326C">
      <w:pPr>
        <w:bidi w:val="0"/>
      </w:pPr>
      <w:r>
        <w:t>The Symbol Generator project reused important IPs from a previous "Modular Decompression System" project.</w:t>
      </w:r>
    </w:p>
    <w:p w:rsidR="00F4326C" w:rsidRDefault="00F4326C" w:rsidP="00F4326C">
      <w:pPr>
        <w:bidi w:val="0"/>
      </w:pPr>
      <w:r>
        <w:t>The following description of the reused block includes the original implementation details and also the changes that were made in our project.</w:t>
      </w:r>
    </w:p>
    <w:p w:rsidR="00F4326C" w:rsidRDefault="00F4326C" w:rsidP="00F4326C">
      <w:pPr>
        <w:pStyle w:val="3"/>
        <w:numPr>
          <w:ilvl w:val="2"/>
          <w:numId w:val="30"/>
        </w:numPr>
        <w:bidi w:val="0"/>
        <w:ind w:left="0" w:firstLine="0"/>
      </w:pPr>
      <w:bookmarkStart w:id="69" w:name="_Toc353554997"/>
      <w:bookmarkStart w:id="70" w:name="_Toc326782291"/>
      <w:bookmarkStart w:id="71" w:name="_Toc352942895"/>
      <w:bookmarkStart w:id="72" w:name="_Toc352943184"/>
      <w:r>
        <w:t>UART Protocol</w:t>
      </w:r>
      <w:bookmarkEnd w:id="69"/>
    </w:p>
    <w:p w:rsidR="00F4326C" w:rsidRDefault="00F4326C" w:rsidP="00F4326C">
      <w:pPr>
        <w:pStyle w:val="4"/>
        <w:numPr>
          <w:ilvl w:val="3"/>
          <w:numId w:val="30"/>
        </w:numPr>
        <w:bidi w:val="0"/>
      </w:pPr>
      <w:r>
        <w:t xml:space="preserve">UART Receiver and Transmitter </w:t>
      </w:r>
      <w:bookmarkEnd w:id="70"/>
      <w:bookmarkEnd w:id="71"/>
      <w:bookmarkEnd w:id="72"/>
    </w:p>
    <w:p w:rsidR="00F4326C" w:rsidRPr="008C733C" w:rsidRDefault="00F4326C" w:rsidP="00F4326C">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F4326C" w:rsidRDefault="00F4326C" w:rsidP="00F4326C">
      <w:pPr>
        <w:autoSpaceDE w:val="0"/>
        <w:autoSpaceDN w:val="0"/>
        <w:bidi w:val="0"/>
        <w:adjustRightInd w:val="0"/>
        <w:spacing w:after="0" w:line="240" w:lineRule="auto"/>
        <w:rPr>
          <w:rFonts w:cstheme="minorHAnsi"/>
          <w:color w:val="231F20"/>
        </w:rPr>
      </w:pPr>
      <w:r w:rsidRPr="008C733C">
        <w:rPr>
          <w:rFonts w:cstheme="minorHAnsi"/>
          <w:color w:val="231F20"/>
        </w:rPr>
        <w:t>The receiver</w:t>
      </w:r>
      <w:r>
        <w:rPr>
          <w:rFonts w:cstheme="minorHAnsi"/>
          <w:color w:val="231F20"/>
        </w:rPr>
        <w:t xml:space="preserve"> (</w:t>
      </w:r>
      <w:r>
        <w:t>UART RX)</w:t>
      </w:r>
      <w:r w:rsidRPr="008C733C">
        <w:rPr>
          <w:rFonts w:cstheme="minorHAnsi"/>
          <w:color w:val="231F20"/>
        </w:rPr>
        <w:t xml:space="preserve"> converts serial start bit, data, parity and stop bit</w:t>
      </w:r>
      <w:r>
        <w:rPr>
          <w:rFonts w:cstheme="minorHAnsi"/>
          <w:color w:val="231F20"/>
        </w:rPr>
        <w:t xml:space="preserve"> to parallel data</w:t>
      </w:r>
      <w:r w:rsidRPr="008C733C">
        <w:rPr>
          <w:rFonts w:cstheme="minorHAnsi"/>
          <w:color w:val="231F20"/>
        </w:rPr>
        <w:t>.</w:t>
      </w:r>
    </w:p>
    <w:p w:rsidR="00F4326C" w:rsidRDefault="00F4326C" w:rsidP="00F4326C">
      <w:pPr>
        <w:autoSpaceDE w:val="0"/>
        <w:autoSpaceDN w:val="0"/>
        <w:bidi w:val="0"/>
        <w:adjustRightInd w:val="0"/>
        <w:spacing w:after="0" w:line="240" w:lineRule="auto"/>
        <w:rPr>
          <w:rFonts w:cstheme="minorHAnsi"/>
          <w:color w:val="231F20"/>
        </w:rPr>
      </w:pPr>
      <w:r w:rsidRPr="008C733C">
        <w:rPr>
          <w:rFonts w:cstheme="minorHAnsi"/>
          <w:color w:val="231F20"/>
        </w:rPr>
        <w:t>The transmitter</w:t>
      </w:r>
      <w:r>
        <w:rPr>
          <w:rFonts w:cstheme="minorHAnsi"/>
          <w:color w:val="231F20"/>
        </w:rPr>
        <w:t xml:space="preserve"> (</w:t>
      </w:r>
      <w:r>
        <w:t>UART TX)</w:t>
      </w:r>
      <w:r w:rsidRPr="008C733C">
        <w:rPr>
          <w:rFonts w:cstheme="minorHAnsi"/>
          <w:color w:val="231F20"/>
        </w:rPr>
        <w:t xml:space="preserve"> converts parallel data into serial form and automatically adds s</w:t>
      </w:r>
      <w:r>
        <w:rPr>
          <w:rFonts w:cstheme="minorHAnsi"/>
          <w:color w:val="231F20"/>
        </w:rPr>
        <w:t xml:space="preserve">tart bit, parity and stop bit. </w:t>
      </w:r>
    </w:p>
    <w:p w:rsidR="00F4326C" w:rsidRDefault="00F4326C" w:rsidP="00F4326C">
      <w:pPr>
        <w:bidi w:val="0"/>
      </w:pPr>
      <w:r>
        <w:t>Both of the components are based on the same characteristics:</w:t>
      </w:r>
    </w:p>
    <w:p w:rsidR="00F4326C" w:rsidRPr="00B657BA" w:rsidRDefault="00F4326C" w:rsidP="00F4326C">
      <w:pPr>
        <w:pStyle w:val="a9"/>
        <w:numPr>
          <w:ilvl w:val="0"/>
          <w:numId w:val="31"/>
        </w:numPr>
        <w:bidi w:val="0"/>
      </w:pPr>
      <w:r w:rsidRPr="00B657BA">
        <w:t>Start bit</w:t>
      </w:r>
    </w:p>
    <w:p w:rsidR="00F4326C" w:rsidRPr="00B657BA" w:rsidRDefault="00F4326C" w:rsidP="00F4326C">
      <w:pPr>
        <w:pStyle w:val="a9"/>
        <w:numPr>
          <w:ilvl w:val="0"/>
          <w:numId w:val="31"/>
        </w:numPr>
        <w:bidi w:val="0"/>
      </w:pPr>
      <w:r w:rsidRPr="00B657BA">
        <w:t>Data length: 8 data bits (between Start and stop bit).</w:t>
      </w:r>
    </w:p>
    <w:p w:rsidR="00F4326C" w:rsidRPr="00B657BA" w:rsidRDefault="00F4326C" w:rsidP="00F4326C">
      <w:pPr>
        <w:pStyle w:val="a9"/>
        <w:numPr>
          <w:ilvl w:val="0"/>
          <w:numId w:val="31"/>
        </w:numPr>
        <w:bidi w:val="0"/>
      </w:pPr>
      <w:r w:rsidRPr="00B657BA">
        <w:t>Parity bit</w:t>
      </w:r>
    </w:p>
    <w:p w:rsidR="00F4326C" w:rsidRPr="00B657BA" w:rsidRDefault="00F4326C" w:rsidP="00F4326C">
      <w:pPr>
        <w:pStyle w:val="a9"/>
        <w:numPr>
          <w:ilvl w:val="0"/>
          <w:numId w:val="31"/>
        </w:numPr>
        <w:bidi w:val="0"/>
      </w:pPr>
      <w:r w:rsidRPr="00B657BA">
        <w:t>Stop bit</w:t>
      </w:r>
    </w:p>
    <w:p w:rsidR="00F4326C" w:rsidRPr="00B657BA" w:rsidRDefault="00F4326C" w:rsidP="00F4326C">
      <w:pPr>
        <w:pStyle w:val="a9"/>
        <w:numPr>
          <w:ilvl w:val="0"/>
          <w:numId w:val="31"/>
        </w:numPr>
        <w:bidi w:val="0"/>
      </w:pPr>
      <w:r>
        <w:t>Reset polarity is active low</w:t>
      </w:r>
    </w:p>
    <w:p w:rsidR="00F4326C" w:rsidRPr="00B657BA" w:rsidRDefault="00F4326C" w:rsidP="00F4326C">
      <w:pPr>
        <w:pStyle w:val="a9"/>
        <w:numPr>
          <w:ilvl w:val="0"/>
          <w:numId w:val="31"/>
        </w:numPr>
        <w:bidi w:val="0"/>
      </w:pPr>
      <w:r w:rsidRPr="00B657BA">
        <w:t>Baud Rate</w:t>
      </w:r>
      <w:r>
        <w:t xml:space="preserve"> (</w:t>
      </w:r>
      <w:r w:rsidRPr="00B657BA">
        <w:t>Transmission rate</w:t>
      </w:r>
      <w:r>
        <w:t>)</w:t>
      </w:r>
    </w:p>
    <w:p w:rsidR="00F4326C" w:rsidRPr="00B657BA" w:rsidRDefault="00F4326C" w:rsidP="00F4326C">
      <w:pPr>
        <w:pStyle w:val="a9"/>
        <w:numPr>
          <w:ilvl w:val="0"/>
          <w:numId w:val="31"/>
        </w:numPr>
        <w:bidi w:val="0"/>
      </w:pPr>
      <w:r>
        <w:lastRenderedPageBreak/>
        <w:t>System Clock: 100MHz</w:t>
      </w:r>
    </w:p>
    <w:p w:rsidR="00F4326C" w:rsidRDefault="00F4326C" w:rsidP="00F4326C">
      <w:pPr>
        <w:pStyle w:val="4"/>
        <w:numPr>
          <w:ilvl w:val="3"/>
          <w:numId w:val="30"/>
        </w:numPr>
        <w:bidi w:val="0"/>
      </w:pPr>
      <w:r>
        <w:rPr>
          <w:noProof/>
        </w:rPr>
        <mc:AlternateContent>
          <mc:Choice Requires="wpg">
            <w:drawing>
              <wp:anchor distT="0" distB="0" distL="114300" distR="114300" simplePos="0" relativeHeight="251705344" behindDoc="0" locked="0" layoutInCell="1" allowOverlap="1" wp14:anchorId="719D91A3" wp14:editId="44E915B2">
                <wp:simplePos x="0" y="0"/>
                <wp:positionH relativeFrom="column">
                  <wp:posOffset>2082165</wp:posOffset>
                </wp:positionH>
                <wp:positionV relativeFrom="paragraph">
                  <wp:posOffset>341630</wp:posOffset>
                </wp:positionV>
                <wp:extent cx="1207135" cy="2516505"/>
                <wp:effectExtent l="114300" t="95250" r="278765" b="1407795"/>
                <wp:wrapTopAndBottom/>
                <wp:docPr id="32" name="קבוצה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322" cy="3786214"/>
                          <a:chOff x="3143240" y="1714488"/>
                          <a:chExt cx="1357322" cy="3786214"/>
                        </a:xfrm>
                      </wpg:grpSpPr>
                      <wps:wsp>
                        <wps:cNvPr id="98" name="Rectangle 3"/>
                        <wps:cNvSpPr/>
                        <wps: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wps:spPr>
                        <wps:style>
                          <a:lnRef idx="0">
                            <a:schemeClr val="accent1"/>
                          </a:lnRef>
                          <a:fillRef idx="3">
                            <a:schemeClr val="accent1"/>
                          </a:fillRef>
                          <a:effectRef idx="3">
                            <a:schemeClr val="accent1"/>
                          </a:effectRef>
                          <a:fontRef idx="minor">
                            <a:schemeClr val="lt1"/>
                          </a:fontRef>
                        </wps:style>
                        <wps:txb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SOF</w:t>
                              </w:r>
                            </w:p>
                          </w:txbxContent>
                        </wps:txbx>
                        <wps:bodyPr rtlCol="1" anchor="ctr"/>
                      </wps:wsp>
                      <wps:wsp>
                        <wps:cNvPr id="99" name="Rectangle 4"/>
                        <wps:cNvSpPr/>
                        <wps: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4"/>
                          </a:lnRef>
                          <a:fillRef idx="3">
                            <a:schemeClr val="accent4"/>
                          </a:fillRef>
                          <a:effectRef idx="3">
                            <a:schemeClr val="accent4"/>
                          </a:effectRef>
                          <a:fontRef idx="minor">
                            <a:schemeClr val="lt1"/>
                          </a:fontRef>
                        </wps:style>
                        <wps:txbx>
                          <w:txbxContent>
                            <w:p w:rsidR="003C75BD" w:rsidRDefault="003C75BD" w:rsidP="00F4326C">
                              <w:pPr>
                                <w:pStyle w:val="NormalWeb"/>
                                <w:spacing w:before="0" w:beforeAutospacing="0" w:after="0" w:afterAutospacing="0"/>
                                <w:jc w:val="center"/>
                              </w:pPr>
                              <w:r>
                                <w:rPr>
                                  <w:rFonts w:asciiTheme="minorHAnsi" w:hAnsi="Calibri" w:cstheme="minorBidi"/>
                                  <w:color w:val="FFFFFF" w:themeColor="light1"/>
                                  <w:kern w:val="24"/>
                                  <w:sz w:val="36"/>
                                  <w:szCs w:val="36"/>
                                </w:rPr>
                                <w:t>Type</w:t>
                              </w:r>
                            </w:p>
                          </w:txbxContent>
                        </wps:txbx>
                        <wps:bodyPr rtlCol="1" anchor="ctr"/>
                      </wps:wsp>
                      <wps:wsp>
                        <wps:cNvPr id="100" name="Rectangle 5"/>
                        <wps:cNvSpPr/>
                        <wps: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2"/>
                          </a:lnRef>
                          <a:fillRef idx="3">
                            <a:schemeClr val="accent2"/>
                          </a:fillRef>
                          <a:effectRef idx="3">
                            <a:schemeClr val="accent2"/>
                          </a:effectRef>
                          <a:fontRef idx="minor">
                            <a:schemeClr val="lt1"/>
                          </a:fontRef>
                        </wps:style>
                        <wps:txb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Address</w:t>
                              </w:r>
                            </w:p>
                          </w:txbxContent>
                        </wps:txbx>
                        <wps:bodyPr rtlCol="1" anchor="ctr"/>
                      </wps:wsp>
                      <wps:wsp>
                        <wps:cNvPr id="101" name="Rectangle 6"/>
                        <wps:cNvSpPr/>
                        <wps: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3"/>
                          </a:lnRef>
                          <a:fillRef idx="3">
                            <a:schemeClr val="accent3"/>
                          </a:fillRef>
                          <a:effectRef idx="3">
                            <a:schemeClr val="accent3"/>
                          </a:effectRef>
                          <a:fontRef idx="minor">
                            <a:schemeClr val="lt1"/>
                          </a:fontRef>
                        </wps:style>
                        <wps:txb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Data Length</w:t>
                              </w:r>
                            </w:p>
                          </w:txbxContent>
                        </wps:txbx>
                        <wps:bodyPr rtlCol="1" anchor="ctr"/>
                      </wps:wsp>
                      <wps:wsp>
                        <wps:cNvPr id="102" name="Rectangle 7"/>
                        <wps:cNvSpPr/>
                        <wps: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wps:spPr>
                        <wps:style>
                          <a:lnRef idx="0">
                            <a:schemeClr val="accent6"/>
                          </a:lnRef>
                          <a:fillRef idx="3">
                            <a:schemeClr val="accent6"/>
                          </a:fillRef>
                          <a:effectRef idx="3">
                            <a:schemeClr val="accent6"/>
                          </a:effectRef>
                          <a:fontRef idx="minor">
                            <a:schemeClr val="lt1"/>
                          </a:fontRef>
                        </wps:style>
                        <wps:txbx>
                          <w:txbxContent>
                            <w:p w:rsidR="003C75BD" w:rsidRDefault="003C75BD" w:rsidP="00F4326C">
                              <w:pPr>
                                <w:pStyle w:val="NormalWeb"/>
                                <w:spacing w:before="0" w:beforeAutospacing="0" w:after="0" w:afterAutospacing="0"/>
                                <w:jc w:val="center"/>
                              </w:pPr>
                              <w:r>
                                <w:rPr>
                                  <w:rFonts w:asciiTheme="minorHAnsi" w:hAnsi="Calibri" w:cstheme="minorBidi"/>
                                  <w:color w:val="FFFFFF" w:themeColor="light1"/>
                                  <w:kern w:val="24"/>
                                  <w:sz w:val="36"/>
                                  <w:szCs w:val="36"/>
                                </w:rPr>
                                <w:t>Data (Payload)</w:t>
                              </w:r>
                            </w:p>
                          </w:txbxContent>
                        </wps:txbx>
                        <wps:bodyPr rtlCol="1" anchor="ctr"/>
                      </wps:wsp>
                      <wps:wsp>
                        <wps:cNvPr id="103" name="Rectangle 9"/>
                        <wps:cNvSpPr/>
                        <wps: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wps:spPr>
                        <wps:style>
                          <a:lnRef idx="0">
                            <a:schemeClr val="dk1"/>
                          </a:lnRef>
                          <a:fillRef idx="3">
                            <a:schemeClr val="dk1"/>
                          </a:fillRef>
                          <a:effectRef idx="3">
                            <a:schemeClr val="dk1"/>
                          </a:effectRef>
                          <a:fontRef idx="minor">
                            <a:schemeClr val="lt1"/>
                          </a:fontRef>
                        </wps:style>
                        <wps:txb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CRC</w:t>
                              </w:r>
                            </w:p>
                          </w:txbxContent>
                        </wps:txbx>
                        <wps:bodyPr rtlCol="1" anchor="ctr"/>
                      </wps:wsp>
                      <wps:wsp>
                        <wps:cNvPr id="104" name="Rectangle 10"/>
                        <wps:cNvSpPr/>
                        <wps: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wps:spPr>
                        <wps:style>
                          <a:lnRef idx="0">
                            <a:schemeClr val="accent1"/>
                          </a:lnRef>
                          <a:fillRef idx="3">
                            <a:schemeClr val="accent1"/>
                          </a:fillRef>
                          <a:effectRef idx="3">
                            <a:schemeClr val="accent1"/>
                          </a:effectRef>
                          <a:fontRef idx="minor">
                            <a:schemeClr val="lt1"/>
                          </a:fontRef>
                        </wps:style>
                        <wps:txb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EOF</w:t>
                              </w:r>
                            </w:p>
                          </w:txbxContent>
                        </wps:txbx>
                        <wps:bodyPr rtlCol="1" anchor="ctr"/>
                      </wps:wsp>
                    </wpg:wgp>
                  </a:graphicData>
                </a:graphic>
              </wp:anchor>
            </w:drawing>
          </mc:Choice>
          <mc:Fallback>
            <w:pict>
              <v:group id="קבוצה 32" o:spid="_x0000_s1027" style="position:absolute;left:0;text-align:left;margin-left:163.95pt;margin-top:26.9pt;width:95.05pt;height:198.15pt;z-index:251705344" coordorigin="31432,17144" coordsize="13573,3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">
                <v:rect id="Rectangle 3" o:spid="_x0000_s1028" style="position:absolute;left:31432;top:17144;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p8sIA&#10;AADbAAAADwAAAGRycy9kb3ducmV2LnhtbERPS27CMBDdI/UO1lRig8CBRWgDBkELVbtAKp8DjOIh&#10;jojHkW0g3L5eVGL59P7zZWcbcSMfascKxqMMBHHpdM2VgtNxO3wDESKyxsYxKXhQgOXipTfHQrs7&#10;7+l2iJVIIRwKVGBibAspQ2nIYhi5ljhxZ+ctxgR9JbXHewq3jZxkWS4t1pwaDLb0Yai8HK5WwWf+&#10;e7H513S3Hnhz3OPPuN5tGqX6r91qBiJSF5/if/e3VvCexqYv6Q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CnywgAAANs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SOF</w:t>
                        </w:r>
                      </w:p>
                    </w:txbxContent>
                  </v:textbox>
                </v:rect>
                <v:rect id="Rectangle 4" o:spid="_x0000_s1029" style="position:absolute;left:31432;top:21431;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A6sMA&#10;AADbAAAADwAAAGRycy9kb3ducmV2LnhtbESPQWsCMRSE74X+h/AKvRTNVrToapSiCApetBWvj81z&#10;N7p5WZJU139vBKHHYWa+YSaz1tbiQj4Yxwo+uxkI4sJpw6WC359lZwgiRGSNtWNScKMAs+nrywRz&#10;7a68pcsuliJBOOSooIqxyaUMRUUWQ9c1xMk7Om8xJulLqT1eE9zWspdlX9Ki4bRQYUPziorz7s8q&#10;aA68X/hTOG22H+Y86NfO9NZOqfe39nsMIlIb/8PP9korGI3g8SX9AD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cA6sMAAADbAAAADwAAAAAAAAAAAAAAAACYAgAAZHJzL2Rv&#10;d25yZXYueG1sUEsFBgAAAAAEAAQA9QAAAIgDAAAAAA==&#10;" fillcolor="#413253 [1639]" stroked="f">
                  <v:fill color2="#775c99 [3015]" rotate="t" angle="180" colors="0 #5d417e;52429f #7b58a6;1 #7b57a8" focus="100%" type="gradient">
                    <o:fill v:ext="view" type="gradientUnscaled"/>
                  </v:fill>
                  <v:shadow on="t" color="black" opacity="22937f" origin=",.5" offset="0,.63889mm"/>
                  <v:textbox>
                    <w:txbxContent>
                      <w:p w:rsidR="003C75BD" w:rsidRDefault="003C75BD" w:rsidP="00F4326C">
                        <w:pPr>
                          <w:pStyle w:val="NormalWeb"/>
                          <w:spacing w:before="0" w:beforeAutospacing="0" w:after="0" w:afterAutospacing="0"/>
                          <w:jc w:val="center"/>
                        </w:pPr>
                        <w:r>
                          <w:rPr>
                            <w:rFonts w:asciiTheme="minorHAnsi" w:hAnsi="Calibri" w:cstheme="minorBidi"/>
                            <w:color w:val="FFFFFF" w:themeColor="light1"/>
                            <w:kern w:val="24"/>
                            <w:sz w:val="36"/>
                            <w:szCs w:val="36"/>
                          </w:rPr>
                          <w:t>Type</w:t>
                        </w:r>
                      </w:p>
                    </w:txbxContent>
                  </v:textbox>
                </v:rect>
                <v:rect id="Rectangle 5" o:spid="_x0000_s1030" style="position:absolute;left:31432;top:25717;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L68QA&#10;AADcAAAADwAAAGRycy9kb3ducmV2LnhtbESPQUsDMRCF74L/IYzgRdpERdG1aSmCoN421UNvw2bc&#10;XdxMQpK26793DoK3Gd6b975ZbeYwqSPlMka2cL00oIi76EfuLXzsXhYPoEpF9jhFJgs/VGCzPj9b&#10;YePjiVs6utorCeHSoIWh1tRoXbqBApZlTMSifcUcsMqae+0zniQ8TPrGmHsdcGRpGDDR80DdtzsE&#10;Cy61B7d//Cxo8t0Vvm/fXHubrL28mLdPoCrN9d/8d/3qBd8IvjwjE+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C+v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Address</w:t>
                        </w:r>
                      </w:p>
                    </w:txbxContent>
                  </v:textbox>
                </v:rect>
                <v:rect id="Rectangle 6" o:spid="_x0000_s1031" style="position:absolute;left:31432;top:30003;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zPS8EA&#10;AADcAAAADwAAAGRycy9kb3ducmV2LnhtbERP24rCMBB9F/yHMIJvmuqDSNcoUrwsKCzb7gcMzfSi&#10;zaQ02Vr/3ggL+zaHc53NbjCN6KlztWUFi3kEgji3uuZSwU92nK1BOI+ssbFMCp7kYLcdjzYYa/vg&#10;b+pTX4oQwi5GBZX3bSylyysy6Oa2JQ5cYTuDPsCulLrDRwg3jVxG0UoarDk0VNhSUlF+T3+NguS6&#10;bvqiOLnnV3LIzstzptPLTanpZNh/gPA0+H/xn/tTh/nRAt7PhAv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cz0vBAAAA3AAAAA8AAAAAAAAAAAAAAAAAmAIAAGRycy9kb3du&#10;cmV2LnhtbFBLBQYAAAAABAAEAPUAAACGAwAAAAA=&#10;" fillcolor="#506329 [1638]" stroked="f">
                  <v:fill color2="#93b64c [3014]" rotate="t" angle="180" colors="0 #769535;52429f #9bc348;1 #9cc746" focus="100%" type="gradient">
                    <o:fill v:ext="view" type="gradientUnscaled"/>
                  </v:fill>
                  <v:shadow on="t" color="black" opacity="22937f" origin=",.5" offset="0,.63889mm"/>
                  <v:textbo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Data Length</w:t>
                        </w:r>
                      </w:p>
                    </w:txbxContent>
                  </v:textbox>
                </v:rect>
                <v:rect id="Rectangle 7" o:spid="_x0000_s1032" style="position:absolute;left:31432;top:34290;width:13573;height:1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d8sEA&#10;AADcAAAADwAAAGRycy9kb3ducmV2LnhtbERPS2vCQBC+F/wPywjemo0PisSsooVSr7EqHofsmESz&#10;syG7NdFf7wqF3ubje0666k0tbtS6yrKCcRSDIM6trrhQsP/5ep+DcB5ZY22ZFNzJwWo5eEsx0bbj&#10;jG47X4gQwi5BBaX3TSKly0sy6CLbEAfubFuDPsC2kLrFLoSbWk7i+EMarDg0lNjQZ0n5dfdrFGyK&#10;w+M41ZzZ6XHWn874+K7MRanRsF8vQHjq/b/4z73VYX48gdcz4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9HfLBAAAA3AAAAA8AAAAAAAAAAAAAAAAAmAIAAGRycy9kb3du&#10;cmV2LnhtbFBLBQYAAAAABAAEAPUAAACGAwAAAAA=&#10;" fillcolor="#9a4906 [1641]" stroked="f">
                  <v:fill color2="#f68a32 [3017]" rotate="t" angle="180" colors="0 #cb6c1d;52429f #ff8f2a;1 #ff8f26" focus="100%" type="gradient">
                    <o:fill v:ext="view" type="gradientUnscaled"/>
                  </v:fill>
                  <v:shadow on="t" color="black" opacity="22937f" origin=",.5" offset="0,.63889mm"/>
                  <v:textbox>
                    <w:txbxContent>
                      <w:p w:rsidR="003C75BD" w:rsidRDefault="003C75BD" w:rsidP="00F4326C">
                        <w:pPr>
                          <w:pStyle w:val="NormalWeb"/>
                          <w:spacing w:before="0" w:beforeAutospacing="0" w:after="0" w:afterAutospacing="0"/>
                          <w:jc w:val="center"/>
                        </w:pPr>
                        <w:r>
                          <w:rPr>
                            <w:rFonts w:asciiTheme="minorHAnsi" w:hAnsi="Calibri" w:cstheme="minorBidi"/>
                            <w:color w:val="FFFFFF" w:themeColor="light1"/>
                            <w:kern w:val="24"/>
                            <w:sz w:val="36"/>
                            <w:szCs w:val="36"/>
                          </w:rPr>
                          <w:t>Data (Payload)</w:t>
                        </w:r>
                      </w:p>
                    </w:txbxContent>
                  </v:textbox>
                </v:rect>
                <v:rect id="Rectangle 9" o:spid="_x0000_s1033" style="position:absolute;left:31432;top:47148;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Vy8IA&#10;AADcAAAADwAAAGRycy9kb3ducmV2LnhtbERP22oCMRB9L/gPYQq+FJ2tosjWKCKtVfDFywcMm+nu&#10;1s1kSVLd/r0pFHybw7nOfNnZRl3Zh9qJhtdhBoqlcKaWUsP59DGYgQqRxFDjhDX8coDlovc0p9y4&#10;mxz4eoylSiESctJQxdjmiKGo2FIYupYlcV/OW4oJ+hKNp1sKtw2OsmyKlmpJDRW1vK64uBx/rIbp&#10;6P37sh+bXfFyaO0EP3HlN6h1/7lbvYGK3MWH+N+9NWl+Noa/Z9IFuL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8RXL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CRC</w:t>
                        </w:r>
                      </w:p>
                    </w:txbxContent>
                  </v:textbox>
                </v:rect>
                <v:rect id="Rectangle 10" o:spid="_x0000_s1034" style="position:absolute;left:31432;top:51435;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O7MIA&#10;AADcAAAADwAAAGRycy9kb3ducmV2LnhtbERP22oCMRB9L/QfwhT6IjVrkbWsRulV9GHB2wcMm+lm&#10;cTNZklTXvzeC0Lc5nOvMFr1txYl8aBwrGA0zEMSV0w3XCg77n5c3ECEia2wdk4ILBVjMHx9mWGh3&#10;5i2ddrEWKYRDgQpMjF0hZagMWQxD1xEn7td5izFBX0vt8ZzCbStfsyyXFhtODQY7+jRUHXd/VsFX&#10;vjnafDkpPwbe7Le4HjXld6vU81P/PgURqY//4rt7pdP8bAy3Z9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U7swgAAANw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w:txbxContent>
                      <w:p w:rsidR="003C75BD" w:rsidRDefault="003C75BD" w:rsidP="00F4326C">
                        <w:pPr>
                          <w:pStyle w:val="NormalWeb"/>
                          <w:bidi/>
                          <w:spacing w:before="0" w:beforeAutospacing="0" w:after="0" w:afterAutospacing="0"/>
                          <w:jc w:val="center"/>
                        </w:pPr>
                        <w:r>
                          <w:rPr>
                            <w:rFonts w:asciiTheme="minorHAnsi" w:hAnsi="Calibri" w:cstheme="minorBidi"/>
                            <w:color w:val="FFFFFF" w:themeColor="light1"/>
                            <w:kern w:val="24"/>
                            <w:sz w:val="36"/>
                            <w:szCs w:val="36"/>
                          </w:rPr>
                          <w:t>EOF</w:t>
                        </w:r>
                      </w:p>
                    </w:txbxContent>
                  </v:textbox>
                </v:rect>
                <w10:wrap type="topAndBottom"/>
              </v:group>
            </w:pict>
          </mc:Fallback>
        </mc:AlternateContent>
      </w:r>
      <w:r>
        <w:t xml:space="preserve">UART </w:t>
      </w:r>
      <w:bookmarkStart w:id="73" w:name="_Toc326782297"/>
      <w:r>
        <w:t>Message Pack Description</w:t>
      </w:r>
      <w:bookmarkEnd w:id="73"/>
    </w:p>
    <w:p w:rsidR="00F4326C" w:rsidRDefault="00F4326C" w:rsidP="00F4326C">
      <w:pPr>
        <w:pStyle w:val="af"/>
        <w:bidi w:val="0"/>
        <w:rPr>
          <w:noProof/>
        </w:rPr>
      </w:pPr>
      <w:bookmarkStart w:id="74" w:name="_Toc353555286"/>
      <w:r>
        <w:t xml:space="preserve">Figure </w:t>
      </w:r>
      <w:fldSimple w:instr=" SEQ Figure \* ARABIC ">
        <w:r>
          <w:rPr>
            <w:noProof/>
          </w:rPr>
          <w:t>10</w:t>
        </w:r>
      </w:fldSimple>
      <w:r>
        <w:rPr>
          <w:noProof/>
        </w:rPr>
        <w:t xml:space="preserve"> - </w:t>
      </w:r>
      <w:r w:rsidRPr="00387AEB">
        <w:rPr>
          <w:noProof/>
        </w:rPr>
        <w:t xml:space="preserve">UART Message Pack </w:t>
      </w:r>
      <w:r>
        <w:rPr>
          <w:noProof/>
        </w:rPr>
        <w:t>Structure</w:t>
      </w:r>
      <w:bookmarkEnd w:id="74"/>
    </w:p>
    <w:p w:rsidR="00F4326C" w:rsidRDefault="00F4326C" w:rsidP="00F4326C">
      <w:pPr>
        <w:bidi w:val="0"/>
      </w:pPr>
      <w:r>
        <w:t>The UART message has the following structure:</w:t>
      </w:r>
    </w:p>
    <w:p w:rsidR="00F4326C" w:rsidRDefault="00F4326C" w:rsidP="00F4326C">
      <w:pPr>
        <w:pStyle w:val="a9"/>
        <w:numPr>
          <w:ilvl w:val="0"/>
          <w:numId w:val="32"/>
        </w:numPr>
        <w:bidi w:val="0"/>
      </w:pPr>
      <w:r w:rsidRPr="00B57343">
        <w:rPr>
          <w:b/>
          <w:bCs/>
        </w:rPr>
        <w:t>SOF</w:t>
      </w:r>
      <w:r>
        <w:t xml:space="preserve"> – Start of Frame</w:t>
      </w:r>
    </w:p>
    <w:p w:rsidR="00F4326C" w:rsidRDefault="00F4326C" w:rsidP="00F4326C">
      <w:pPr>
        <w:pStyle w:val="a9"/>
        <w:numPr>
          <w:ilvl w:val="0"/>
          <w:numId w:val="32"/>
        </w:numPr>
        <w:bidi w:val="0"/>
      </w:pPr>
      <w:r w:rsidRPr="00B57343">
        <w:rPr>
          <w:b/>
          <w:bCs/>
        </w:rPr>
        <w:t>Type</w:t>
      </w:r>
      <w:r>
        <w:t xml:space="preserve"> – Message type</w:t>
      </w:r>
    </w:p>
    <w:p w:rsidR="00F4326C" w:rsidRDefault="00F4326C" w:rsidP="00F4326C">
      <w:pPr>
        <w:pStyle w:val="a9"/>
        <w:numPr>
          <w:ilvl w:val="0"/>
          <w:numId w:val="32"/>
        </w:numPr>
        <w:bidi w:val="0"/>
      </w:pPr>
      <w:r w:rsidRPr="00B57343">
        <w:rPr>
          <w:b/>
          <w:bCs/>
        </w:rPr>
        <w:t>Address</w:t>
      </w:r>
      <w:r>
        <w:t xml:space="preserve"> – Address for the data</w:t>
      </w:r>
    </w:p>
    <w:p w:rsidR="00F4326C" w:rsidRDefault="00F4326C" w:rsidP="00F4326C">
      <w:pPr>
        <w:pStyle w:val="a9"/>
        <w:numPr>
          <w:ilvl w:val="0"/>
          <w:numId w:val="32"/>
        </w:numPr>
        <w:bidi w:val="0"/>
      </w:pPr>
      <w:r w:rsidRPr="00B57343">
        <w:rPr>
          <w:b/>
          <w:bCs/>
        </w:rPr>
        <w:t>Length</w:t>
      </w:r>
      <w:r>
        <w:t xml:space="preserve"> – Data length. Data length </w:t>
      </w:r>
      <w:r w:rsidRPr="00A62698">
        <w:rPr>
          <w:u w:val="single"/>
        </w:rPr>
        <w:t>CANNOT</w:t>
      </w:r>
      <w:r>
        <w:t xml:space="preserve"> be less than 1. </w:t>
      </w:r>
    </w:p>
    <w:p w:rsidR="00F4326C" w:rsidRDefault="00F4326C" w:rsidP="00F4326C">
      <w:pPr>
        <w:pStyle w:val="a9"/>
        <w:numPr>
          <w:ilvl w:val="0"/>
          <w:numId w:val="32"/>
        </w:numPr>
        <w:bidi w:val="0"/>
      </w:pPr>
      <w:r w:rsidRPr="00B57343">
        <w:rPr>
          <w:b/>
          <w:bCs/>
        </w:rPr>
        <w:t>Data</w:t>
      </w:r>
      <w:r>
        <w:t xml:space="preserve"> </w:t>
      </w:r>
      <w:r w:rsidRPr="00B57343">
        <w:rPr>
          <w:b/>
          <w:bCs/>
        </w:rPr>
        <w:t>(Payload)</w:t>
      </w:r>
      <w:r>
        <w:t xml:space="preserve"> – The wrapped data</w:t>
      </w:r>
    </w:p>
    <w:p w:rsidR="00F4326C" w:rsidRDefault="00F4326C" w:rsidP="00F4326C">
      <w:pPr>
        <w:pStyle w:val="a9"/>
        <w:numPr>
          <w:ilvl w:val="0"/>
          <w:numId w:val="32"/>
        </w:numPr>
        <w:bidi w:val="0"/>
      </w:pPr>
      <w:r w:rsidRPr="00B57343">
        <w:rPr>
          <w:b/>
          <w:bCs/>
        </w:rPr>
        <w:t>CRC</w:t>
      </w:r>
      <w:r>
        <w:t xml:space="preserve"> – CRC of Type, Address, Length and Data blocks</w:t>
      </w:r>
    </w:p>
    <w:p w:rsidR="00F4326C" w:rsidRDefault="00F4326C" w:rsidP="00F4326C">
      <w:pPr>
        <w:pStyle w:val="a9"/>
        <w:numPr>
          <w:ilvl w:val="0"/>
          <w:numId w:val="32"/>
        </w:numPr>
        <w:bidi w:val="0"/>
      </w:pPr>
      <w:r w:rsidRPr="00B57343">
        <w:rPr>
          <w:b/>
          <w:bCs/>
        </w:rPr>
        <w:t>EOF</w:t>
      </w:r>
      <w:r>
        <w:t xml:space="preserve"> – End of Frame</w:t>
      </w:r>
    </w:p>
    <w:p w:rsidR="00F4326C" w:rsidRDefault="00F4326C" w:rsidP="00F4326C">
      <w:pPr>
        <w:bidi w:val="0"/>
      </w:pPr>
      <w:r>
        <w:t>For examples of reading/writing data from registers/memory, refer to Appendix B in this document.</w:t>
      </w:r>
    </w:p>
    <w:p w:rsidR="00F4326C" w:rsidRDefault="00F4326C" w:rsidP="00F4326C">
      <w:pPr>
        <w:bidi w:val="0"/>
      </w:pPr>
    </w:p>
    <w:p w:rsidR="00F4326C" w:rsidRDefault="00F4326C" w:rsidP="00F4326C">
      <w:pPr>
        <w:pStyle w:val="3"/>
        <w:numPr>
          <w:ilvl w:val="2"/>
          <w:numId w:val="29"/>
        </w:numPr>
        <w:bidi w:val="0"/>
        <w:ind w:left="900"/>
        <w:rPr>
          <w:b w:val="0"/>
          <w:bCs w:val="0"/>
        </w:rPr>
      </w:pPr>
      <w:bookmarkStart w:id="75" w:name="_Toc332270044"/>
      <w:bookmarkStart w:id="76" w:name="_Toc340785964"/>
      <w:bookmarkStart w:id="77" w:name="_Toc341813275"/>
      <w:r>
        <w:t xml:space="preserve">Wishbone </w:t>
      </w:r>
      <w:proofErr w:type="spellStart"/>
      <w:r>
        <w:t>Intercon</w:t>
      </w:r>
      <w:bookmarkEnd w:id="75"/>
      <w:bookmarkEnd w:id="76"/>
      <w:bookmarkEnd w:id="77"/>
      <w:proofErr w:type="spellEnd"/>
    </w:p>
    <w:p w:rsidR="00F4326C" w:rsidRDefault="00F4326C" w:rsidP="00F4326C">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F4326C" w:rsidRDefault="00F4326C" w:rsidP="00F4326C">
      <w:pPr>
        <w:bidi w:val="0"/>
      </w:pPr>
      <w:r w:rsidRPr="00D47E2B">
        <w:lastRenderedPageBreak/>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w:t>
      </w:r>
      <w:proofErr w:type="gramStart"/>
      <w:r w:rsidRPr="00D47E2B">
        <w:t>the  master</w:t>
      </w:r>
      <w:proofErr w:type="gramEnd"/>
      <w:r w:rsidRPr="00D47E2B">
        <w:t xml:space="preserve">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F4326C" w:rsidRDefault="00F4326C" w:rsidP="00F4326C">
      <w:pPr>
        <w:bidi w:val="0"/>
      </w:pPr>
    </w:p>
    <w:p w:rsidR="00F4326C" w:rsidRDefault="00F4326C" w:rsidP="00F4326C">
      <w:pPr>
        <w:bidi w:val="0"/>
        <w:spacing w:after="0"/>
      </w:pPr>
      <w:r>
        <w:t>The arbiter FSM operates as follow. If no master is using the bus than the master that asserts CYC firsts can use the bus. If more than one master requests the bus at the same time, the priority is:</w:t>
      </w:r>
    </w:p>
    <w:p w:rsidR="00F4326C" w:rsidRDefault="00F4326C" w:rsidP="00F4326C">
      <w:pPr>
        <w:bidi w:val="0"/>
        <w:spacing w:after="0"/>
      </w:pPr>
      <w:r>
        <w:t>WM 1 -</w:t>
      </w:r>
      <w:proofErr w:type="gramStart"/>
      <w:r>
        <w:t>&gt;  WM</w:t>
      </w:r>
      <w:proofErr w:type="gramEnd"/>
      <w:r>
        <w:t xml:space="preserve"> 2 -&gt; WM3</w:t>
      </w:r>
    </w:p>
    <w:p w:rsidR="00F4326C" w:rsidRDefault="00F4326C" w:rsidP="00F4326C">
      <w:pPr>
        <w:keepNext/>
        <w:bidi w:val="0"/>
        <w:spacing w:after="0"/>
      </w:pPr>
      <w:r>
        <w:rPr>
          <w:noProof/>
        </w:rPr>
        <w:drawing>
          <wp:inline distT="0" distB="0" distL="0" distR="0" wp14:anchorId="3936101D" wp14:editId="6A14FD0D">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F4326C" w:rsidRPr="005318B5" w:rsidRDefault="00F4326C" w:rsidP="00F4326C">
      <w:pPr>
        <w:pStyle w:val="af"/>
        <w:jc w:val="center"/>
      </w:pPr>
      <w:bookmarkStart w:id="78" w:name="_Toc331865025"/>
      <w:bookmarkStart w:id="79" w:name="_Toc340787068"/>
      <w:bookmarkStart w:id="80" w:name="_Toc341813397"/>
      <w:r>
        <w:t xml:space="preserve">Figure </w:t>
      </w:r>
      <w:fldSimple w:instr=" SEQ Figure \* ARABIC ">
        <w:r>
          <w:rPr>
            <w:noProof/>
          </w:rPr>
          <w:t>26</w:t>
        </w:r>
      </w:fldSimple>
      <w:r>
        <w:t xml:space="preserve"> - Wishbone </w:t>
      </w:r>
      <w:proofErr w:type="spellStart"/>
      <w:r>
        <w:t>Intercon</w:t>
      </w:r>
      <w:bookmarkEnd w:id="78"/>
      <w:bookmarkEnd w:id="79"/>
      <w:bookmarkEnd w:id="80"/>
      <w:proofErr w:type="spellEnd"/>
    </w:p>
    <w:p w:rsidR="00F4326C" w:rsidRPr="005318B5" w:rsidRDefault="00F4326C" w:rsidP="00F4326C">
      <w:pPr>
        <w:spacing w:after="0"/>
      </w:pPr>
    </w:p>
    <w:p w:rsidR="00F4326C" w:rsidRDefault="00F4326C" w:rsidP="00F4326C">
      <w:pPr>
        <w:pStyle w:val="3"/>
        <w:numPr>
          <w:ilvl w:val="2"/>
          <w:numId w:val="29"/>
        </w:numPr>
        <w:bidi w:val="0"/>
        <w:ind w:left="900"/>
        <w:rPr>
          <w:b w:val="0"/>
          <w:bCs w:val="0"/>
        </w:rPr>
      </w:pPr>
      <w:bookmarkStart w:id="81" w:name="_Toc332270045"/>
      <w:bookmarkStart w:id="82" w:name="_Toc340785965"/>
      <w:bookmarkStart w:id="83" w:name="_Ref341448992"/>
      <w:bookmarkStart w:id="84" w:name="_Ref341454009"/>
      <w:bookmarkStart w:id="85" w:name="_Ref341454785"/>
      <w:bookmarkStart w:id="86" w:name="_Toc341813276"/>
      <w:r>
        <w:t>Wishbone Master</w:t>
      </w:r>
      <w:bookmarkEnd w:id="81"/>
      <w:bookmarkEnd w:id="82"/>
      <w:bookmarkEnd w:id="83"/>
      <w:bookmarkEnd w:id="84"/>
      <w:bookmarkEnd w:id="85"/>
      <w:bookmarkEnd w:id="86"/>
    </w:p>
    <w:p w:rsidR="00F4326C" w:rsidRDefault="00F4326C" w:rsidP="00F4326C">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F4326C" w:rsidRPr="00D47E2B" w:rsidRDefault="00F4326C" w:rsidP="00F4326C">
      <w:pPr>
        <w:bidi w:val="0"/>
        <w:spacing w:after="0"/>
        <w:rPr>
          <w:b/>
          <w:bCs/>
          <w:u w:val="single"/>
        </w:rPr>
      </w:pPr>
      <w:r w:rsidRPr="00210BF6">
        <w:rPr>
          <w:b/>
          <w:bCs/>
          <w:u w:val="single"/>
        </w:rPr>
        <w:t xml:space="preserve">Connecting a Wishbone </w:t>
      </w:r>
      <w:r>
        <w:rPr>
          <w:b/>
          <w:bCs/>
          <w:u w:val="single"/>
        </w:rPr>
        <w:t>Master:</w:t>
      </w:r>
    </w:p>
    <w:p w:rsidR="00F4326C" w:rsidRDefault="00F4326C" w:rsidP="00F4326C">
      <w:pPr>
        <w:bidi w:val="0"/>
      </w:pPr>
      <w:r>
        <w:t>To make a transactions using a wishbone master a requesting unit should be connected and a RAM. The requesting unit should supply the following data to make a transaction:</w:t>
      </w:r>
    </w:p>
    <w:p w:rsidR="00F4326C" w:rsidRDefault="00F4326C" w:rsidP="00F4326C">
      <w:pPr>
        <w:pStyle w:val="a9"/>
        <w:numPr>
          <w:ilvl w:val="0"/>
          <w:numId w:val="33"/>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F4326C" w:rsidRDefault="00F4326C" w:rsidP="00F4326C">
      <w:pPr>
        <w:pStyle w:val="a9"/>
        <w:numPr>
          <w:ilvl w:val="0"/>
          <w:numId w:val="33"/>
        </w:numPr>
        <w:bidi w:val="0"/>
      </w:pPr>
      <w:r>
        <w:t xml:space="preserve">When asserting </w:t>
      </w:r>
      <w:proofErr w:type="spellStart"/>
      <w:r>
        <w:t>wm_start</w:t>
      </w:r>
      <w:proofErr w:type="spellEnd"/>
      <w:r>
        <w:t xml:space="preserve"> - provide valid values on:</w:t>
      </w:r>
    </w:p>
    <w:p w:rsidR="00F4326C" w:rsidRDefault="00F4326C" w:rsidP="00F4326C">
      <w:pPr>
        <w:pStyle w:val="a9"/>
        <w:bidi w:val="0"/>
      </w:pPr>
      <w:r>
        <w:lastRenderedPageBreak/>
        <w:t xml:space="preserve">- </w:t>
      </w:r>
      <w:proofErr w:type="spellStart"/>
      <w:proofErr w:type="gramStart"/>
      <w:r>
        <w:t>wr</w:t>
      </w:r>
      <w:proofErr w:type="spellEnd"/>
      <w:proofErr w:type="gramEnd"/>
      <w:r>
        <w:t xml:space="preserve"> – ‘1’ for write transaction. </w:t>
      </w:r>
      <w:proofErr w:type="gramStart"/>
      <w:r>
        <w:t>‘0’ for read transaction.</w:t>
      </w:r>
      <w:proofErr w:type="gramEnd"/>
    </w:p>
    <w:p w:rsidR="00F4326C" w:rsidRDefault="00F4326C" w:rsidP="00F4326C">
      <w:pPr>
        <w:pStyle w:val="a9"/>
        <w:bidi w:val="0"/>
      </w:pPr>
      <w:proofErr w:type="gramStart"/>
      <w:r>
        <w:t xml:space="preserve">- </w:t>
      </w:r>
      <w:proofErr w:type="spellStart"/>
      <w:r>
        <w:t>len_in</w:t>
      </w:r>
      <w:proofErr w:type="spellEnd"/>
      <w:r>
        <w:t xml:space="preserve"> – length of the read/write.</w:t>
      </w:r>
      <w:proofErr w:type="gramEnd"/>
    </w:p>
    <w:p w:rsidR="00F4326C" w:rsidRDefault="00F4326C" w:rsidP="00F4326C">
      <w:pPr>
        <w:pStyle w:val="a9"/>
        <w:bidi w:val="0"/>
      </w:pPr>
      <w:r>
        <w:t xml:space="preserve">- </w:t>
      </w:r>
      <w:proofErr w:type="spellStart"/>
      <w:r>
        <w:t>type_in</w:t>
      </w:r>
      <w:proofErr w:type="spellEnd"/>
      <w:r>
        <w:t xml:space="preserve"> – client being accessed in the transaction</w:t>
      </w:r>
    </w:p>
    <w:p w:rsidR="00F4326C" w:rsidRDefault="00F4326C" w:rsidP="00F4326C">
      <w:pPr>
        <w:pStyle w:val="a9"/>
        <w:bidi w:val="0"/>
      </w:pPr>
      <w:r>
        <w:t xml:space="preserve">- </w:t>
      </w:r>
      <w:proofErr w:type="spellStart"/>
      <w:r>
        <w:t>addr_in</w:t>
      </w:r>
      <w:proofErr w:type="spellEnd"/>
      <w:r>
        <w:t xml:space="preserve"> – address being accessed in the transaction</w:t>
      </w:r>
    </w:p>
    <w:p w:rsidR="00F4326C" w:rsidRDefault="00F4326C" w:rsidP="00F4326C">
      <w:pPr>
        <w:pStyle w:val="a9"/>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F4326C" w:rsidRDefault="00F4326C" w:rsidP="00F4326C">
      <w:pPr>
        <w:pStyle w:val="a9"/>
        <w:numPr>
          <w:ilvl w:val="0"/>
          <w:numId w:val="33"/>
        </w:numPr>
        <w:bidi w:val="0"/>
      </w:pPr>
      <w:r>
        <w:t xml:space="preserve">When transaction ends </w:t>
      </w:r>
      <w:proofErr w:type="spellStart"/>
      <w:r>
        <w:t>wm_end</w:t>
      </w:r>
      <w:proofErr w:type="spellEnd"/>
      <w:r>
        <w:t xml:space="preserve"> output would be asserted for 1 cycle to notify that the WM has ended the current transaction and is ready for another one.</w:t>
      </w:r>
    </w:p>
    <w:p w:rsidR="00F4326C" w:rsidRDefault="00F4326C" w:rsidP="00F4326C">
      <w:pPr>
        <w:pStyle w:val="a9"/>
        <w:bidi w:val="0"/>
      </w:pPr>
    </w:p>
    <w:p w:rsidR="00F4326C" w:rsidRDefault="00F4326C" w:rsidP="00F4326C">
      <w:pPr>
        <w:pStyle w:val="a9"/>
        <w:bidi w:val="0"/>
      </w:pPr>
      <w:r>
        <w:t xml:space="preserve">An example of how to connect a wishbone master is shown in the </w:t>
      </w:r>
      <w:proofErr w:type="gramStart"/>
      <w:r>
        <w:t>following  figure</w:t>
      </w:r>
      <w:proofErr w:type="gramEnd"/>
      <w:r>
        <w:t>.</w:t>
      </w:r>
    </w:p>
    <w:p w:rsidR="00F4326C" w:rsidRPr="003074FD" w:rsidRDefault="00F4326C" w:rsidP="00F4326C">
      <w:pPr>
        <w:pStyle w:val="a9"/>
        <w:keepNext/>
        <w:bidi w:val="0"/>
        <w:rPr>
          <w:rtl/>
        </w:rPr>
      </w:pPr>
      <w:r>
        <w:rPr>
          <w:noProof/>
        </w:rPr>
        <w:drawing>
          <wp:inline distT="0" distB="0" distL="0" distR="0" wp14:anchorId="394ECE20" wp14:editId="1F4673C0">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F4326C" w:rsidRDefault="00F4326C" w:rsidP="00F4326C">
      <w:pPr>
        <w:pStyle w:val="af"/>
        <w:bidi w:val="0"/>
        <w:jc w:val="center"/>
      </w:pPr>
      <w:bookmarkStart w:id="87" w:name="_Toc341813398"/>
      <w:r>
        <w:t xml:space="preserve">Figure </w:t>
      </w:r>
      <w:fldSimple w:instr=" SEQ Figure \* ARABIC ">
        <w:r>
          <w:rPr>
            <w:noProof/>
          </w:rPr>
          <w:t>27</w:t>
        </w:r>
      </w:fldSimple>
      <w:r>
        <w:t xml:space="preserve"> - Connecting a Wishbone Master</w:t>
      </w:r>
      <w:bookmarkEnd w:id="87"/>
    </w:p>
    <w:p w:rsidR="00F4326C" w:rsidRDefault="00F4326C" w:rsidP="00F4326C">
      <w:pPr>
        <w:pStyle w:val="a9"/>
        <w:keepNext/>
        <w:bidi w:val="0"/>
        <w:rPr>
          <w:b/>
          <w:bCs/>
          <w:u w:val="single"/>
        </w:rPr>
      </w:pPr>
      <w:r w:rsidRPr="00D47E2B">
        <w:rPr>
          <w:b/>
          <w:bCs/>
          <w:u w:val="single"/>
        </w:rPr>
        <w:t>Important signals:</w:t>
      </w:r>
    </w:p>
    <w:p w:rsidR="00F4326C" w:rsidRDefault="00F4326C" w:rsidP="00F4326C">
      <w:pPr>
        <w:pStyle w:val="a9"/>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F4326C" w:rsidRDefault="00F4326C" w:rsidP="00F4326C">
      <w:pPr>
        <w:pStyle w:val="a9"/>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F4326C" w:rsidRDefault="00F4326C" w:rsidP="00F4326C">
      <w:pPr>
        <w:bidi w:val="0"/>
        <w:spacing w:after="0"/>
      </w:pPr>
    </w:p>
    <w:p w:rsidR="00F4326C" w:rsidRDefault="00F4326C" w:rsidP="00F4326C">
      <w:pPr>
        <w:bidi w:val="0"/>
        <w:spacing w:after="0"/>
      </w:pPr>
      <w:r>
        <w:t xml:space="preserve">The Wishbone Master FSM consists of 2 main branches: </w:t>
      </w:r>
    </w:p>
    <w:p w:rsidR="00F4326C" w:rsidRDefault="00F4326C" w:rsidP="00F4326C">
      <w:pPr>
        <w:bidi w:val="0"/>
        <w:spacing w:after="0"/>
      </w:pPr>
      <w:r>
        <w:lastRenderedPageBreak/>
        <w:t>Read – for a reading transaction</w:t>
      </w:r>
    </w:p>
    <w:p w:rsidR="00F4326C" w:rsidRDefault="00F4326C" w:rsidP="00F4326C">
      <w:pPr>
        <w:bidi w:val="0"/>
        <w:spacing w:after="0"/>
      </w:pPr>
      <w:r>
        <w:t>Write – for a writing transaction</w:t>
      </w:r>
    </w:p>
    <w:p w:rsidR="00F4326C" w:rsidRDefault="00F4326C" w:rsidP="00F4326C">
      <w:pPr>
        <w:bidi w:val="0"/>
        <w:spacing w:after="0"/>
      </w:pPr>
    </w:p>
    <w:p w:rsidR="00F4326C" w:rsidRDefault="00F4326C" w:rsidP="00F4326C">
      <w:pPr>
        <w:bidi w:val="0"/>
        <w:spacing w:after="0"/>
      </w:pPr>
    </w:p>
    <w:p w:rsidR="00F4326C" w:rsidRDefault="00F4326C" w:rsidP="00F4326C">
      <w:pPr>
        <w:bidi w:val="0"/>
        <w:spacing w:after="0"/>
      </w:pPr>
    </w:p>
    <w:p w:rsidR="00F4326C" w:rsidRDefault="00F4326C" w:rsidP="00F4326C">
      <w:pPr>
        <w:bidi w:val="0"/>
        <w:spacing w:after="0"/>
      </w:pPr>
    </w:p>
    <w:p w:rsidR="00F4326C" w:rsidRDefault="00F4326C" w:rsidP="00F4326C">
      <w:pPr>
        <w:bidi w:val="0"/>
        <w:spacing w:after="0"/>
      </w:pPr>
    </w:p>
    <w:p w:rsidR="00F4326C" w:rsidRDefault="00F4326C" w:rsidP="00F4326C">
      <w:pPr>
        <w:keepNext/>
        <w:bidi w:val="0"/>
        <w:spacing w:after="0"/>
        <w:jc w:val="center"/>
      </w:pPr>
      <w:r>
        <w:rPr>
          <w:noProof/>
        </w:rPr>
        <w:drawing>
          <wp:inline distT="0" distB="0" distL="0" distR="0" wp14:anchorId="5F0D7650" wp14:editId="2280D6D9">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274310" cy="3794573"/>
                    </a:xfrm>
                    <a:prstGeom prst="rect">
                      <a:avLst/>
                    </a:prstGeom>
                  </pic:spPr>
                </pic:pic>
              </a:graphicData>
            </a:graphic>
          </wp:inline>
        </w:drawing>
      </w:r>
    </w:p>
    <w:p w:rsidR="00F4326C" w:rsidRDefault="00F4326C" w:rsidP="00F4326C">
      <w:pPr>
        <w:pStyle w:val="af"/>
        <w:bidi w:val="0"/>
        <w:jc w:val="center"/>
      </w:pPr>
      <w:bookmarkStart w:id="88" w:name="_Toc340787069"/>
      <w:bookmarkStart w:id="89" w:name="_Toc341813399"/>
      <w:r>
        <w:t xml:space="preserve">Figure </w:t>
      </w:r>
      <w:fldSimple w:instr=" SEQ Figure \* ARABIC ">
        <w:r>
          <w:rPr>
            <w:noProof/>
          </w:rPr>
          <w:t>28</w:t>
        </w:r>
      </w:fldSimple>
      <w:r>
        <w:rPr>
          <w:noProof/>
        </w:rPr>
        <w:t xml:space="preserve"> - Wishbone Master FSM</w:t>
      </w:r>
      <w:bookmarkEnd w:id="88"/>
      <w:bookmarkEnd w:id="89"/>
    </w:p>
    <w:p w:rsidR="00F4326C" w:rsidRDefault="00F4326C" w:rsidP="00F4326C">
      <w:pPr>
        <w:keepNext/>
        <w:bidi w:val="0"/>
        <w:spacing w:after="0"/>
        <w:jc w:val="center"/>
      </w:pPr>
    </w:p>
    <w:p w:rsidR="00F4326C" w:rsidRDefault="00F4326C" w:rsidP="00F4326C">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F4326C" w:rsidRPr="008E5441" w:rsidTr="003C75BD">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F4326C" w:rsidRPr="008E5441" w:rsidTr="003C75BD">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F4326C" w:rsidRPr="008E5441" w:rsidTr="003C75BD">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F4326C" w:rsidRPr="008E5441" w:rsidTr="003C75BD">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Del="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F4326C" w:rsidRPr="008E5441" w:rsidTr="003C75BD">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F4326C" w:rsidRPr="00745C1A"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F4326C" w:rsidRDefault="00F4326C" w:rsidP="00F4326C">
      <w:pPr>
        <w:bidi w:val="0"/>
        <w:spacing w:after="0"/>
      </w:pPr>
    </w:p>
    <w:p w:rsidR="00F4326C" w:rsidRDefault="00F4326C" w:rsidP="00F4326C">
      <w:pPr>
        <w:pStyle w:val="af"/>
        <w:keepNext/>
        <w:jc w:val="center"/>
      </w:pPr>
      <w:bookmarkStart w:id="90" w:name="_Toc331865070"/>
      <w:bookmarkStart w:id="91" w:name="_Toc340785145"/>
      <w:bookmarkStart w:id="92" w:name="_Toc341813366"/>
      <w:r>
        <w:t xml:space="preserve">Table </w:t>
      </w:r>
      <w:fldSimple w:instr=" SEQ Table \* ARABIC ">
        <w:r>
          <w:rPr>
            <w:noProof/>
          </w:rPr>
          <w:t>55</w:t>
        </w:r>
      </w:fldSimple>
      <w:r>
        <w:rPr>
          <w:noProof/>
        </w:rPr>
        <w:t xml:space="preserve"> - Wishbone Master interface</w:t>
      </w:r>
      <w:bookmarkEnd w:id="90"/>
      <w:bookmarkEnd w:id="91"/>
      <w:bookmarkEnd w:id="92"/>
    </w:p>
    <w:p w:rsidR="00F4326C" w:rsidRDefault="00F4326C" w:rsidP="00F4326C">
      <w:pPr>
        <w:pStyle w:val="af"/>
        <w:keepNext/>
      </w:pPr>
    </w:p>
    <w:tbl>
      <w:tblPr>
        <w:tblW w:w="10553" w:type="dxa"/>
        <w:jc w:val="center"/>
        <w:tblInd w:w="-2572" w:type="dxa"/>
        <w:tblLook w:val="04A0" w:firstRow="1" w:lastRow="0" w:firstColumn="1" w:lastColumn="0" w:noHBand="0" w:noVBand="1"/>
      </w:tblPr>
      <w:tblGrid>
        <w:gridCol w:w="3988"/>
        <w:gridCol w:w="870"/>
        <w:gridCol w:w="1422"/>
        <w:gridCol w:w="4273"/>
      </w:tblGrid>
      <w:tr w:rsidR="00F4326C" w:rsidRPr="008E5441" w:rsidTr="003C75BD">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4326C" w:rsidRPr="008E5441" w:rsidRDefault="00F4326C" w:rsidP="003C75BD">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F4326C" w:rsidRPr="00204745" w:rsidRDefault="00F4326C" w:rsidP="003C75BD">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F4326C" w:rsidRDefault="00F4326C" w:rsidP="00F4326C">
      <w:pPr>
        <w:pStyle w:val="af"/>
        <w:keepNext/>
        <w:jc w:val="center"/>
      </w:pPr>
      <w:bookmarkStart w:id="93" w:name="_Toc331865071"/>
      <w:bookmarkStart w:id="94" w:name="_Toc340785146"/>
      <w:bookmarkStart w:id="95" w:name="_Toc341813367"/>
      <w:r>
        <w:t xml:space="preserve">Table </w:t>
      </w:r>
      <w:fldSimple w:instr=" SEQ Table \* ARABIC ">
        <w:r>
          <w:rPr>
            <w:noProof/>
          </w:rPr>
          <w:t>56</w:t>
        </w:r>
      </w:fldSimple>
      <w:r>
        <w:t xml:space="preserve"> - Wishbone Master </w:t>
      </w:r>
      <w:proofErr w:type="gramStart"/>
      <w:r>
        <w:t>generics</w:t>
      </w:r>
      <w:bookmarkEnd w:id="93"/>
      <w:bookmarkEnd w:id="94"/>
      <w:bookmarkEnd w:id="95"/>
      <w:proofErr w:type="gramEnd"/>
    </w:p>
    <w:p w:rsidR="00F4326C" w:rsidRDefault="00F4326C" w:rsidP="00F4326C">
      <w:pPr>
        <w:pStyle w:val="3"/>
        <w:bidi w:val="0"/>
        <w:ind w:left="900"/>
        <w:rPr>
          <w:b w:val="0"/>
          <w:bCs w:val="0"/>
        </w:rPr>
      </w:pPr>
      <w:bookmarkStart w:id="96" w:name="_Toc332270046"/>
    </w:p>
    <w:p w:rsidR="00F4326C" w:rsidRPr="001E45FF" w:rsidRDefault="00F4326C" w:rsidP="00F4326C">
      <w:pPr>
        <w:bidi w:val="0"/>
      </w:pPr>
    </w:p>
    <w:p w:rsidR="00F4326C" w:rsidRDefault="00F4326C" w:rsidP="00F4326C">
      <w:pPr>
        <w:pStyle w:val="3"/>
        <w:numPr>
          <w:ilvl w:val="2"/>
          <w:numId w:val="29"/>
        </w:numPr>
        <w:bidi w:val="0"/>
        <w:ind w:left="900"/>
        <w:rPr>
          <w:b w:val="0"/>
          <w:bCs w:val="0"/>
        </w:rPr>
      </w:pPr>
      <w:bookmarkStart w:id="97" w:name="_Toc340785966"/>
      <w:bookmarkStart w:id="98" w:name="_Ref341449019"/>
      <w:bookmarkStart w:id="99" w:name="_Ref341454047"/>
      <w:bookmarkStart w:id="100" w:name="_Ref341456819"/>
      <w:bookmarkStart w:id="101" w:name="_Ref341457982"/>
      <w:bookmarkStart w:id="102" w:name="_Toc341813277"/>
      <w:r>
        <w:t>Wishbone Slave</w:t>
      </w:r>
      <w:bookmarkEnd w:id="96"/>
      <w:bookmarkEnd w:id="97"/>
      <w:bookmarkEnd w:id="98"/>
      <w:bookmarkEnd w:id="99"/>
      <w:bookmarkEnd w:id="100"/>
      <w:bookmarkEnd w:id="101"/>
      <w:bookmarkEnd w:id="102"/>
    </w:p>
    <w:p w:rsidR="00F4326C" w:rsidRDefault="00F4326C" w:rsidP="00F4326C">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F4326C" w:rsidRDefault="00F4326C" w:rsidP="00F4326C">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F4326C" w:rsidRDefault="00F4326C" w:rsidP="00F4326C">
      <w:pPr>
        <w:bidi w:val="0"/>
        <w:spacing w:after="0"/>
      </w:pPr>
      <w:r>
        <w:t>A read request could be answered by the client at any time.</w:t>
      </w:r>
    </w:p>
    <w:p w:rsidR="00F4326C" w:rsidRDefault="00F4326C" w:rsidP="00F4326C">
      <w:pPr>
        <w:bidi w:val="0"/>
        <w:spacing w:after="0"/>
      </w:pPr>
    </w:p>
    <w:p w:rsidR="00F4326C" w:rsidRDefault="00F4326C" w:rsidP="00F4326C">
      <w:pPr>
        <w:bidi w:val="0"/>
        <w:spacing w:after="0"/>
        <w:rPr>
          <w:b/>
          <w:bCs/>
          <w:u w:val="single"/>
        </w:rPr>
      </w:pPr>
      <w:r w:rsidRPr="00D47E2B">
        <w:rPr>
          <w:b/>
          <w:bCs/>
          <w:u w:val="single"/>
        </w:rPr>
        <w:t>Connecting a Wishbone Slave</w:t>
      </w:r>
      <w:r>
        <w:rPr>
          <w:b/>
          <w:bCs/>
          <w:u w:val="single"/>
        </w:rPr>
        <w:t>:</w:t>
      </w:r>
    </w:p>
    <w:p w:rsidR="00F4326C" w:rsidRDefault="00F4326C" w:rsidP="00F4326C">
      <w:pPr>
        <w:bidi w:val="0"/>
        <w:spacing w:after="0"/>
      </w:pPr>
      <w:r>
        <w:t>A Wishbone Slave could be connected to a register unit, RAM or any other unit that could save the data once it is broadcasted on the bus.</w:t>
      </w:r>
    </w:p>
    <w:p w:rsidR="00F4326C" w:rsidRDefault="00F4326C" w:rsidP="00F4326C">
      <w:pPr>
        <w:bidi w:val="0"/>
        <w:spacing w:after="0"/>
      </w:pPr>
      <w:r>
        <w:t>The WS signals should be connected as followed:</w:t>
      </w:r>
    </w:p>
    <w:p w:rsidR="00F4326C" w:rsidRDefault="00F4326C" w:rsidP="00F4326C">
      <w:pPr>
        <w:bidi w:val="0"/>
        <w:spacing w:after="0"/>
      </w:pPr>
      <w:proofErr w:type="gramStart"/>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roofErr w:type="gramEnd"/>
    </w:p>
    <w:p w:rsidR="00F4326C" w:rsidRDefault="00F4326C" w:rsidP="00F4326C">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F4326C" w:rsidRDefault="00F4326C" w:rsidP="00F4326C">
      <w:pPr>
        <w:bidi w:val="0"/>
        <w:spacing w:after="0"/>
      </w:pPr>
      <w:r>
        <w:rPr>
          <w:u w:val="single"/>
        </w:rPr>
        <w:t>Stall signal:</w:t>
      </w:r>
      <w:r>
        <w:t xml:space="preserve"> The stall signal should be driven by the client or alternatively connected constantly to ‘0’.</w:t>
      </w:r>
    </w:p>
    <w:p w:rsidR="00F4326C" w:rsidRDefault="00F4326C" w:rsidP="00F4326C">
      <w:pPr>
        <w:bidi w:val="0"/>
        <w:spacing w:after="0"/>
      </w:pPr>
    </w:p>
    <w:p w:rsidR="00F4326C" w:rsidRDefault="00F4326C" w:rsidP="00F4326C">
      <w:pPr>
        <w:bidi w:val="0"/>
        <w:spacing w:after="0"/>
      </w:pPr>
      <w:r>
        <w:lastRenderedPageBreak/>
        <w:t>An example for a connection of a Wishbone Slave to a registers unit is shown in the following figure.</w:t>
      </w:r>
    </w:p>
    <w:p w:rsidR="00F4326C" w:rsidRDefault="00F4326C" w:rsidP="00F4326C">
      <w:pPr>
        <w:keepNext/>
        <w:bidi w:val="0"/>
        <w:spacing w:after="0"/>
      </w:pPr>
      <w:r>
        <w:rPr>
          <w:noProof/>
        </w:rPr>
        <w:drawing>
          <wp:inline distT="0" distB="0" distL="0" distR="0" wp14:anchorId="4A03AEC6" wp14:editId="0A54C25E">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25"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F4326C" w:rsidRDefault="00F4326C" w:rsidP="00F4326C">
      <w:pPr>
        <w:pStyle w:val="af"/>
        <w:bidi w:val="0"/>
        <w:jc w:val="center"/>
      </w:pPr>
      <w:bookmarkStart w:id="103" w:name="_Toc341813400"/>
      <w:r>
        <w:t xml:space="preserve">Figure </w:t>
      </w:r>
      <w:fldSimple w:instr=" SEQ Figure \* ARABIC ">
        <w:r>
          <w:rPr>
            <w:noProof/>
          </w:rPr>
          <w:t>29</w:t>
        </w:r>
      </w:fldSimple>
      <w:r>
        <w:t xml:space="preserve"> - Connecting a Wishbone Slave</w:t>
      </w:r>
      <w:bookmarkEnd w:id="103"/>
    </w:p>
    <w:p w:rsidR="00F4326C" w:rsidRDefault="00F4326C" w:rsidP="00F4326C">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F4326C" w:rsidRPr="00CD1205" w:rsidTr="003C75BD">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F4326C" w:rsidRPr="00CD1205" w:rsidRDefault="00F4326C" w:rsidP="003C75BD">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F4326C" w:rsidRPr="00CD1205" w:rsidRDefault="00F4326C" w:rsidP="003C75BD">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F4326C" w:rsidRPr="00CD1205" w:rsidRDefault="00F4326C" w:rsidP="003C75BD">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F4326C" w:rsidRPr="00CD1205" w:rsidRDefault="00F4326C" w:rsidP="003C75BD">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F4326C" w:rsidRPr="00CD1205" w:rsidTr="003C75BD">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F4326C" w:rsidRPr="00CD1205" w:rsidTr="003C75BD">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F4326C" w:rsidRPr="00CD1205" w:rsidTr="003C75BD">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F4326C" w:rsidRPr="00CD1205" w:rsidTr="003C75BD">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F4326C" w:rsidRPr="00CD1205" w:rsidTr="003C75BD">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F4326C" w:rsidRPr="00CD1205" w:rsidTr="003C75BD">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F4326C" w:rsidRPr="00CD1205" w:rsidTr="003C75BD">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F4326C" w:rsidRPr="00135939" w:rsidRDefault="00F4326C" w:rsidP="003C75BD">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F4326C" w:rsidRDefault="00F4326C" w:rsidP="00F4326C">
      <w:pPr>
        <w:pStyle w:val="af"/>
        <w:jc w:val="center"/>
        <w:rPr>
          <w:noProof/>
        </w:rPr>
      </w:pPr>
      <w:bookmarkStart w:id="104" w:name="_Toc331865072"/>
      <w:bookmarkStart w:id="105" w:name="_Toc340785147"/>
      <w:bookmarkStart w:id="106" w:name="_Toc341813368"/>
      <w:r>
        <w:t xml:space="preserve">Table </w:t>
      </w:r>
      <w:fldSimple w:instr=" SEQ Table \* ARABIC ">
        <w:r>
          <w:rPr>
            <w:noProof/>
          </w:rPr>
          <w:t>57</w:t>
        </w:r>
      </w:fldSimple>
      <w:r>
        <w:rPr>
          <w:noProof/>
        </w:rPr>
        <w:t xml:space="preserve"> - whishbone slave interface</w:t>
      </w:r>
      <w:bookmarkEnd w:id="104"/>
      <w:bookmarkEnd w:id="105"/>
      <w:bookmarkEnd w:id="106"/>
    </w:p>
    <w:p w:rsidR="00F4326C" w:rsidRDefault="00F4326C" w:rsidP="00F4326C">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F4326C" w:rsidRPr="008E5441" w:rsidTr="003C75BD">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F4326C" w:rsidRPr="008E5441" w:rsidRDefault="00F4326C" w:rsidP="003C75BD">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F4326C" w:rsidRPr="00204745" w:rsidRDefault="00F4326C" w:rsidP="003C75BD">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F4326C" w:rsidRPr="008E5441" w:rsidRDefault="00F4326C" w:rsidP="003C75BD">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F4326C" w:rsidRPr="008E5441" w:rsidTr="003C75BD">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F4326C" w:rsidRPr="008E5441" w:rsidRDefault="00F4326C" w:rsidP="003C75BD">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F4326C" w:rsidRPr="008E5441" w:rsidRDefault="00F4326C" w:rsidP="003C75BD">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F4326C" w:rsidRDefault="00F4326C" w:rsidP="003C75BD">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F4326C" w:rsidRDefault="00F4326C" w:rsidP="00F4326C">
      <w:pPr>
        <w:pStyle w:val="af"/>
        <w:bidi w:val="0"/>
        <w:jc w:val="center"/>
      </w:pPr>
      <w:bookmarkStart w:id="107" w:name="_Toc341813369"/>
      <w:r>
        <w:t xml:space="preserve">Table </w:t>
      </w:r>
      <w:fldSimple w:instr=" SEQ Table \* ARABIC ">
        <w:r>
          <w:rPr>
            <w:noProof/>
          </w:rPr>
          <w:t>58</w:t>
        </w:r>
      </w:fldSimple>
      <w:r>
        <w:t xml:space="preserve"> - Wishbone Slave generics</w:t>
      </w:r>
      <w:bookmarkEnd w:id="107"/>
    </w:p>
    <w:p w:rsidR="004B3508" w:rsidRDefault="004B3508" w:rsidP="00F4326C">
      <w:pPr>
        <w:bidi w:val="0"/>
        <w:rPr>
          <w:ins w:id="108" w:author="MOSHE PORIAN" w:date="2013-10-20T22:44:00Z"/>
        </w:rPr>
      </w:pPr>
      <w:ins w:id="109" w:author="MOSHE PORIAN" w:date="2013-10-20T22:44:00Z">
        <w:r>
          <w:br w:type="page"/>
        </w:r>
      </w:ins>
    </w:p>
    <w:p w:rsidR="00190026" w:rsidRPr="00BE0686" w:rsidDel="004B3508" w:rsidRDefault="00190026" w:rsidP="00190026">
      <w:pPr>
        <w:bidi w:val="0"/>
        <w:rPr>
          <w:del w:id="110" w:author="MOSHE PORIAN" w:date="2013-10-20T22:44:00Z"/>
        </w:rPr>
      </w:pPr>
    </w:p>
    <w:p w:rsidR="0071704F" w:rsidRPr="004E6B64" w:rsidRDefault="004E6B64" w:rsidP="00C10562">
      <w:pPr>
        <w:pStyle w:val="1"/>
        <w:bidi w:val="0"/>
        <w:rPr>
          <w:rStyle w:val="ac"/>
          <w:b/>
          <w:bCs/>
          <w:i w:val="0"/>
          <w:iCs w:val="0"/>
          <w:color w:val="365F91" w:themeColor="accent1" w:themeShade="BF"/>
          <w:rtl/>
        </w:rPr>
      </w:pPr>
      <w:bookmarkStart w:id="111" w:name="_Toc370059073"/>
      <w:bookmarkStart w:id="112" w:name="_Toc370059226"/>
      <w:bookmarkStart w:id="113" w:name="_Toc370066511"/>
      <w:r w:rsidRPr="004E6B64">
        <w:rPr>
          <w:rStyle w:val="ac"/>
          <w:b/>
          <w:bCs/>
          <w:i w:val="0"/>
          <w:iCs w:val="0"/>
          <w:color w:val="365F91" w:themeColor="accent1" w:themeShade="BF"/>
        </w:rPr>
        <w:t>3</w:t>
      </w:r>
      <w:r w:rsidRPr="004E6B64">
        <w:rPr>
          <w:rStyle w:val="ac"/>
          <w:b/>
          <w:bCs/>
          <w:i w:val="0"/>
          <w:iCs w:val="0"/>
          <w:color w:val="365F91" w:themeColor="accent1" w:themeShade="BF"/>
        </w:rPr>
        <w:tab/>
      </w:r>
      <w:r w:rsidR="00C10562">
        <w:rPr>
          <w:rStyle w:val="ac"/>
          <w:b/>
          <w:bCs/>
          <w:i w:val="0"/>
          <w:iCs w:val="0"/>
          <w:color w:val="365F91" w:themeColor="accent1" w:themeShade="BF"/>
        </w:rPr>
        <w:t>MICRO ARCHITECTURE</w:t>
      </w:r>
      <w:bookmarkEnd w:id="111"/>
      <w:bookmarkEnd w:id="112"/>
      <w:bookmarkEnd w:id="113"/>
    </w:p>
    <w:p w:rsidR="0071704F" w:rsidRPr="004E6B64" w:rsidRDefault="004E6B64" w:rsidP="004E6B64">
      <w:pPr>
        <w:pStyle w:val="2"/>
        <w:bidi w:val="0"/>
      </w:pPr>
      <w:bookmarkStart w:id="114" w:name="_Toc370059074"/>
      <w:bookmarkStart w:id="115" w:name="_Toc370059227"/>
      <w:bookmarkStart w:id="116" w:name="_Toc370066512"/>
      <w:r w:rsidRPr="004E6B64">
        <w:t>3.1</w:t>
      </w:r>
      <w:r w:rsidRPr="004E6B64">
        <w:tab/>
      </w:r>
      <w:r w:rsidR="0071704F" w:rsidRPr="004E6B64">
        <w:t>REGISTERS UNIT</w:t>
      </w:r>
      <w:bookmarkEnd w:id="114"/>
      <w:bookmarkEnd w:id="115"/>
      <w:bookmarkEnd w:id="116"/>
    </w:p>
    <w:p w:rsidR="00B875E2" w:rsidRDefault="00B875E2" w:rsidP="00B875E2">
      <w:pPr>
        <w:bidi w:val="0"/>
      </w:pPr>
    </w:p>
    <w:p w:rsidR="00CE7C4B" w:rsidRDefault="00A67E2E" w:rsidP="00A67E2E">
      <w:pPr>
        <w:pStyle w:val="3"/>
        <w:bidi w:val="0"/>
        <w:rPr>
          <w:shd w:val="clear" w:color="auto" w:fill="FFFFFF"/>
        </w:rPr>
      </w:pPr>
      <w:bookmarkStart w:id="117" w:name="_Toc370059075"/>
      <w:bookmarkStart w:id="118" w:name="_Toc370059228"/>
      <w:bookmarkStart w:id="119" w:name="_Toc370066513"/>
      <w:r>
        <w:rPr>
          <w:shd w:val="clear" w:color="auto" w:fill="FFFFFF"/>
        </w:rPr>
        <w:t>3.1.1</w:t>
      </w:r>
      <w:r>
        <w:rPr>
          <w:shd w:val="clear" w:color="auto" w:fill="FFFFFF"/>
        </w:rPr>
        <w:tab/>
      </w:r>
      <w:r w:rsidR="00CE7C4B">
        <w:rPr>
          <w:shd w:val="clear" w:color="auto" w:fill="FFFFFF"/>
        </w:rPr>
        <w:t>Description:</w:t>
      </w:r>
      <w:bookmarkEnd w:id="117"/>
      <w:bookmarkEnd w:id="118"/>
      <w:bookmarkEnd w:id="119"/>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983732" w:rsidP="00983732">
      <w:pPr>
        <w:keepNext/>
        <w:bidi w:val="0"/>
      </w:pPr>
    </w:p>
    <w:p w:rsidR="00983732" w:rsidRDefault="00F97EE3" w:rsidP="00983732">
      <w:pPr>
        <w:pStyle w:val="af"/>
        <w:jc w:val="center"/>
        <w:rPr>
          <w:rtl/>
        </w:rPr>
      </w:pPr>
      <w:r>
        <w:rPr>
          <w:rtl/>
        </w:rPr>
        <w:fldChar w:fldCharType="begin"/>
      </w:r>
      <w:r w:rsidR="00983732">
        <w:rPr>
          <w:rtl/>
        </w:rPr>
        <w:instrText xml:space="preserve"> </w:instrText>
      </w:r>
      <w:r w:rsidR="00983732">
        <w:instrText>SEQ</w:instrText>
      </w:r>
      <w:r w:rsidR="00983732">
        <w:rPr>
          <w:rtl/>
        </w:rPr>
        <w:instrText xml:space="preserve"> איור \* </w:instrText>
      </w:r>
      <w:r w:rsidR="00983732">
        <w:instrText>ARABIC</w:instrText>
      </w:r>
      <w:r w:rsidR="00983732">
        <w:rPr>
          <w:rtl/>
        </w:rPr>
        <w:instrText xml:space="preserve"> </w:instrText>
      </w:r>
      <w:r>
        <w:rPr>
          <w:rtl/>
        </w:rPr>
        <w:fldChar w:fldCharType="separate"/>
      </w:r>
      <w:bookmarkStart w:id="120" w:name="_Toc370062612"/>
      <w:bookmarkStart w:id="121" w:name="_Toc370063031"/>
      <w:bookmarkStart w:id="122" w:name="_Toc370063425"/>
      <w:bookmarkStart w:id="123" w:name="_Toc370066375"/>
      <w:r w:rsidR="00260818">
        <w:rPr>
          <w:noProof/>
          <w:rtl/>
        </w:rPr>
        <w:t>8</w:t>
      </w:r>
      <w:r>
        <w:rPr>
          <w:rtl/>
        </w:rPr>
        <w:fldChar w:fldCharType="end"/>
      </w:r>
      <w:r w:rsidR="00983732" w:rsidRPr="00E05545">
        <w:rPr>
          <w:noProof/>
        </w:rPr>
        <w:t>Figure 8 – registers unit</w:t>
      </w:r>
      <w:bookmarkEnd w:id="120"/>
      <w:bookmarkEnd w:id="121"/>
      <w:bookmarkEnd w:id="122"/>
      <w:bookmarkEnd w:id="123"/>
    </w:p>
    <w:p w:rsidR="00CE7C4B" w:rsidRDefault="00CE7C4B" w:rsidP="00983732">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3C664A" w:rsidRDefault="003C664A" w:rsidP="00AE6D00">
      <w:pPr>
        <w:rPr>
          <w:rtl/>
        </w:rPr>
      </w:pPr>
      <w:r>
        <w:rPr>
          <w:rFonts w:hint="cs"/>
          <w:rtl/>
        </w:rPr>
        <w:t>השינוי באות הטריגר שהמערכת תגדיר כמציאת טריגר.</w:t>
      </w:r>
    </w:p>
    <w:p w:rsidR="00AE6D00" w:rsidRDefault="00AE6D00" w:rsidP="00AE6D00">
      <w:pPr>
        <w:rPr>
          <w:rtl/>
        </w:rPr>
      </w:pPr>
      <w:r>
        <w:rPr>
          <w:rFonts w:hint="cs"/>
          <w:rtl/>
        </w:rPr>
        <w:t xml:space="preserve">מקבל את הערכים הבאים: </w:t>
      </w:r>
    </w:p>
    <w:p w:rsidR="00AE6D00" w:rsidRDefault="00AE6D00" w:rsidP="00AE6D00">
      <w:pPr>
        <w:rPr>
          <w:rtl/>
        </w:rPr>
      </w:pPr>
      <w:r>
        <w:rPr>
          <w:rFonts w:hint="cs"/>
          <w:rtl/>
        </w:rPr>
        <w:t>0 (ערך ברירת המחדל)- סוג הטריגר מוגדר כעליה של אות הטריגר מנמוך לגבוה.</w:t>
      </w:r>
    </w:p>
    <w:p w:rsidR="00AE6D00" w:rsidRDefault="00AE6D00" w:rsidP="00AE6D00">
      <w:pPr>
        <w:pStyle w:val="a9"/>
        <w:numPr>
          <w:ilvl w:val="0"/>
          <w:numId w:val="28"/>
        </w:numPr>
      </w:pPr>
      <w:r>
        <w:rPr>
          <w:rFonts w:hint="cs"/>
          <w:rtl/>
        </w:rPr>
        <w:t>סוג הטריגר מוגדר כירידה מגבוה לנמוך.</w:t>
      </w:r>
    </w:p>
    <w:p w:rsidR="00AE6D00" w:rsidRDefault="00AE6D00" w:rsidP="00AE6D00">
      <w:pPr>
        <w:pStyle w:val="a9"/>
        <w:numPr>
          <w:ilvl w:val="0"/>
          <w:numId w:val="28"/>
        </w:numPr>
      </w:pPr>
      <w:r>
        <w:rPr>
          <w:rFonts w:hint="cs"/>
          <w:rtl/>
        </w:rPr>
        <w:t>סוג הטריגר מוגדר כגבוה, כלומר שלושה מחזורים בהם נדגם אות טריגר גבוה.</w:t>
      </w:r>
    </w:p>
    <w:p w:rsidR="00AE6D00" w:rsidRDefault="00AE6D00" w:rsidP="00AE6D00">
      <w:pPr>
        <w:pStyle w:val="a9"/>
        <w:numPr>
          <w:ilvl w:val="0"/>
          <w:numId w:val="28"/>
        </w:numPr>
        <w:rPr>
          <w:rtl/>
        </w:rPr>
      </w:pPr>
      <w:r>
        <w:rPr>
          <w:rFonts w:hint="cs"/>
          <w:rtl/>
        </w:rPr>
        <w:t>סוג הטריגר מוגדר כנמוך, כלומר שלושה מחזורים בהם נדגם אות טריגר נמוך.</w:t>
      </w:r>
    </w:p>
    <w:p w:rsidR="00CE7C4B" w:rsidRDefault="00CE7C4B" w:rsidP="00CE7C4B">
      <w:pPr>
        <w:bidi w:val="0"/>
      </w:pPr>
      <w:r>
        <w:t>trigger_position_reg_2</w:t>
      </w:r>
      <w:r>
        <w:tab/>
      </w:r>
      <w:r>
        <w:tab/>
        <w:t xml:space="preserve">= </w:t>
      </w:r>
      <w:r>
        <w:tab/>
      </w:r>
      <w:proofErr w:type="spellStart"/>
      <w:r>
        <w:t>trigger_position</w:t>
      </w:r>
      <w:proofErr w:type="spellEnd"/>
    </w:p>
    <w:p w:rsidR="00AE6D00" w:rsidRDefault="00AE6D00" w:rsidP="00AE6D00">
      <w:pPr>
        <w:rPr>
          <w:rtl/>
        </w:rPr>
      </w:pPr>
      <w:r>
        <w:rPr>
          <w:rFonts w:hint="cs"/>
          <w:rtl/>
        </w:rPr>
        <w:lastRenderedPageBreak/>
        <w:t xml:space="preserve">מספר בין 0-100, מהווה את האחוזים של המידע מסך כל המידע המוקלט (שהוא </w:t>
      </w:r>
      <w:r>
        <w:t>2^recorded_depth_g</w:t>
      </w:r>
      <w:r>
        <w:rPr>
          <w:rFonts w:hint="cs"/>
          <w:rtl/>
        </w:rPr>
        <w:t>) שיוקלטו לפני עליית הטריגר.</w:t>
      </w:r>
    </w:p>
    <w:p w:rsidR="00CE7C4B" w:rsidRDefault="00CE7C4B" w:rsidP="00CE7C4B">
      <w:pPr>
        <w:bidi w:val="0"/>
      </w:pPr>
      <w:r>
        <w:t xml:space="preserve">clk_to_start_reg_3 </w:t>
      </w:r>
      <w:r>
        <w:tab/>
      </w:r>
      <w:r>
        <w:tab/>
        <w:t>=</w:t>
      </w:r>
      <w:r>
        <w:tab/>
      </w:r>
      <w:proofErr w:type="spellStart"/>
      <w:r>
        <w:t>clk_to_start</w:t>
      </w:r>
      <w:proofErr w:type="spellEnd"/>
    </w:p>
    <w:p w:rsidR="003C664A" w:rsidRDefault="003C664A" w:rsidP="003C664A">
      <w:pPr>
        <w:rPr>
          <w:rtl/>
        </w:rPr>
      </w:pPr>
      <w:r>
        <w:rPr>
          <w:rFonts w:hint="cs"/>
          <w:rtl/>
        </w:rPr>
        <w:t>לא בשימוש בסופו של דבר בפרויקט</w:t>
      </w:r>
    </w:p>
    <w:p w:rsidR="00CE7C4B" w:rsidRDefault="00CE7C4B" w:rsidP="00CE7C4B">
      <w:pPr>
        <w:bidi w:val="0"/>
      </w:pPr>
      <w:r>
        <w:t xml:space="preserve">enable_reg_4 </w:t>
      </w:r>
      <w:r>
        <w:tab/>
      </w:r>
      <w:r>
        <w:tab/>
      </w:r>
      <w:r>
        <w:tab/>
        <w:t xml:space="preserve">= </w:t>
      </w:r>
      <w:r>
        <w:tab/>
        <w:t>enable</w:t>
      </w:r>
    </w:p>
    <w:p w:rsidR="003C664A" w:rsidRDefault="0043393C" w:rsidP="003C664A">
      <w:r>
        <w:rPr>
          <w:rFonts w:hint="cs"/>
          <w:rtl/>
        </w:rPr>
        <w:t xml:space="preserve">מקבל את הערכים 0/1. </w:t>
      </w:r>
      <w:r w:rsidR="003C664A">
        <w:rPr>
          <w:rFonts w:hint="cs"/>
          <w:rtl/>
        </w:rPr>
        <w:t xml:space="preserve">אות </w:t>
      </w:r>
      <w:r w:rsidR="003C664A">
        <w:t>ENABLE</w:t>
      </w:r>
      <w:r w:rsidR="003C664A">
        <w:rPr>
          <w:rFonts w:hint="cs"/>
          <w:rtl/>
        </w:rPr>
        <w:t>, מוגדר בהתאם ל</w:t>
      </w:r>
      <w:r>
        <w:rPr>
          <w:rFonts w:hint="cs"/>
          <w:rtl/>
        </w:rPr>
        <w:t xml:space="preserve"> </w:t>
      </w:r>
      <w:proofErr w:type="spellStart"/>
      <w:r w:rsidR="003C664A">
        <w:t>enable_polarity_g</w:t>
      </w:r>
      <w:proofErr w:type="spellEnd"/>
      <w:r>
        <w:rPr>
          <w:rFonts w:hint="cs"/>
          <w:rtl/>
        </w:rPr>
        <w:t xml:space="preserve">. </w:t>
      </w:r>
    </w:p>
    <w:p w:rsidR="004C2949" w:rsidRDefault="004C2949" w:rsidP="003C664A">
      <w:pPr>
        <w:rPr>
          <w:rtl/>
        </w:rPr>
      </w:pPr>
    </w:p>
    <w:p w:rsidR="00CE7C4B" w:rsidRDefault="00CE7C4B" w:rsidP="004C2949">
      <w:pPr>
        <w:bidi w:val="0"/>
      </w:pPr>
      <w:r>
        <w:t>Generic table</w:t>
      </w:r>
    </w:p>
    <w:tbl>
      <w:tblPr>
        <w:tblStyle w:val="aa"/>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ins w:id="124" w:author="MOSHE PORIAN" w:date="2013-10-20T22:45:00Z">
              <w:r w:rsidR="00FB7070">
                <w:rPr>
                  <w:rFonts w:hint="cs"/>
                  <w:rtl/>
                </w:rPr>
                <w:t xml:space="preserve"> </w:t>
              </w:r>
            </w:ins>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F97EE3" w:rsidP="00073F83">
      <w:pPr>
        <w:pStyle w:val="a9"/>
        <w:jc w:val="center"/>
        <w:rPr>
          <w:rtl/>
        </w:rPr>
      </w:pPr>
      <w:r>
        <w:fldChar w:fldCharType="begin"/>
      </w:r>
      <w:r w:rsidR="00073F83">
        <w:rPr>
          <w:rtl/>
        </w:rPr>
        <w:instrText xml:space="preserve"> </w:instrText>
      </w:r>
      <w:r w:rsidR="00073F83">
        <w:instrText>SEQ</w:instrText>
      </w:r>
      <w:r w:rsidR="00073F83">
        <w:rPr>
          <w:rtl/>
        </w:rPr>
        <w:instrText xml:space="preserve"> טבלה \* </w:instrText>
      </w:r>
      <w:r w:rsidR="00073F83">
        <w:instrText>ARABIC</w:instrText>
      </w:r>
      <w:r w:rsidR="00073F83">
        <w:rPr>
          <w:rtl/>
        </w:rPr>
        <w:instrText xml:space="preserve"> </w:instrText>
      </w:r>
      <w:r>
        <w:fldChar w:fldCharType="separate"/>
      </w:r>
      <w:bookmarkStart w:id="125" w:name="_Toc370065185"/>
      <w:bookmarkStart w:id="126" w:name="_Toc370065361"/>
      <w:bookmarkStart w:id="127" w:name="_Toc370066005"/>
      <w:bookmarkStart w:id="128" w:name="_Toc370066445"/>
      <w:r w:rsidR="0081328B">
        <w:rPr>
          <w:noProof/>
          <w:rtl/>
        </w:rPr>
        <w:t>1</w:t>
      </w:r>
      <w:r>
        <w:fldChar w:fldCharType="end"/>
      </w:r>
      <w:r w:rsidR="00073F83" w:rsidRPr="00F158FC">
        <w:rPr>
          <w:noProof/>
        </w:rPr>
        <w:t>Table 1- registers unit generics</w:t>
      </w:r>
      <w:bookmarkEnd w:id="125"/>
      <w:bookmarkEnd w:id="126"/>
      <w:bookmarkEnd w:id="127"/>
      <w:bookmarkEnd w:id="128"/>
    </w:p>
    <w:p w:rsidR="00073F83" w:rsidRDefault="00073F83" w:rsidP="00073F83">
      <w:pPr>
        <w:bidi w:val="0"/>
        <w:jc w:val="center"/>
      </w:pPr>
    </w:p>
    <w:p w:rsidR="00CE7C4B" w:rsidRDefault="00CE7C4B" w:rsidP="00073F83">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lastRenderedPageBreak/>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F97EE3" w:rsidP="00073F83">
      <w:pPr>
        <w:pStyle w:val="a9"/>
        <w:bidi w:val="0"/>
        <w:jc w:val="center"/>
      </w:pPr>
      <w:r>
        <w:fldChar w:fldCharType="begin"/>
      </w:r>
      <w:r w:rsidR="00073F83">
        <w:instrText xml:space="preserve"> SEQ </w:instrText>
      </w:r>
      <w:r w:rsidR="00073F83">
        <w:rPr>
          <w:rtl/>
        </w:rPr>
        <w:instrText>טבלה</w:instrText>
      </w:r>
      <w:r w:rsidR="00073F83">
        <w:instrText xml:space="preserve"> \* ARABIC </w:instrText>
      </w:r>
      <w:r>
        <w:fldChar w:fldCharType="separate"/>
      </w:r>
      <w:bookmarkStart w:id="129" w:name="_Toc370065186"/>
      <w:bookmarkStart w:id="130" w:name="_Toc370065362"/>
      <w:bookmarkStart w:id="131" w:name="_Toc370066006"/>
      <w:bookmarkStart w:id="132" w:name="_Toc370066446"/>
      <w:r w:rsidR="0081328B">
        <w:rPr>
          <w:noProof/>
        </w:rPr>
        <w:t>2</w:t>
      </w:r>
      <w:r>
        <w:fldChar w:fldCharType="end"/>
      </w:r>
      <w:r w:rsidR="00073F83" w:rsidRPr="003E5FCF">
        <w:rPr>
          <w:noProof/>
        </w:rPr>
        <w:t>Table 2- registers unit signals</w:t>
      </w:r>
      <w:bookmarkEnd w:id="129"/>
      <w:bookmarkEnd w:id="130"/>
      <w:bookmarkEnd w:id="131"/>
      <w:bookmarkEnd w:id="132"/>
    </w:p>
    <w:p w:rsidR="004E6B64" w:rsidRDefault="004E6B64" w:rsidP="004E6B64">
      <w:pPr>
        <w:bidi w:val="0"/>
      </w:pPr>
    </w:p>
    <w:p w:rsidR="004E6B64" w:rsidRDefault="004E6B64" w:rsidP="004E6B64">
      <w:pPr>
        <w:bidi w:val="0"/>
      </w:pPr>
    </w:p>
    <w:p w:rsidR="004E6B64" w:rsidDel="00F51F39" w:rsidRDefault="004E6B64" w:rsidP="004E6B64">
      <w:pPr>
        <w:bidi w:val="0"/>
        <w:rPr>
          <w:del w:id="133" w:author="MOSHE PORIAN" w:date="2013-10-20T22:51:00Z"/>
        </w:rPr>
      </w:pPr>
    </w:p>
    <w:p w:rsidR="004E6B64" w:rsidDel="00F51F39" w:rsidRDefault="004E6B64" w:rsidP="004E6B64">
      <w:pPr>
        <w:bidi w:val="0"/>
        <w:rPr>
          <w:del w:id="134" w:author="MOSHE PORIAN" w:date="2013-10-20T22:51:00Z"/>
        </w:rPr>
      </w:pPr>
    </w:p>
    <w:p w:rsidR="00CE7C4B" w:rsidRDefault="00A67E2E" w:rsidP="00A67E2E">
      <w:pPr>
        <w:pStyle w:val="3"/>
        <w:bidi w:val="0"/>
      </w:pPr>
      <w:bookmarkStart w:id="135" w:name="_Toc370059076"/>
      <w:bookmarkStart w:id="136" w:name="_Toc370059229"/>
      <w:bookmarkStart w:id="137" w:name="_Toc370066514"/>
      <w:r>
        <w:t>3.1.2</w:t>
      </w:r>
      <w:r>
        <w:tab/>
      </w:r>
      <w:r w:rsidR="00CE7C4B">
        <w:t>Simulation</w:t>
      </w:r>
      <w:bookmarkEnd w:id="135"/>
      <w:bookmarkEnd w:id="136"/>
      <w:bookmarkEnd w:id="137"/>
    </w:p>
    <w:p w:rsidR="00A67E2E" w:rsidRPr="00A67E2E" w:rsidRDefault="00A67E2E" w:rsidP="00A67E2E">
      <w:pPr>
        <w:bidi w:val="0"/>
      </w:pPr>
    </w:p>
    <w:p w:rsidR="00CE7C4B" w:rsidRDefault="00CE7C4B" w:rsidP="00CE7C4B">
      <w:pPr>
        <w:bidi w:val="0"/>
      </w:pPr>
      <w:r>
        <w:rPr>
          <w:noProof/>
        </w:rPr>
        <w:lastRenderedPageBreak/>
        <w:drawing>
          <wp:inline distT="0" distB="0" distL="0" distR="0">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CE3252"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138" w:name="_Toc370062613"/>
      <w:bookmarkStart w:id="139" w:name="_Toc370063032"/>
      <w:bookmarkStart w:id="140" w:name="_Toc370063426"/>
      <w:bookmarkStart w:id="141" w:name="_Toc370066376"/>
      <w:r w:rsidR="00260818">
        <w:rPr>
          <w:noProof/>
        </w:rPr>
        <w:t>9</w:t>
      </w:r>
      <w:r>
        <w:fldChar w:fldCharType="end"/>
      </w:r>
      <w:r w:rsidR="00983732" w:rsidRPr="007C4686">
        <w:rPr>
          <w:noProof/>
        </w:rPr>
        <w:t>Figure 9-registers unit simulation</w:t>
      </w:r>
      <w:bookmarkEnd w:id="138"/>
      <w:bookmarkEnd w:id="139"/>
      <w:bookmarkEnd w:id="140"/>
      <w:bookmarkEnd w:id="141"/>
    </w:p>
    <w:p w:rsidR="00CE7C4B" w:rsidRDefault="00CE7C4B" w:rsidP="00CE3252">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2"/>
        <w:bidi w:val="0"/>
      </w:pPr>
      <w:bookmarkStart w:id="142" w:name="_Toc370059077"/>
      <w:bookmarkStart w:id="143" w:name="_Toc370059230"/>
      <w:bookmarkStart w:id="144" w:name="_Toc370066515"/>
      <w:r>
        <w:t>3.2</w:t>
      </w:r>
      <w:r>
        <w:tab/>
      </w:r>
      <w:r w:rsidR="00B875E2">
        <w:t>WRITE CONTROLLER</w:t>
      </w:r>
      <w:bookmarkEnd w:id="142"/>
      <w:bookmarkEnd w:id="143"/>
      <w:bookmarkEnd w:id="144"/>
    </w:p>
    <w:p w:rsidR="007C2792" w:rsidRDefault="00A67E2E" w:rsidP="00A67E2E">
      <w:pPr>
        <w:pStyle w:val="3"/>
        <w:bidi w:val="0"/>
        <w:rPr>
          <w:shd w:val="clear" w:color="auto" w:fill="FFFFFF"/>
        </w:rPr>
      </w:pPr>
      <w:bookmarkStart w:id="145" w:name="_Toc370059078"/>
      <w:bookmarkStart w:id="146" w:name="_Toc370059231"/>
      <w:bookmarkStart w:id="147" w:name="_Toc370066516"/>
      <w:r>
        <w:rPr>
          <w:shd w:val="clear" w:color="auto" w:fill="FFFFFF"/>
        </w:rPr>
        <w:t>3.2.1</w:t>
      </w:r>
      <w:r>
        <w:rPr>
          <w:shd w:val="clear" w:color="auto" w:fill="FFFFFF"/>
        </w:rPr>
        <w:tab/>
      </w:r>
      <w:r w:rsidR="007C2792">
        <w:rPr>
          <w:shd w:val="clear" w:color="auto" w:fill="FFFFFF"/>
        </w:rPr>
        <w:t>Description:</w:t>
      </w:r>
      <w:bookmarkEnd w:id="145"/>
      <w:bookmarkEnd w:id="146"/>
      <w:bookmarkEnd w:id="147"/>
    </w:p>
    <w:p w:rsidR="007C2792" w:rsidRDefault="007C2792" w:rsidP="007C2792">
      <w:pPr>
        <w:pStyle w:val="a9"/>
        <w:numPr>
          <w:ilvl w:val="0"/>
          <w:numId w:val="7"/>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7C2792">
      <w:pPr>
        <w:pStyle w:val="a9"/>
        <w:numPr>
          <w:ilvl w:val="0"/>
          <w:numId w:val="7"/>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lastRenderedPageBreak/>
        <w:drawing>
          <wp:inline distT="0" distB="0" distL="0" distR="0">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148" w:name="_Toc370062614"/>
      <w:bookmarkStart w:id="149" w:name="_Toc370063033"/>
      <w:bookmarkStart w:id="150" w:name="_Toc370063427"/>
      <w:bookmarkStart w:id="151" w:name="_Toc370066377"/>
      <w:proofErr w:type="gramStart"/>
      <w:r w:rsidR="00260818">
        <w:rPr>
          <w:noProof/>
        </w:rPr>
        <w:t>10</w:t>
      </w:r>
      <w:r>
        <w:fldChar w:fldCharType="end"/>
      </w:r>
      <w:r w:rsidR="00983732" w:rsidRPr="00A827EF">
        <w:rPr>
          <w:noProof/>
        </w:rPr>
        <w:t>Figure 10-write controller</w:t>
      </w:r>
      <w:bookmarkEnd w:id="148"/>
      <w:bookmarkEnd w:id="149"/>
      <w:bookmarkEnd w:id="150"/>
      <w:bookmarkEnd w:id="151"/>
      <w:proofErr w:type="gramEnd"/>
    </w:p>
    <w:p w:rsidR="007C2792" w:rsidRDefault="007C2792" w:rsidP="00055F75">
      <w:pPr>
        <w:bidi w:val="0"/>
      </w:pPr>
      <w:r>
        <w:t>Generic table</w:t>
      </w:r>
    </w:p>
    <w:tbl>
      <w:tblPr>
        <w:tblStyle w:val="aa"/>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ins w:id="152" w:author="MOSHE PORIAN" w:date="2013-10-20T22:53:00Z">
              <w:r w:rsidR="003D0CD4">
                <w:rPr>
                  <w:rFonts w:hint="cs"/>
                  <w:rtl/>
                </w:rPr>
                <w:t xml:space="preserve"> </w:t>
              </w:r>
            </w:ins>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F97EE3" w:rsidP="00073F83">
      <w:pPr>
        <w:pStyle w:val="a9"/>
        <w:jc w:val="center"/>
        <w:rPr>
          <w:rtl/>
        </w:rPr>
      </w:pPr>
      <w:r>
        <w:fldChar w:fldCharType="begin"/>
      </w:r>
      <w:r w:rsidR="00073F83">
        <w:rPr>
          <w:rtl/>
        </w:rPr>
        <w:instrText xml:space="preserve"> </w:instrText>
      </w:r>
      <w:r w:rsidR="00073F83">
        <w:instrText>SEQ</w:instrText>
      </w:r>
      <w:r w:rsidR="00073F83">
        <w:rPr>
          <w:rtl/>
        </w:rPr>
        <w:instrText xml:space="preserve"> טבלה \* </w:instrText>
      </w:r>
      <w:r w:rsidR="00073F83">
        <w:instrText>ARABIC</w:instrText>
      </w:r>
      <w:r w:rsidR="00073F83">
        <w:rPr>
          <w:rtl/>
        </w:rPr>
        <w:instrText xml:space="preserve"> </w:instrText>
      </w:r>
      <w:r>
        <w:fldChar w:fldCharType="separate"/>
      </w:r>
      <w:bookmarkStart w:id="153" w:name="_Toc370065363"/>
      <w:bookmarkStart w:id="154" w:name="_Toc370066007"/>
      <w:bookmarkStart w:id="155" w:name="_Toc370066447"/>
      <w:r w:rsidR="0081328B">
        <w:rPr>
          <w:noProof/>
          <w:rtl/>
        </w:rPr>
        <w:t>3</w:t>
      </w:r>
      <w:r>
        <w:fldChar w:fldCharType="end"/>
      </w:r>
      <w:r w:rsidR="00073F83" w:rsidRPr="003A14EA">
        <w:rPr>
          <w:noProof/>
        </w:rPr>
        <w:t>Table 3- write controller generics</w:t>
      </w:r>
      <w:bookmarkEnd w:id="153"/>
      <w:bookmarkEnd w:id="154"/>
      <w:bookmarkEnd w:id="155"/>
    </w:p>
    <w:p w:rsidR="00073F83" w:rsidRDefault="00073F83" w:rsidP="007C2792">
      <w:pPr>
        <w:bidi w:val="0"/>
      </w:pPr>
    </w:p>
    <w:p w:rsidR="007C2792" w:rsidRDefault="007C2792" w:rsidP="00073F83">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w:t>
            </w:r>
            <w:r w:rsidRPr="00661D7E">
              <w:lastRenderedPageBreak/>
              <w:t xml:space="preserve">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lastRenderedPageBreak/>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F97EE3" w:rsidP="00073F83">
      <w:pPr>
        <w:pStyle w:val="a9"/>
        <w:bidi w:val="0"/>
        <w:jc w:val="center"/>
      </w:pPr>
      <w:r>
        <w:fldChar w:fldCharType="begin"/>
      </w:r>
      <w:r w:rsidR="00073F83">
        <w:instrText xml:space="preserve"> SEQ </w:instrText>
      </w:r>
      <w:r w:rsidR="00073F83">
        <w:rPr>
          <w:rtl/>
        </w:rPr>
        <w:instrText>טבלה</w:instrText>
      </w:r>
      <w:r w:rsidR="00073F83">
        <w:instrText xml:space="preserve"> \* ARABIC </w:instrText>
      </w:r>
      <w:r>
        <w:fldChar w:fldCharType="separate"/>
      </w:r>
      <w:bookmarkStart w:id="156" w:name="_Toc370065364"/>
      <w:bookmarkStart w:id="157" w:name="_Toc370066008"/>
      <w:bookmarkStart w:id="158" w:name="_Toc370066448"/>
      <w:r w:rsidR="0081328B">
        <w:rPr>
          <w:noProof/>
        </w:rPr>
        <w:t>4</w:t>
      </w:r>
      <w:r>
        <w:fldChar w:fldCharType="end"/>
      </w:r>
      <w:r w:rsidR="00073F83" w:rsidRPr="00991E81">
        <w:rPr>
          <w:noProof/>
        </w:rPr>
        <w:t>Table 4- write controller signals</w:t>
      </w:r>
      <w:bookmarkEnd w:id="156"/>
      <w:bookmarkEnd w:id="157"/>
      <w:bookmarkEnd w:id="158"/>
    </w:p>
    <w:p w:rsidR="0024733E" w:rsidRDefault="0024733E" w:rsidP="0024733E">
      <w:pPr>
        <w:bidi w:val="0"/>
      </w:pPr>
    </w:p>
    <w:p w:rsidR="003D0CD4" w:rsidRDefault="003D0CD4">
      <w:pPr>
        <w:bidi w:val="0"/>
        <w:rPr>
          <w:ins w:id="159" w:author="MOSHE PORIAN" w:date="2013-10-20T22:54:00Z"/>
        </w:rPr>
      </w:pPr>
      <w:ins w:id="160" w:author="MOSHE PORIAN" w:date="2013-10-20T22:54:00Z">
        <w:r>
          <w:br w:type="page"/>
        </w:r>
      </w:ins>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29"/>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0" o:title=""/>
                  <v:path arrowok="t"/>
                </v:shape>
                <w10:wrap anchorx="page"/>
                <w10:anchorlock/>
              </v:group>
            </w:pict>
          </mc:Fallback>
        </mc:AlternateContent>
      </w:r>
    </w:p>
    <w:p w:rsidR="0024733E"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161" w:name="_Toc370063034"/>
      <w:bookmarkStart w:id="162" w:name="_Toc370063428"/>
      <w:bookmarkStart w:id="163" w:name="_Toc370066378"/>
      <w:r w:rsidR="00260818">
        <w:rPr>
          <w:noProof/>
        </w:rPr>
        <w:t>11</w:t>
      </w:r>
      <w:r>
        <w:fldChar w:fldCharType="end"/>
      </w:r>
      <w:r w:rsidR="00983732" w:rsidRPr="00A80739">
        <w:rPr>
          <w:noProof/>
        </w:rPr>
        <w:t>Figure 11- write controller FSM</w:t>
      </w:r>
      <w:bookmarkEnd w:id="161"/>
      <w:bookmarkEnd w:id="162"/>
      <w:bookmarkEnd w:id="163"/>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1"/>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2" o:title=""/>
                  <v:path arrowok="t"/>
                </v:shape>
                <w10:wrap anchorx="page"/>
                <w10:anchorlock/>
              </v:group>
            </w:pict>
          </mc:Fallback>
        </mc:AlternateContent>
      </w:r>
    </w:p>
    <w:p w:rsidR="0005665B" w:rsidRDefault="00F97EE3" w:rsidP="00073F83">
      <w:pPr>
        <w:pStyle w:val="a9"/>
        <w:bidi w:val="0"/>
        <w:jc w:val="center"/>
      </w:pPr>
      <w:r>
        <w:fldChar w:fldCharType="begin"/>
      </w:r>
      <w:r w:rsidR="00073F83">
        <w:instrText xml:space="preserve"> SEQ </w:instrText>
      </w:r>
      <w:r w:rsidR="00073F83">
        <w:rPr>
          <w:rtl/>
        </w:rPr>
        <w:instrText>טבלה</w:instrText>
      </w:r>
      <w:r w:rsidR="00073F83">
        <w:instrText xml:space="preserve"> \* ARABIC </w:instrText>
      </w:r>
      <w:r>
        <w:fldChar w:fldCharType="separate"/>
      </w:r>
      <w:bookmarkStart w:id="164" w:name="_Toc370065365"/>
      <w:bookmarkStart w:id="165" w:name="_Toc370066009"/>
      <w:bookmarkStart w:id="166" w:name="_Toc370066449"/>
      <w:r w:rsidR="0081328B">
        <w:rPr>
          <w:noProof/>
        </w:rPr>
        <w:t>5</w:t>
      </w:r>
      <w:r>
        <w:fldChar w:fldCharType="end"/>
      </w:r>
      <w:r w:rsidR="00073F83" w:rsidRPr="00AD5B63">
        <w:rPr>
          <w:noProof/>
        </w:rPr>
        <w:t>Table 5- write controller output</w:t>
      </w:r>
      <w:bookmarkEnd w:id="164"/>
      <w:bookmarkEnd w:id="165"/>
      <w:bookmarkEnd w:id="166"/>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3"/>
        <w:bidi w:val="0"/>
      </w:pPr>
    </w:p>
    <w:p w:rsidR="00A67E2E" w:rsidRDefault="00A67E2E" w:rsidP="00A67E2E">
      <w:pPr>
        <w:pStyle w:val="3"/>
        <w:bidi w:val="0"/>
      </w:pPr>
      <w:bookmarkStart w:id="167" w:name="_Toc370059079"/>
      <w:bookmarkStart w:id="168" w:name="_Toc370059232"/>
      <w:bookmarkStart w:id="169" w:name="_Toc370066517"/>
      <w:r>
        <w:t>3.2.2</w:t>
      </w:r>
      <w:r>
        <w:tab/>
      </w:r>
      <w:r w:rsidR="00620141">
        <w:t>SIMULATON</w:t>
      </w:r>
      <w:bookmarkEnd w:id="167"/>
      <w:bookmarkEnd w:id="168"/>
      <w:bookmarkEnd w:id="169"/>
    </w:p>
    <w:p w:rsidR="00B875E2" w:rsidRDefault="00620141" w:rsidP="00A67E2E">
      <w:pPr>
        <w:pStyle w:val="3"/>
        <w:bidi w:val="0"/>
      </w:pPr>
      <w:r>
        <w:t xml:space="preserve"> </w:t>
      </w:r>
    </w:p>
    <w:p w:rsidR="00620141" w:rsidRDefault="00B22FB8" w:rsidP="00620141">
      <w:pPr>
        <w:bidi w:val="0"/>
      </w:pPr>
      <w:r>
        <w:rPr>
          <w:noProof/>
        </w:rPr>
        <mc:AlternateContent>
          <mc:Choice Requires="wpc">
            <w:drawing>
              <wp:inline distT="0" distB="0" distL="0" distR="0">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3"/>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4" o:title=""/>
                  <v:path arrowok="t"/>
                </v:shape>
                <w10:wrap anchorx="page"/>
                <w10:anchorlock/>
              </v:group>
            </w:pict>
          </mc:Fallback>
        </mc:AlternateContent>
      </w:r>
    </w:p>
    <w:p w:rsidR="0005665B" w:rsidRDefault="00F97EE3" w:rsidP="00983732">
      <w:pPr>
        <w:pStyle w:val="af"/>
        <w:bidi w:val="0"/>
        <w:jc w:val="center"/>
        <w:rPr>
          <w:rFonts w:hAnsi="Calibri"/>
          <w:color w:val="000000" w:themeColor="text1"/>
          <w:kern w:val="24"/>
          <w:sz w:val="22"/>
          <w:szCs w:val="22"/>
        </w:rPr>
      </w:pPr>
      <w:r>
        <w:rPr>
          <w:rFonts w:hAnsi="Calibri"/>
          <w:color w:val="000000" w:themeColor="text1"/>
          <w:kern w:val="24"/>
          <w:sz w:val="22"/>
          <w:szCs w:val="22"/>
        </w:rPr>
        <w:fldChar w:fldCharType="begin"/>
      </w:r>
      <w:r w:rsidR="00983732">
        <w:rPr>
          <w:rFonts w:hAnsi="Calibri"/>
          <w:color w:val="000000" w:themeColor="text1"/>
          <w:kern w:val="24"/>
          <w:sz w:val="22"/>
          <w:szCs w:val="22"/>
        </w:rPr>
        <w:instrText xml:space="preserve"> SEQ </w:instrText>
      </w:r>
      <w:r w:rsidR="00983732">
        <w:rPr>
          <w:rFonts w:hAnsi="Calibri"/>
          <w:color w:val="000000" w:themeColor="text1"/>
          <w:kern w:val="24"/>
          <w:sz w:val="22"/>
          <w:szCs w:val="22"/>
          <w:rtl/>
        </w:rPr>
        <w:instrText>איור</w:instrText>
      </w:r>
      <w:r w:rsidR="00983732">
        <w:rPr>
          <w:rFonts w:hAnsi="Calibri"/>
          <w:color w:val="000000" w:themeColor="text1"/>
          <w:kern w:val="24"/>
          <w:sz w:val="22"/>
          <w:szCs w:val="22"/>
        </w:rPr>
        <w:instrText xml:space="preserve"> \* ARABIC </w:instrText>
      </w:r>
      <w:r>
        <w:rPr>
          <w:rFonts w:hAnsi="Calibri"/>
          <w:color w:val="000000" w:themeColor="text1"/>
          <w:kern w:val="24"/>
          <w:sz w:val="22"/>
          <w:szCs w:val="22"/>
        </w:rPr>
        <w:fldChar w:fldCharType="separate"/>
      </w:r>
      <w:bookmarkStart w:id="170" w:name="_Toc370063035"/>
      <w:bookmarkStart w:id="171" w:name="_Toc370063429"/>
      <w:bookmarkStart w:id="172" w:name="_Toc370066379"/>
      <w:proofErr w:type="gramStart"/>
      <w:r w:rsidR="00260818">
        <w:rPr>
          <w:rFonts w:hAnsi="Calibri"/>
          <w:noProof/>
          <w:color w:val="000000" w:themeColor="text1"/>
          <w:kern w:val="24"/>
          <w:sz w:val="22"/>
          <w:szCs w:val="22"/>
        </w:rPr>
        <w:t>12</w:t>
      </w:r>
      <w:r>
        <w:rPr>
          <w:rFonts w:hAnsi="Calibri"/>
          <w:color w:val="000000" w:themeColor="text1"/>
          <w:kern w:val="24"/>
          <w:sz w:val="22"/>
          <w:szCs w:val="22"/>
        </w:rPr>
        <w:fldChar w:fldCharType="end"/>
      </w:r>
      <w:r w:rsidR="00983732" w:rsidRPr="004F15FC">
        <w:rPr>
          <w:noProof/>
        </w:rPr>
        <w:t>Figure 1</w:t>
      </w:r>
      <w:r w:rsidR="00983732">
        <w:rPr>
          <w:noProof/>
        </w:rPr>
        <w:t>2</w:t>
      </w:r>
      <w:r w:rsidR="00983732" w:rsidRPr="004F15FC">
        <w:rPr>
          <w:noProof/>
        </w:rPr>
        <w:t>-write controller simulation</w:t>
      </w:r>
      <w:bookmarkEnd w:id="170"/>
      <w:bookmarkEnd w:id="171"/>
      <w:bookmarkEnd w:id="172"/>
      <w:proofErr w:type="gramEnd"/>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p>
    <w:p w:rsidR="00B875E2" w:rsidRDefault="00B875E2" w:rsidP="00B7541A">
      <w:pPr>
        <w:bidi w:val="0"/>
        <w:rPr>
          <w:rtl/>
        </w:rPr>
      </w:pPr>
    </w:p>
    <w:p w:rsidR="004710E9" w:rsidRDefault="004710E9" w:rsidP="004710E9">
      <w:pPr>
        <w:pStyle w:val="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Del="003D0CD4" w:rsidRDefault="004710E9" w:rsidP="004710E9">
      <w:pPr>
        <w:pStyle w:val="2"/>
        <w:bidi w:val="0"/>
        <w:rPr>
          <w:del w:id="173" w:author="MOSHE PORIAN" w:date="2013-10-20T22:54:00Z"/>
          <w:rFonts w:asciiTheme="minorHAnsi" w:eastAsiaTheme="minorHAnsi" w:hAnsiTheme="minorHAnsi" w:cstheme="minorBidi"/>
          <w:i/>
          <w:iCs/>
          <w:sz w:val="22"/>
          <w:szCs w:val="22"/>
        </w:rPr>
      </w:pPr>
    </w:p>
    <w:p w:rsidR="003D0CD4" w:rsidRDefault="003D0CD4">
      <w:pPr>
        <w:bidi w:val="0"/>
        <w:rPr>
          <w:ins w:id="174" w:author="MOSHE PORIAN" w:date="2013-10-20T22:54:00Z"/>
          <w:rFonts w:asciiTheme="majorHAnsi" w:eastAsiaTheme="majorEastAsia" w:hAnsiTheme="majorHAnsi" w:cstheme="majorBidi"/>
          <w:b/>
          <w:bCs/>
          <w:color w:val="4F81BD" w:themeColor="accent1"/>
          <w:sz w:val="26"/>
          <w:szCs w:val="26"/>
        </w:rPr>
      </w:pPr>
      <w:ins w:id="175" w:author="MOSHE PORIAN" w:date="2013-10-20T22:54:00Z">
        <w:r>
          <w:br w:type="page"/>
        </w:r>
      </w:ins>
    </w:p>
    <w:p w:rsidR="00A67E2E" w:rsidRDefault="00A67E2E" w:rsidP="004710E9">
      <w:pPr>
        <w:pStyle w:val="2"/>
        <w:bidi w:val="0"/>
      </w:pPr>
    </w:p>
    <w:p w:rsidR="008F61DF" w:rsidRDefault="004E6B64" w:rsidP="00A67E2E">
      <w:pPr>
        <w:pStyle w:val="2"/>
        <w:bidi w:val="0"/>
      </w:pPr>
      <w:bookmarkStart w:id="176" w:name="_Toc370059080"/>
      <w:bookmarkStart w:id="177" w:name="_Toc370059233"/>
      <w:bookmarkStart w:id="178" w:name="_Toc370066518"/>
      <w:r>
        <w:t>3.3</w:t>
      </w:r>
      <w:r>
        <w:tab/>
      </w:r>
      <w:r w:rsidR="00EC39BF">
        <w:t>READ CONTROLLER</w:t>
      </w:r>
      <w:bookmarkEnd w:id="176"/>
      <w:bookmarkEnd w:id="177"/>
      <w:bookmarkEnd w:id="178"/>
    </w:p>
    <w:p w:rsidR="00EC39BF" w:rsidRDefault="00A67E2E" w:rsidP="00A67E2E">
      <w:pPr>
        <w:pStyle w:val="3"/>
        <w:bidi w:val="0"/>
        <w:rPr>
          <w:shd w:val="clear" w:color="auto" w:fill="FFFFFF"/>
        </w:rPr>
      </w:pPr>
      <w:bookmarkStart w:id="179" w:name="_Toc370059081"/>
      <w:bookmarkStart w:id="180" w:name="_Toc370059234"/>
      <w:bookmarkStart w:id="181" w:name="_Toc370066519"/>
      <w:r>
        <w:rPr>
          <w:shd w:val="clear" w:color="auto" w:fill="FFFFFF"/>
        </w:rPr>
        <w:t>3.3.1</w:t>
      </w:r>
      <w:r>
        <w:rPr>
          <w:shd w:val="clear" w:color="auto" w:fill="FFFFFF"/>
        </w:rPr>
        <w:tab/>
      </w:r>
      <w:r w:rsidR="00EC39BF">
        <w:rPr>
          <w:shd w:val="clear" w:color="auto" w:fill="FFFFFF"/>
        </w:rPr>
        <w:t>Description:</w:t>
      </w:r>
      <w:bookmarkEnd w:id="179"/>
      <w:bookmarkEnd w:id="180"/>
      <w:bookmarkEnd w:id="181"/>
    </w:p>
    <w:p w:rsidR="00EC39BF" w:rsidRDefault="00EC39BF" w:rsidP="00EC39BF">
      <w:pPr>
        <w:bidi w:val="0"/>
      </w:pPr>
      <w:r w:rsidRPr="00480DD3">
        <w:t>The read controller get</w:t>
      </w:r>
      <w:r>
        <w:t>s</w:t>
      </w:r>
      <w:r w:rsidRPr="00480DD3">
        <w:t xml:space="preserve"> the start address of the valid data that was calculated in the write controller</w:t>
      </w:r>
      <w:ins w:id="182" w:author="MOSHE PORIAN" w:date="2013-10-20T22:55:00Z">
        <w:r w:rsidR="003D0CD4">
          <w:rPr>
            <w:rFonts w:hint="cs"/>
            <w:rtl/>
          </w:rPr>
          <w:t xml:space="preserve"> </w:t>
        </w:r>
      </w:ins>
      <w:r w:rsidRPr="00480DD3">
        <w:t>and extract the correct data from the RAM and send it out.</w:t>
      </w:r>
    </w:p>
    <w:p w:rsidR="00EC39BF" w:rsidRDefault="00EC39BF" w:rsidP="00EC39BF">
      <w:pPr>
        <w:bidi w:val="0"/>
      </w:pPr>
      <w:r w:rsidRPr="00EC39BF">
        <w:rPr>
          <w:noProof/>
        </w:rPr>
        <w:drawing>
          <wp:inline distT="0" distB="0" distL="0" distR="0">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983732" w:rsidP="00983732">
      <w:pPr>
        <w:keepNext/>
        <w:bidi w:val="0"/>
      </w:pPr>
    </w:p>
    <w:p w:rsidR="00983732" w:rsidRDefault="00F97EE3" w:rsidP="00983732">
      <w:pPr>
        <w:pStyle w:val="af"/>
        <w:jc w:val="center"/>
      </w:pPr>
      <w:r>
        <w:rPr>
          <w:rtl/>
        </w:rPr>
        <w:fldChar w:fldCharType="begin"/>
      </w:r>
      <w:r w:rsidR="00983732">
        <w:rPr>
          <w:rtl/>
        </w:rPr>
        <w:instrText xml:space="preserve"> </w:instrText>
      </w:r>
      <w:r w:rsidR="00983732">
        <w:instrText>SEQ</w:instrText>
      </w:r>
      <w:r w:rsidR="00983732">
        <w:rPr>
          <w:rtl/>
        </w:rPr>
        <w:instrText xml:space="preserve"> איור \* </w:instrText>
      </w:r>
      <w:r w:rsidR="00983732">
        <w:instrText>ARABIC</w:instrText>
      </w:r>
      <w:r w:rsidR="00983732">
        <w:rPr>
          <w:rtl/>
        </w:rPr>
        <w:instrText xml:space="preserve"> </w:instrText>
      </w:r>
      <w:r>
        <w:rPr>
          <w:rtl/>
        </w:rPr>
        <w:fldChar w:fldCharType="separate"/>
      </w:r>
      <w:bookmarkStart w:id="183" w:name="_Toc370063036"/>
      <w:bookmarkStart w:id="184" w:name="_Toc370063430"/>
      <w:bookmarkStart w:id="185" w:name="_Toc370066380"/>
      <w:r w:rsidR="00260818">
        <w:rPr>
          <w:noProof/>
          <w:rtl/>
        </w:rPr>
        <w:t>13</w:t>
      </w:r>
      <w:r>
        <w:rPr>
          <w:rtl/>
        </w:rPr>
        <w:fldChar w:fldCharType="end"/>
      </w:r>
      <w:r w:rsidR="00983732" w:rsidRPr="007765E1">
        <w:rPr>
          <w:noProof/>
        </w:rPr>
        <w:t>Figure 1</w:t>
      </w:r>
      <w:r w:rsidR="00983732">
        <w:rPr>
          <w:noProof/>
        </w:rPr>
        <w:t>3</w:t>
      </w:r>
      <w:r w:rsidR="00983732" w:rsidRPr="007765E1">
        <w:rPr>
          <w:noProof/>
        </w:rPr>
        <w:t>-read controller</w:t>
      </w:r>
      <w:bookmarkEnd w:id="183"/>
      <w:bookmarkEnd w:id="184"/>
      <w:bookmarkEnd w:id="185"/>
    </w:p>
    <w:p w:rsidR="00EC39BF" w:rsidRDefault="00EC39BF" w:rsidP="00983732">
      <w:pPr>
        <w:bidi w:val="0"/>
      </w:pPr>
      <w:r>
        <w:t>Generic table</w:t>
      </w:r>
    </w:p>
    <w:tbl>
      <w:tblPr>
        <w:tblStyle w:val="aa"/>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186" w:name="_Toc370066010"/>
      <w:bookmarkStart w:id="187" w:name="_Toc370066450"/>
      <w:r w:rsidR="0081328B">
        <w:rPr>
          <w:noProof/>
        </w:rPr>
        <w:t>6</w:t>
      </w:r>
      <w:r>
        <w:fldChar w:fldCharType="end"/>
      </w:r>
      <w:r w:rsidR="0081328B" w:rsidRPr="00D83C60">
        <w:rPr>
          <w:noProof/>
        </w:rPr>
        <w:t>Table 6- read controller generics</w:t>
      </w:r>
      <w:bookmarkEnd w:id="186"/>
      <w:bookmarkEnd w:id="187"/>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aa"/>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188" w:name="_Toc370066011"/>
      <w:bookmarkStart w:id="189" w:name="_Toc370066451"/>
      <w:r w:rsidR="0081328B">
        <w:rPr>
          <w:noProof/>
        </w:rPr>
        <w:t>7</w:t>
      </w:r>
      <w:r>
        <w:fldChar w:fldCharType="end"/>
      </w:r>
      <w:r w:rsidR="0081328B" w:rsidRPr="006B5054">
        <w:rPr>
          <w:noProof/>
        </w:rPr>
        <w:t xml:space="preserve">Table </w:t>
      </w:r>
      <w:r w:rsidR="0081328B">
        <w:rPr>
          <w:noProof/>
        </w:rPr>
        <w:t>7</w:t>
      </w:r>
      <w:r w:rsidR="0081328B" w:rsidRPr="006B5054">
        <w:rPr>
          <w:noProof/>
        </w:rPr>
        <w:t>- read controller signals</w:t>
      </w:r>
      <w:bookmarkEnd w:id="188"/>
      <w:bookmarkEnd w:id="189"/>
    </w:p>
    <w:p w:rsidR="00EC39BF" w:rsidRDefault="00EC39BF" w:rsidP="00EC39BF">
      <w:pPr>
        <w:bidi w:val="0"/>
      </w:pPr>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90" w:author="MOSHE PORIAN" w:date="2013-10-20T22:55:00Z"/>
        </w:rPr>
      </w:pPr>
      <w:ins w:id="191" w:author="MOSHE PORIAN" w:date="2013-10-20T22:55:00Z">
        <w:r>
          <w:br w:type="page"/>
        </w:r>
      </w:ins>
    </w:p>
    <w:p w:rsidR="00EC39BF" w:rsidRDefault="00EC39BF" w:rsidP="0024733E">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6"/>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37" o:title=""/>
                  <v:path arrowok="t"/>
                </v:shape>
                <w10:wrap anchorx="page"/>
                <w10:anchorlock/>
              </v:group>
            </w:pict>
          </mc:Fallback>
        </mc:AlternateContent>
      </w:r>
    </w:p>
    <w:p w:rsidR="00104535"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192" w:name="_Toc370063037"/>
      <w:bookmarkStart w:id="193" w:name="_Toc370063431"/>
      <w:bookmarkStart w:id="194" w:name="_Toc370066381"/>
      <w:proofErr w:type="gramStart"/>
      <w:r w:rsidR="00260818">
        <w:rPr>
          <w:noProof/>
        </w:rPr>
        <w:t>14</w:t>
      </w:r>
      <w:r>
        <w:fldChar w:fldCharType="end"/>
      </w:r>
      <w:r w:rsidR="00983732" w:rsidRPr="007C0748">
        <w:rPr>
          <w:noProof/>
        </w:rPr>
        <w:t>Figure 1</w:t>
      </w:r>
      <w:r w:rsidR="00983732">
        <w:rPr>
          <w:noProof/>
        </w:rPr>
        <w:t>4</w:t>
      </w:r>
      <w:r w:rsidR="00983732" w:rsidRPr="007C0748">
        <w:rPr>
          <w:noProof/>
        </w:rPr>
        <w:t>-read controller</w:t>
      </w:r>
      <w:proofErr w:type="gramEnd"/>
      <w:r w:rsidR="00983732" w:rsidRPr="007C0748">
        <w:rPr>
          <w:noProof/>
        </w:rPr>
        <w:t xml:space="preserve"> FSM</w:t>
      </w:r>
      <w:bookmarkEnd w:id="192"/>
      <w:bookmarkEnd w:id="193"/>
      <w:bookmarkEnd w:id="194"/>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95" w:author="MOSHE PORIAN" w:date="2013-10-20T22:55:00Z"/>
        </w:rPr>
      </w:pPr>
      <w:ins w:id="196" w:author="MOSHE PORIAN" w:date="2013-10-20T22:55:00Z">
        <w:r>
          <w:br w:type="page"/>
        </w:r>
      </w:ins>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38"/>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39" o:title=""/>
                  <v:path arrowok="t"/>
                </v:shape>
                <w10:wrap anchorx="page"/>
                <w10:anchorlock/>
              </v:group>
            </w:pict>
          </mc:Fallback>
        </mc:AlternateContent>
      </w:r>
    </w:p>
    <w:bookmarkStart w:id="197" w:name="_Toc370059082"/>
    <w:bookmarkStart w:id="198" w:name="_Toc370059235"/>
    <w:p w:rsidR="0081328B" w:rsidRDefault="00F97EE3" w:rsidP="0081328B">
      <w:pPr>
        <w:pStyle w:val="a9"/>
        <w:jc w:val="center"/>
        <w:rPr>
          <w:rtl/>
        </w:rPr>
      </w:pPr>
      <w:r>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fldChar w:fldCharType="separate"/>
      </w:r>
      <w:bookmarkStart w:id="199" w:name="_Toc370066012"/>
      <w:bookmarkStart w:id="200" w:name="_Toc370066452"/>
      <w:r w:rsidR="0081328B">
        <w:rPr>
          <w:noProof/>
          <w:rtl/>
        </w:rPr>
        <w:t>8</w:t>
      </w:r>
      <w:r>
        <w:fldChar w:fldCharType="end"/>
      </w:r>
      <w:r w:rsidR="0081328B" w:rsidRPr="002D66C0">
        <w:rPr>
          <w:noProof/>
        </w:rPr>
        <w:t xml:space="preserve">Table </w:t>
      </w:r>
      <w:r w:rsidR="0081328B">
        <w:rPr>
          <w:noProof/>
        </w:rPr>
        <w:t>8</w:t>
      </w:r>
      <w:r w:rsidR="0081328B" w:rsidRPr="002D66C0">
        <w:rPr>
          <w:noProof/>
        </w:rPr>
        <w:t>- read controller output</w:t>
      </w:r>
      <w:bookmarkEnd w:id="199"/>
      <w:bookmarkEnd w:id="200"/>
    </w:p>
    <w:p w:rsidR="0081328B" w:rsidRDefault="0081328B" w:rsidP="0081328B">
      <w:pPr>
        <w:pStyle w:val="a9"/>
        <w:bidi w:val="0"/>
      </w:pPr>
    </w:p>
    <w:p w:rsidR="00B7541A" w:rsidRDefault="00A67E2E" w:rsidP="0081328B">
      <w:pPr>
        <w:pStyle w:val="3"/>
        <w:bidi w:val="0"/>
      </w:pPr>
      <w:bookmarkStart w:id="201" w:name="_Toc370066520"/>
      <w:r>
        <w:t>3.3.2</w:t>
      </w:r>
      <w:r w:rsidR="00B7541A">
        <w:t>SIMULATION</w:t>
      </w:r>
      <w:bookmarkEnd w:id="197"/>
      <w:bookmarkEnd w:id="198"/>
      <w:bookmarkEnd w:id="201"/>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0"/>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1" o:title=""/>
                  <v:path arrowok="t"/>
                </v:shape>
                <w10:wrap anchorx="page"/>
                <w10:anchorlock/>
              </v:group>
            </w:pict>
          </mc:Fallback>
        </mc:AlternateContent>
      </w:r>
    </w:p>
    <w:p w:rsidR="002175AF" w:rsidRDefault="00F97EE3" w:rsidP="00983732">
      <w:pPr>
        <w:pStyle w:val="af"/>
        <w:bidi w:val="0"/>
        <w:jc w:val="center"/>
      </w:pPr>
      <w:r>
        <w:lastRenderedPageBreak/>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02" w:name="_Toc370063038"/>
      <w:bookmarkStart w:id="203" w:name="_Toc370063432"/>
      <w:bookmarkStart w:id="204" w:name="_Toc370066382"/>
      <w:proofErr w:type="gramStart"/>
      <w:r w:rsidR="00260818">
        <w:rPr>
          <w:noProof/>
        </w:rPr>
        <w:t>15</w:t>
      </w:r>
      <w:r>
        <w:fldChar w:fldCharType="end"/>
      </w:r>
      <w:r w:rsidR="00983732" w:rsidRPr="00254220">
        <w:rPr>
          <w:noProof/>
        </w:rPr>
        <w:t>Figure 1</w:t>
      </w:r>
      <w:r w:rsidR="00983732">
        <w:rPr>
          <w:noProof/>
        </w:rPr>
        <w:t>5</w:t>
      </w:r>
      <w:r w:rsidR="00983732" w:rsidRPr="00254220">
        <w:rPr>
          <w:noProof/>
        </w:rPr>
        <w:t>-read controller simulation</w:t>
      </w:r>
      <w:bookmarkEnd w:id="202"/>
      <w:bookmarkEnd w:id="203"/>
      <w:bookmarkEnd w:id="204"/>
      <w:proofErr w:type="gramEnd"/>
    </w:p>
    <w:p w:rsidR="00B7541A" w:rsidRPr="00B7541A" w:rsidRDefault="00B7541A" w:rsidP="002175AF">
      <w:pPr>
        <w:bidi w:val="0"/>
        <w:rPr>
          <w:rtl/>
        </w:rPr>
      </w:pPr>
      <w:r w:rsidRPr="00B7541A">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Del="00B07D53" w:rsidRDefault="00EC39BF" w:rsidP="00EC39BF">
      <w:pPr>
        <w:bidi w:val="0"/>
        <w:rPr>
          <w:del w:id="205" w:author="MOSHE PORIAN" w:date="2013-10-20T22:58:00Z"/>
        </w:rPr>
      </w:pPr>
    </w:p>
    <w:p w:rsidR="00B7541A" w:rsidRDefault="00B7541A" w:rsidP="0024733E">
      <w:pPr>
        <w:pStyle w:val="2"/>
        <w:bidi w:val="0"/>
      </w:pPr>
    </w:p>
    <w:p w:rsidR="008F61DF" w:rsidRDefault="004E6B64" w:rsidP="0024733E">
      <w:pPr>
        <w:pStyle w:val="2"/>
        <w:bidi w:val="0"/>
      </w:pPr>
      <w:bookmarkStart w:id="206" w:name="_Toc370059083"/>
      <w:bookmarkStart w:id="207" w:name="_Toc370059236"/>
      <w:bookmarkStart w:id="208" w:name="_Toc370066521"/>
      <w:r>
        <w:t>3.4</w:t>
      </w:r>
      <w:r>
        <w:tab/>
      </w:r>
      <w:r w:rsidR="00EC39BF">
        <w:t>IN OUT COORDINATOR:</w:t>
      </w:r>
      <w:bookmarkEnd w:id="206"/>
      <w:bookmarkEnd w:id="207"/>
      <w:bookmarkEnd w:id="208"/>
    </w:p>
    <w:p w:rsidR="00EC39BF" w:rsidRDefault="00EC39BF" w:rsidP="00EC39BF">
      <w:pPr>
        <w:bidi w:val="0"/>
      </w:pPr>
    </w:p>
    <w:p w:rsidR="00EC39BF" w:rsidRDefault="00A67E2E" w:rsidP="00A67E2E">
      <w:pPr>
        <w:pStyle w:val="3"/>
        <w:bidi w:val="0"/>
        <w:rPr>
          <w:shd w:val="clear" w:color="auto" w:fill="FFFFFF"/>
        </w:rPr>
      </w:pPr>
      <w:bookmarkStart w:id="209" w:name="_Toc370059084"/>
      <w:bookmarkStart w:id="210" w:name="_Toc370059237"/>
      <w:bookmarkStart w:id="211" w:name="_Toc370066522"/>
      <w:r>
        <w:rPr>
          <w:shd w:val="clear" w:color="auto" w:fill="FFFFFF"/>
        </w:rPr>
        <w:t>3.4.1</w:t>
      </w:r>
      <w:r>
        <w:rPr>
          <w:shd w:val="clear" w:color="auto" w:fill="FFFFFF"/>
        </w:rPr>
        <w:tab/>
      </w:r>
      <w:r w:rsidR="00EC39BF">
        <w:rPr>
          <w:shd w:val="clear" w:color="auto" w:fill="FFFFFF"/>
        </w:rPr>
        <w:t>Description:</w:t>
      </w:r>
      <w:bookmarkEnd w:id="209"/>
      <w:bookmarkEnd w:id="210"/>
      <w:bookmarkEnd w:id="211"/>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w:t>
      </w:r>
      <w:proofErr w:type="gramStart"/>
      <w:r w:rsidRPr="00CF1D2C">
        <w:t>g</w:t>
      </w:r>
      <w:proofErr w:type="spellEnd"/>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p>
    <w:p w:rsidR="00EC39BF" w:rsidRDefault="00EC39BF" w:rsidP="00EC39BF">
      <w:pPr>
        <w:bidi w:val="0"/>
      </w:pPr>
      <w:proofErr w:type="gramStart"/>
      <w:r>
        <w:t>i</w:t>
      </w:r>
      <w:r w:rsidRPr="00CF1D2C">
        <w:t>f</w:t>
      </w:r>
      <w:proofErr w:type="gramEnd"/>
      <w:r w:rsidRPr="00CF1D2C">
        <w:t xml:space="preserve"> input = output use </w:t>
      </w:r>
      <w:proofErr w:type="spellStart"/>
      <w:r w:rsidRPr="00CF1D2C">
        <w:t>in_equal_out_cordinator</w:t>
      </w:r>
      <w:proofErr w:type="spellEnd"/>
      <w:r w:rsidRPr="00CF1D2C">
        <w:t>,</w:t>
      </w:r>
      <w:r w:rsidR="00D04D92">
        <w:t xml:space="preserve"> (stay as is)</w:t>
      </w:r>
    </w:p>
    <w:p w:rsidR="00EC39BF" w:rsidRDefault="00EC39BF" w:rsidP="00EC39BF">
      <w:pPr>
        <w:bidi w:val="0"/>
      </w:pPr>
      <w:proofErr w:type="gramStart"/>
      <w:r w:rsidRPr="00CF1D2C">
        <w:t>else</w:t>
      </w:r>
      <w:proofErr w:type="gramEnd"/>
      <w:r w:rsidRPr="00CF1D2C">
        <w:t xml:space="preserve"> (input &gt; output) use </w:t>
      </w:r>
      <w:proofErr w:type="spellStart"/>
      <w:r w:rsidRPr="00CF1D2C">
        <w:t>in_big_out_cordinator</w:t>
      </w:r>
      <w:proofErr w:type="spellEnd"/>
      <w:r w:rsidRPr="00CF1D2C">
        <w:t>.</w:t>
      </w:r>
      <w:r w:rsidR="00D04D92">
        <w:t xml:space="preserve"> (</w:t>
      </w:r>
      <w:proofErr w:type="gramStart"/>
      <w:r w:rsidR="00D04D92">
        <w:t>break</w:t>
      </w:r>
      <w:proofErr w:type="gramEnd"/>
      <w:r w:rsidR="00D04D92">
        <w:t xml:space="preserve"> every input to a few output cycles)</w:t>
      </w:r>
    </w:p>
    <w:p w:rsidR="00EC39BF" w:rsidRDefault="00EC39BF" w:rsidP="00EC39BF">
      <w:pPr>
        <w:bidi w:val="0"/>
      </w:pPr>
    </w:p>
    <w:p w:rsidR="00EC39BF" w:rsidRDefault="00EC39BF" w:rsidP="00EC39BF">
      <w:pPr>
        <w:bidi w:val="0"/>
      </w:pPr>
      <w:r w:rsidRPr="00EC39BF">
        <w:rPr>
          <w:noProof/>
        </w:rPr>
        <w:drawing>
          <wp:inline distT="0" distB="0" distL="0" distR="0">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12" w:name="_Toc370063039"/>
      <w:bookmarkStart w:id="213" w:name="_Toc370063433"/>
      <w:bookmarkStart w:id="214" w:name="_Toc370066383"/>
      <w:r w:rsidR="00260818">
        <w:rPr>
          <w:noProof/>
        </w:rPr>
        <w:t>16</w:t>
      </w:r>
      <w:r>
        <w:fldChar w:fldCharType="end"/>
      </w:r>
      <w:r w:rsidR="00983732" w:rsidRPr="00BA39EC">
        <w:rPr>
          <w:noProof/>
        </w:rPr>
        <w:t>Figure 1</w:t>
      </w:r>
      <w:r w:rsidR="00983732">
        <w:rPr>
          <w:noProof/>
        </w:rPr>
        <w:t>6</w:t>
      </w:r>
      <w:r w:rsidR="00983732" w:rsidRPr="00BA39EC">
        <w:rPr>
          <w:noProof/>
        </w:rPr>
        <w:t>-in out coordinator</w:t>
      </w:r>
      <w:bookmarkEnd w:id="212"/>
      <w:bookmarkEnd w:id="213"/>
      <w:bookmarkEnd w:id="214"/>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15" w:name="_Toc370066013"/>
      <w:bookmarkStart w:id="216" w:name="_Toc370066453"/>
      <w:r w:rsidR="0081328B">
        <w:rPr>
          <w:noProof/>
        </w:rPr>
        <w:t>9</w:t>
      </w:r>
      <w:r>
        <w:fldChar w:fldCharType="end"/>
      </w:r>
      <w:r w:rsidR="0081328B" w:rsidRPr="008810AD">
        <w:rPr>
          <w:noProof/>
        </w:rPr>
        <w:t xml:space="preserve">Table </w:t>
      </w:r>
      <w:r w:rsidR="0081328B">
        <w:rPr>
          <w:noProof/>
        </w:rPr>
        <w:t>9</w:t>
      </w:r>
      <w:r w:rsidR="0081328B" w:rsidRPr="008810AD">
        <w:rPr>
          <w:noProof/>
        </w:rPr>
        <w:t>- in out coordinator generics</w:t>
      </w:r>
      <w:bookmarkEnd w:id="215"/>
      <w:bookmarkEnd w:id="216"/>
    </w:p>
    <w:p w:rsidR="00104535" w:rsidRDefault="00104535" w:rsidP="00104535">
      <w:pPr>
        <w:bidi w:val="0"/>
      </w:pPr>
    </w:p>
    <w:p w:rsidR="00EC39BF" w:rsidRDefault="00EC39BF" w:rsidP="00104535">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17" w:name="_Toc370066014"/>
      <w:bookmarkStart w:id="218" w:name="_Toc370066454"/>
      <w:r w:rsidR="0081328B">
        <w:rPr>
          <w:noProof/>
        </w:rPr>
        <w:t>10</w:t>
      </w:r>
      <w:r>
        <w:fldChar w:fldCharType="end"/>
      </w:r>
      <w:r w:rsidR="0081328B" w:rsidRPr="008671A4">
        <w:rPr>
          <w:noProof/>
        </w:rPr>
        <w:t xml:space="preserve">Table </w:t>
      </w:r>
      <w:r w:rsidR="0081328B">
        <w:rPr>
          <w:noProof/>
        </w:rPr>
        <w:t>10</w:t>
      </w:r>
      <w:r w:rsidR="0081328B" w:rsidRPr="008671A4">
        <w:rPr>
          <w:noProof/>
        </w:rPr>
        <w:t>- in out coordinator signals</w:t>
      </w:r>
      <w:bookmarkEnd w:id="217"/>
      <w:bookmarkEnd w:id="218"/>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81328B" w:rsidRDefault="0081328B" w:rsidP="00A67E2E">
      <w:pPr>
        <w:pStyle w:val="3"/>
        <w:bidi w:val="0"/>
      </w:pPr>
      <w:bookmarkStart w:id="219" w:name="_Toc370059085"/>
      <w:bookmarkStart w:id="220" w:name="_Toc370059238"/>
    </w:p>
    <w:p w:rsidR="00A1610B" w:rsidDel="00B07D53" w:rsidRDefault="00A1610B" w:rsidP="0081328B">
      <w:pPr>
        <w:pStyle w:val="3"/>
        <w:bidi w:val="0"/>
        <w:rPr>
          <w:del w:id="221" w:author="MOSHE PORIAN" w:date="2013-10-20T22:58:00Z"/>
        </w:rPr>
      </w:pPr>
      <w:bookmarkStart w:id="222" w:name="_Toc370066523"/>
    </w:p>
    <w:p w:rsidR="00A1610B" w:rsidDel="00B07D53" w:rsidRDefault="00A1610B" w:rsidP="00A1610B">
      <w:pPr>
        <w:pStyle w:val="3"/>
        <w:bidi w:val="0"/>
        <w:rPr>
          <w:del w:id="223" w:author="MOSHE PORIAN" w:date="2013-10-20T22:58:00Z"/>
        </w:rPr>
      </w:pPr>
    </w:p>
    <w:p w:rsidR="00A1610B" w:rsidDel="00B07D53" w:rsidRDefault="00A1610B" w:rsidP="00A1610B">
      <w:pPr>
        <w:pStyle w:val="3"/>
        <w:bidi w:val="0"/>
        <w:rPr>
          <w:del w:id="224" w:author="MOSHE PORIAN" w:date="2013-10-20T22:58:00Z"/>
        </w:rPr>
      </w:pPr>
    </w:p>
    <w:p w:rsidR="00EC39BF" w:rsidRDefault="00A67E2E" w:rsidP="00A1610B">
      <w:pPr>
        <w:pStyle w:val="3"/>
        <w:bidi w:val="0"/>
      </w:pPr>
      <w:r>
        <w:t>3.4.2</w:t>
      </w:r>
      <w:r>
        <w:tab/>
      </w:r>
      <w:r w:rsidR="00EC39BF">
        <w:t>Simulation</w:t>
      </w:r>
      <w:bookmarkEnd w:id="219"/>
      <w:bookmarkEnd w:id="220"/>
      <w:bookmarkEnd w:id="222"/>
    </w:p>
    <w:p w:rsidR="00A67E2E" w:rsidRPr="00A67E2E" w:rsidRDefault="00A67E2E" w:rsidP="00A67E2E">
      <w:pPr>
        <w:bidi w:val="0"/>
      </w:pPr>
    </w:p>
    <w:p w:rsidR="00EC39BF" w:rsidRDefault="00EC39BF" w:rsidP="00EC39BF">
      <w:pPr>
        <w:bidi w:val="0"/>
      </w:pPr>
      <w:r>
        <w:rPr>
          <w:noProof/>
        </w:rPr>
        <w:drawing>
          <wp:inline distT="0" distB="0" distL="0" distR="0">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25" w:name="_Toc370063040"/>
      <w:bookmarkStart w:id="226" w:name="_Toc370063434"/>
      <w:bookmarkStart w:id="227" w:name="_Toc370066384"/>
      <w:r w:rsidR="00260818">
        <w:rPr>
          <w:noProof/>
        </w:rPr>
        <w:t>17</w:t>
      </w:r>
      <w:r>
        <w:fldChar w:fldCharType="end"/>
      </w:r>
      <w:r w:rsidR="00983732" w:rsidRPr="00753AA9">
        <w:rPr>
          <w:noProof/>
        </w:rPr>
        <w:t xml:space="preserve">Figure </w:t>
      </w:r>
      <w:r w:rsidR="00983732">
        <w:rPr>
          <w:noProof/>
        </w:rPr>
        <w:t>17</w:t>
      </w:r>
      <w:r w:rsidR="00983732" w:rsidRPr="00753AA9">
        <w:rPr>
          <w:noProof/>
        </w:rPr>
        <w:t>-in out coordinator simulation</w:t>
      </w:r>
      <w:bookmarkEnd w:id="225"/>
      <w:bookmarkEnd w:id="226"/>
      <w:bookmarkEnd w:id="227"/>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w:t>
      </w:r>
      <w:proofErr w:type="gramStart"/>
      <w:r>
        <w:t>take</w:t>
      </w:r>
      <w:proofErr w:type="gramEnd"/>
      <w:r>
        <w:t xml:space="preserv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lastRenderedPageBreak/>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Del="00474B8E" w:rsidRDefault="00EC39BF" w:rsidP="00EC39BF">
      <w:pPr>
        <w:bidi w:val="0"/>
        <w:rPr>
          <w:del w:id="228" w:author="MOSHE PORIAN" w:date="2013-10-20T22:57:00Z"/>
        </w:rPr>
      </w:pPr>
    </w:p>
    <w:p w:rsidR="008F61DF" w:rsidDel="00474B8E" w:rsidRDefault="008F61DF" w:rsidP="008F61DF">
      <w:pPr>
        <w:pStyle w:val="a9"/>
        <w:bidi w:val="0"/>
        <w:ind w:left="2520"/>
        <w:rPr>
          <w:del w:id="229" w:author="MOSHE PORIAN" w:date="2013-10-20T22:57:00Z"/>
        </w:rPr>
      </w:pPr>
    </w:p>
    <w:p w:rsidR="008F61DF" w:rsidDel="00474B8E" w:rsidRDefault="008F61DF" w:rsidP="008F61DF">
      <w:pPr>
        <w:pStyle w:val="a9"/>
        <w:bidi w:val="0"/>
        <w:ind w:left="2160"/>
        <w:rPr>
          <w:del w:id="230" w:author="MOSHE PORIAN" w:date="2013-10-20T22:57:00Z"/>
        </w:rPr>
      </w:pPr>
    </w:p>
    <w:p w:rsidR="0003247D" w:rsidDel="00474B8E" w:rsidRDefault="0003247D" w:rsidP="0003247D">
      <w:pPr>
        <w:bidi w:val="0"/>
        <w:rPr>
          <w:del w:id="231" w:author="MOSHE PORIAN" w:date="2013-10-20T22:57:00Z"/>
        </w:rPr>
      </w:pPr>
    </w:p>
    <w:p w:rsidR="0003247D" w:rsidRDefault="0003247D" w:rsidP="004E6B64">
      <w:pPr>
        <w:pStyle w:val="3"/>
        <w:bidi w:val="0"/>
      </w:pPr>
    </w:p>
    <w:p w:rsidR="00B847EF" w:rsidRDefault="004E6B64" w:rsidP="000B5C7D">
      <w:pPr>
        <w:pStyle w:val="3"/>
        <w:bidi w:val="0"/>
      </w:pPr>
      <w:bookmarkStart w:id="232" w:name="_Toc370059086"/>
      <w:bookmarkStart w:id="233" w:name="_Toc370059239"/>
      <w:bookmarkStart w:id="234" w:name="_Toc370066524"/>
      <w:commentRangeStart w:id="235"/>
      <w:r>
        <w:t>3.</w:t>
      </w:r>
      <w:r w:rsidR="000B5C7D">
        <w:t>5</w:t>
      </w:r>
      <w:r>
        <w:tab/>
      </w:r>
      <w:r w:rsidR="00EC39BF">
        <w:t>INPUT&gt;OUTPUT COORDINATOR</w:t>
      </w:r>
      <w:bookmarkEnd w:id="232"/>
      <w:bookmarkEnd w:id="233"/>
      <w:bookmarkEnd w:id="234"/>
      <w:commentRangeEnd w:id="235"/>
      <w:r w:rsidR="00B07D53">
        <w:rPr>
          <w:rStyle w:val="af2"/>
          <w:rFonts w:asciiTheme="minorHAnsi" w:eastAsiaTheme="minorHAnsi" w:hAnsiTheme="minorHAnsi" w:cstheme="minorBidi"/>
          <w:b w:val="0"/>
          <w:bCs w:val="0"/>
          <w:color w:val="auto"/>
          <w:rtl/>
        </w:rPr>
        <w:commentReference w:id="235"/>
      </w:r>
    </w:p>
    <w:p w:rsidR="00EC39BF" w:rsidRDefault="000B5C7D" w:rsidP="000B5C7D">
      <w:pPr>
        <w:pStyle w:val="3"/>
        <w:bidi w:val="0"/>
        <w:rPr>
          <w:shd w:val="clear" w:color="auto" w:fill="FFFFFF"/>
        </w:rPr>
      </w:pPr>
      <w:bookmarkStart w:id="236" w:name="_Toc370059087"/>
      <w:bookmarkStart w:id="237" w:name="_Toc370059240"/>
      <w:bookmarkStart w:id="238" w:name="_Toc370066525"/>
      <w:r>
        <w:rPr>
          <w:shd w:val="clear" w:color="auto" w:fill="FFFFFF"/>
        </w:rPr>
        <w:t>3.5.1</w:t>
      </w:r>
      <w:r>
        <w:rPr>
          <w:shd w:val="clear" w:color="auto" w:fill="FFFFFF"/>
        </w:rPr>
        <w:tab/>
      </w:r>
      <w:r w:rsidR="00EC39BF">
        <w:rPr>
          <w:shd w:val="clear" w:color="auto" w:fill="FFFFFF"/>
        </w:rPr>
        <w:t>Description:</w:t>
      </w:r>
      <w:bookmarkEnd w:id="236"/>
      <w:bookmarkEnd w:id="237"/>
      <w:bookmarkEnd w:id="238"/>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239" w:author="MOSHE PORIAN" w:date="2013-10-20T22:57:00Z">
        <w:r w:rsidR="00B07D53">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F97EE3" w:rsidP="0081328B">
      <w:pPr>
        <w:pStyle w:val="a9"/>
        <w:bidi w:val="0"/>
        <w:jc w:val="center"/>
        <w:rPr>
          <w:b/>
          <w:bCs/>
        </w:rPr>
      </w:pPr>
      <w:r>
        <w:rPr>
          <w:b/>
          <w:bCs/>
        </w:rPr>
        <w:fldChar w:fldCharType="begin"/>
      </w:r>
      <w:r w:rsidR="0081328B">
        <w:rPr>
          <w:b/>
          <w:bCs/>
        </w:rPr>
        <w:instrText xml:space="preserve"> SEQ </w:instrText>
      </w:r>
      <w:r w:rsidR="0081328B">
        <w:rPr>
          <w:b/>
          <w:bCs/>
          <w:rtl/>
        </w:rPr>
        <w:instrText>טבלה</w:instrText>
      </w:r>
      <w:r w:rsidR="0081328B">
        <w:rPr>
          <w:b/>
          <w:bCs/>
        </w:rPr>
        <w:instrText xml:space="preserve"> \* ARABIC </w:instrText>
      </w:r>
      <w:r>
        <w:rPr>
          <w:b/>
          <w:bCs/>
        </w:rPr>
        <w:fldChar w:fldCharType="separate"/>
      </w:r>
      <w:bookmarkStart w:id="240" w:name="_Toc370066015"/>
      <w:bookmarkStart w:id="241" w:name="_Toc370066455"/>
      <w:r w:rsidR="0081328B">
        <w:rPr>
          <w:b/>
          <w:bCs/>
          <w:noProof/>
        </w:rPr>
        <w:t>11</w:t>
      </w:r>
      <w:r>
        <w:rPr>
          <w:b/>
          <w:bCs/>
        </w:rPr>
        <w:fldChar w:fldCharType="end"/>
      </w:r>
      <w:r w:rsidR="0081328B" w:rsidRPr="00F40C45">
        <w:rPr>
          <w:noProof/>
        </w:rPr>
        <w:t>Table 1</w:t>
      </w:r>
      <w:r w:rsidR="0081328B">
        <w:rPr>
          <w:noProof/>
        </w:rPr>
        <w:t>1</w:t>
      </w:r>
      <w:r w:rsidR="0081328B" w:rsidRPr="00F40C45">
        <w:rPr>
          <w:noProof/>
        </w:rPr>
        <w:t>- in&gt; out coordinator generics</w:t>
      </w:r>
      <w:bookmarkEnd w:id="240"/>
      <w:bookmarkEnd w:id="241"/>
    </w:p>
    <w:p w:rsidR="00EC39BF" w:rsidRDefault="00EC39BF" w:rsidP="00EC39BF">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EC39BF" w:rsidP="00EC39BF">
      <w:pPr>
        <w:bidi w:val="0"/>
      </w:pPr>
    </w:p>
    <w:p w:rsidR="00E607E4"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42" w:name="_Toc370066016"/>
      <w:bookmarkStart w:id="243" w:name="_Toc370066456"/>
      <w:r w:rsidR="0081328B">
        <w:rPr>
          <w:noProof/>
        </w:rPr>
        <w:t>12</w:t>
      </w:r>
      <w:r>
        <w:fldChar w:fldCharType="end"/>
      </w:r>
      <w:r w:rsidR="0081328B" w:rsidRPr="00C018CA">
        <w:rPr>
          <w:noProof/>
        </w:rPr>
        <w:t>Table 1</w:t>
      </w:r>
      <w:r w:rsidR="0081328B">
        <w:rPr>
          <w:noProof/>
        </w:rPr>
        <w:t>2</w:t>
      </w:r>
      <w:r w:rsidR="0081328B" w:rsidRPr="00C018CA">
        <w:rPr>
          <w:noProof/>
        </w:rPr>
        <w:t>- in&gt; out coordinator signals</w:t>
      </w:r>
      <w:bookmarkEnd w:id="242"/>
      <w:bookmarkEnd w:id="243"/>
    </w:p>
    <w:p w:rsidR="00EC39BF" w:rsidRPr="00F56F54" w:rsidRDefault="00604B7B" w:rsidP="00604B7B">
      <w:pPr>
        <w:pStyle w:val="2"/>
        <w:bidi w:val="0"/>
        <w:rPr>
          <w:rFonts w:asciiTheme="minorHAnsi" w:eastAsiaTheme="minorHAnsi" w:hAnsiTheme="minorHAnsi" w:cstheme="minorBidi"/>
          <w:b w:val="0"/>
          <w:bCs w:val="0"/>
          <w:color w:val="auto"/>
          <w:sz w:val="22"/>
          <w:szCs w:val="22"/>
        </w:rPr>
      </w:pPr>
      <w:bookmarkStart w:id="244" w:name="_Toc370059088"/>
      <w:bookmarkStart w:id="245" w:name="_Toc370059241"/>
      <w:bookmarkStart w:id="246" w:name="_Toc370066526"/>
      <w:r w:rsidRPr="00F56F54">
        <w:rPr>
          <w:rFonts w:asciiTheme="minorHAnsi" w:eastAsiaTheme="minorHAnsi" w:hAnsiTheme="minorHAnsi" w:cstheme="minorBidi"/>
          <w:b w:val="0"/>
          <w:bCs w:val="0"/>
          <w:color w:val="auto"/>
          <w:sz w:val="22"/>
          <w:szCs w:val="22"/>
        </w:rPr>
        <w:lastRenderedPageBreak/>
        <w:t>INPUT&gt;</w:t>
      </w:r>
      <w:r w:rsidR="00EC39BF" w:rsidRPr="00F56F54">
        <w:rPr>
          <w:rFonts w:asciiTheme="minorHAnsi" w:eastAsiaTheme="minorHAnsi" w:hAnsiTheme="minorHAnsi" w:cstheme="minorBidi"/>
          <w:b w:val="0"/>
          <w:bCs w:val="0"/>
          <w:color w:val="auto"/>
          <w:sz w:val="22"/>
          <w:szCs w:val="22"/>
        </w:rPr>
        <w:t xml:space="preserve"> </w:t>
      </w:r>
      <w:proofErr w:type="gramStart"/>
      <w:r w:rsidR="00EC39BF" w:rsidRPr="00F56F54">
        <w:rPr>
          <w:rFonts w:asciiTheme="minorHAnsi" w:eastAsiaTheme="minorHAnsi" w:hAnsiTheme="minorHAnsi" w:cstheme="minorBidi"/>
          <w:b w:val="0"/>
          <w:bCs w:val="0"/>
          <w:color w:val="auto"/>
          <w:sz w:val="22"/>
          <w:szCs w:val="22"/>
        </w:rPr>
        <w:t>OUT</w:t>
      </w:r>
      <w:r w:rsidRPr="00F56F54">
        <w:rPr>
          <w:rFonts w:asciiTheme="minorHAnsi" w:eastAsiaTheme="minorHAnsi" w:hAnsiTheme="minorHAnsi" w:cstheme="minorBidi"/>
          <w:b w:val="0"/>
          <w:bCs w:val="0"/>
          <w:color w:val="auto"/>
          <w:sz w:val="22"/>
          <w:szCs w:val="22"/>
        </w:rPr>
        <w:t xml:space="preserve">PUT </w:t>
      </w:r>
      <w:r w:rsidR="00EC39BF" w:rsidRPr="00F56F54">
        <w:rPr>
          <w:rFonts w:asciiTheme="minorHAnsi" w:eastAsiaTheme="minorHAnsi" w:hAnsiTheme="minorHAnsi" w:cstheme="minorBidi"/>
          <w:b w:val="0"/>
          <w:bCs w:val="0"/>
          <w:color w:val="auto"/>
          <w:sz w:val="22"/>
          <w:szCs w:val="22"/>
        </w:rPr>
        <w:t xml:space="preserve"> CORDINATOR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244"/>
      <w:bookmarkEnd w:id="245"/>
      <w:bookmarkEnd w:id="246"/>
    </w:p>
    <w:p w:rsidR="00EC39BF" w:rsidRDefault="00B22FB8" w:rsidP="00EC39BF">
      <w:pPr>
        <w:bidi w:val="0"/>
      </w:pPr>
      <w:r>
        <w:rPr>
          <w:noProof/>
        </w:rPr>
        <mc:AlternateContent>
          <mc:Choice Requires="wpc">
            <w:drawing>
              <wp:inline distT="0" distB="0" distL="0" distR="0">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4"/>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5" o:title=""/>
                  <v:path arrowok="t"/>
                </v:shape>
                <w10:wrap anchorx="page"/>
                <w10:anchorlock/>
              </v:group>
            </w:pict>
          </mc:Fallback>
        </mc:AlternateContent>
      </w:r>
    </w:p>
    <w:p w:rsidR="00EC39BF"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47" w:name="_Toc370063041"/>
      <w:bookmarkStart w:id="248" w:name="_Toc370063435"/>
      <w:bookmarkStart w:id="249" w:name="_Toc370066385"/>
      <w:r w:rsidR="00260818">
        <w:rPr>
          <w:noProof/>
        </w:rPr>
        <w:t>18</w:t>
      </w:r>
      <w:r>
        <w:fldChar w:fldCharType="end"/>
      </w:r>
      <w:r w:rsidR="00983732" w:rsidRPr="00BA236B">
        <w:rPr>
          <w:noProof/>
        </w:rPr>
        <w:t xml:space="preserve">Figure </w:t>
      </w:r>
      <w:r w:rsidR="00983732">
        <w:rPr>
          <w:noProof/>
        </w:rPr>
        <w:t>18</w:t>
      </w:r>
      <w:r w:rsidR="00983732" w:rsidRPr="00BA236B">
        <w:rPr>
          <w:noProof/>
        </w:rPr>
        <w:t>-in &gt;out coordinator FSM</w:t>
      </w:r>
      <w:bookmarkEnd w:id="247"/>
      <w:bookmarkEnd w:id="248"/>
      <w:bookmarkEnd w:id="249"/>
    </w:p>
    <w:p w:rsidR="00EC39BF" w:rsidRPr="00FC0D63" w:rsidRDefault="00EC39BF" w:rsidP="0005665B">
      <w:pPr>
        <w:bidi w:val="0"/>
        <w:rPr>
          <w:sz w:val="32"/>
          <w:szCs w:val="32"/>
        </w:rPr>
      </w:pPr>
      <w:r w:rsidRPr="00FC0D63">
        <w:rPr>
          <w:sz w:val="32"/>
          <w:szCs w:val="32"/>
        </w:rPr>
        <w:t>Output table</w:t>
      </w:r>
    </w:p>
    <w:p w:rsidR="00EC39BF" w:rsidRDefault="00B22FB8" w:rsidP="00EC39BF">
      <w:pPr>
        <w:bidi w:val="0"/>
      </w:pPr>
      <w:r>
        <w:rPr>
          <w:noProof/>
        </w:rPr>
        <mc:AlternateContent>
          <mc:Choice Requires="wpc">
            <w:drawing>
              <wp:inline distT="0" distB="0" distL="0" distR="0">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6"/>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47" o:title=""/>
                  <v:path arrowok="t"/>
                </v:shape>
                <w10:wrap anchorx="page"/>
                <w10:anchorlock/>
              </v:group>
            </w:pict>
          </mc:Fallback>
        </mc:AlternateContent>
      </w:r>
    </w:p>
    <w:p w:rsidR="00F56F54" w:rsidRPr="00F56F54" w:rsidRDefault="00F97EE3" w:rsidP="0081328B">
      <w:pPr>
        <w:pStyle w:val="a9"/>
        <w:jc w:val="center"/>
        <w:rPr>
          <w:rtl/>
        </w:rPr>
      </w:pPr>
      <w:r>
        <w:rPr>
          <w:rtl/>
        </w:rPr>
        <w:fldChar w:fldCharType="begin"/>
      </w:r>
      <w:r w:rsidR="0081328B">
        <w:rPr>
          <w:rtl/>
        </w:rPr>
        <w:instrText xml:space="preserve"> </w:instrText>
      </w:r>
      <w:r w:rsidR="0081328B">
        <w:rPr>
          <w:rFonts w:hint="cs"/>
        </w:rPr>
        <w:instrText>SEQ</w:instrText>
      </w:r>
      <w:r w:rsidR="0081328B">
        <w:rPr>
          <w:rFonts w:hint="cs"/>
          <w:rtl/>
        </w:rPr>
        <w:instrText xml:space="preserve"> טבלה \* </w:instrText>
      </w:r>
      <w:r w:rsidR="0081328B">
        <w:rPr>
          <w:rFonts w:hint="cs"/>
        </w:rPr>
        <w:instrText>ARABIC</w:instrText>
      </w:r>
      <w:r w:rsidR="0081328B">
        <w:rPr>
          <w:rtl/>
        </w:rPr>
        <w:instrText xml:space="preserve"> </w:instrText>
      </w:r>
      <w:r>
        <w:rPr>
          <w:rtl/>
        </w:rPr>
        <w:fldChar w:fldCharType="separate"/>
      </w:r>
      <w:bookmarkStart w:id="250" w:name="_Toc370066017"/>
      <w:bookmarkStart w:id="251" w:name="_Toc370066457"/>
      <w:r w:rsidR="0081328B">
        <w:rPr>
          <w:noProof/>
          <w:rtl/>
        </w:rPr>
        <w:t>13</w:t>
      </w:r>
      <w:r>
        <w:rPr>
          <w:rtl/>
        </w:rPr>
        <w:fldChar w:fldCharType="end"/>
      </w:r>
      <w:r w:rsidR="0081328B" w:rsidRPr="00196A51">
        <w:rPr>
          <w:noProof/>
        </w:rPr>
        <w:t>Table 1</w:t>
      </w:r>
      <w:r w:rsidR="0081328B">
        <w:rPr>
          <w:noProof/>
        </w:rPr>
        <w:t>3</w:t>
      </w:r>
      <w:r w:rsidR="0081328B" w:rsidRPr="00196A51">
        <w:rPr>
          <w:noProof/>
        </w:rPr>
        <w:t>- in&gt; out coordinator output</w:t>
      </w:r>
      <w:bookmarkEnd w:id="250"/>
      <w:bookmarkEnd w:id="251"/>
    </w:p>
    <w:p w:rsidR="00604B7B" w:rsidRDefault="00604B7B" w:rsidP="004E6B64">
      <w:pPr>
        <w:pStyle w:val="3"/>
        <w:bidi w:val="0"/>
      </w:pPr>
    </w:p>
    <w:p w:rsidR="00F56F54" w:rsidRPr="00F56F54" w:rsidRDefault="00F56F54" w:rsidP="00F56F54">
      <w:pPr>
        <w:bidi w:val="0"/>
      </w:pPr>
    </w:p>
    <w:p w:rsidR="000B5C7D" w:rsidRDefault="000B5C7D" w:rsidP="000B5C7D">
      <w:pPr>
        <w:pStyle w:val="3"/>
        <w:bidi w:val="0"/>
      </w:pPr>
    </w:p>
    <w:p w:rsidR="00EC39BF" w:rsidRDefault="004E6B64" w:rsidP="000B5C7D">
      <w:pPr>
        <w:pStyle w:val="3"/>
        <w:bidi w:val="0"/>
      </w:pPr>
      <w:bookmarkStart w:id="252" w:name="_Toc370059089"/>
      <w:bookmarkStart w:id="253" w:name="_Toc370059242"/>
      <w:bookmarkStart w:id="254" w:name="_Toc370066527"/>
      <w:r>
        <w:t>3.</w:t>
      </w:r>
      <w:r w:rsidR="000B5C7D">
        <w:t>6</w:t>
      </w:r>
      <w:r>
        <w:tab/>
      </w:r>
      <w:r w:rsidR="00EC39BF">
        <w:t>INPUT&lt;OUTPUT COORDINATOR</w:t>
      </w:r>
      <w:bookmarkEnd w:id="252"/>
      <w:bookmarkEnd w:id="253"/>
      <w:bookmarkEnd w:id="254"/>
    </w:p>
    <w:p w:rsidR="00EC39BF" w:rsidRDefault="000B5C7D" w:rsidP="000B5C7D">
      <w:pPr>
        <w:pStyle w:val="3"/>
        <w:bidi w:val="0"/>
        <w:rPr>
          <w:shd w:val="clear" w:color="auto" w:fill="FFFFFF"/>
        </w:rPr>
      </w:pPr>
      <w:bookmarkStart w:id="255" w:name="_Toc370059090"/>
      <w:bookmarkStart w:id="256" w:name="_Toc370059243"/>
      <w:bookmarkStart w:id="257" w:name="_Toc370066528"/>
      <w:r>
        <w:rPr>
          <w:shd w:val="clear" w:color="auto" w:fill="FFFFFF"/>
        </w:rPr>
        <w:t>3.6.1</w:t>
      </w:r>
      <w:r>
        <w:rPr>
          <w:shd w:val="clear" w:color="auto" w:fill="FFFFFF"/>
        </w:rPr>
        <w:tab/>
      </w:r>
      <w:r w:rsidR="00EC39BF">
        <w:rPr>
          <w:shd w:val="clear" w:color="auto" w:fill="FFFFFF"/>
        </w:rPr>
        <w:t>Description:</w:t>
      </w:r>
      <w:bookmarkEnd w:id="255"/>
      <w:bookmarkEnd w:id="256"/>
      <w:bookmarkEnd w:id="257"/>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ins w:id="258" w:author="MOSHE PORIAN" w:date="2013-10-20T22:57:00Z">
        <w:r w:rsidR="00B07D53">
          <w:rPr>
            <w:rFonts w:hint="cs"/>
            <w:rtl/>
          </w:rPr>
          <w:t xml:space="preserve"> </w:t>
        </w:r>
      </w:ins>
      <w:r>
        <w:t xml:space="preserve">We save at first the incoming data (when it is valid) and in the next clock cycle we output it. We add 0 to the MSB until it's fit to </w:t>
      </w:r>
      <w:proofErr w:type="spellStart"/>
      <w:r w:rsidRPr="00CF1D2C">
        <w:t>out_width_</w:t>
      </w:r>
      <w:proofErr w:type="gramStart"/>
      <w:r w:rsidRPr="00CF1D2C">
        <w:t>g</w:t>
      </w:r>
      <w:proofErr w:type="spellEnd"/>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F97EE3" w:rsidP="0081328B">
      <w:pPr>
        <w:pStyle w:val="a9"/>
        <w:jc w:val="center"/>
        <w:rPr>
          <w:rtl/>
        </w:rPr>
      </w:pPr>
      <w:r>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fldChar w:fldCharType="separate"/>
      </w:r>
      <w:bookmarkStart w:id="259" w:name="_Toc370066018"/>
      <w:bookmarkStart w:id="260" w:name="_Toc370066458"/>
      <w:r w:rsidR="0081328B">
        <w:rPr>
          <w:noProof/>
          <w:rtl/>
        </w:rPr>
        <w:t>14</w:t>
      </w:r>
      <w:r>
        <w:fldChar w:fldCharType="end"/>
      </w:r>
      <w:r w:rsidR="0081328B" w:rsidRPr="001A79FB">
        <w:rPr>
          <w:noProof/>
        </w:rPr>
        <w:t>Table 1</w:t>
      </w:r>
      <w:r w:rsidR="0081328B">
        <w:rPr>
          <w:noProof/>
        </w:rPr>
        <w:t>4</w:t>
      </w:r>
      <w:r w:rsidR="0081328B" w:rsidRPr="001A79FB">
        <w:rPr>
          <w:noProof/>
        </w:rPr>
        <w:t>- in&lt; out coordinator generics</w:t>
      </w:r>
      <w:bookmarkEnd w:id="259"/>
      <w:bookmarkEnd w:id="260"/>
    </w:p>
    <w:p w:rsidR="0081328B" w:rsidRDefault="0081328B" w:rsidP="00EC39BF">
      <w:pPr>
        <w:bidi w:val="0"/>
      </w:pPr>
    </w:p>
    <w:p w:rsidR="00EC39BF" w:rsidRDefault="00EC39BF"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61" w:name="_Toc370066019"/>
      <w:bookmarkStart w:id="262" w:name="_Toc370066459"/>
      <w:r w:rsidR="0081328B">
        <w:rPr>
          <w:noProof/>
        </w:rPr>
        <w:t>15</w:t>
      </w:r>
      <w:r>
        <w:fldChar w:fldCharType="end"/>
      </w:r>
      <w:r w:rsidR="0081328B" w:rsidRPr="00CF3E8E">
        <w:rPr>
          <w:noProof/>
        </w:rPr>
        <w:t>Table 1</w:t>
      </w:r>
      <w:r w:rsidR="0081328B">
        <w:rPr>
          <w:noProof/>
        </w:rPr>
        <w:t>5</w:t>
      </w:r>
      <w:r w:rsidR="0081328B" w:rsidRPr="00CF3E8E">
        <w:rPr>
          <w:noProof/>
        </w:rPr>
        <w:t>- in&lt; out coordinator signals</w:t>
      </w:r>
      <w:bookmarkEnd w:id="261"/>
      <w:bookmarkEnd w:id="262"/>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F56F54" w:rsidRDefault="00F56F54" w:rsidP="00604B7B">
      <w:pPr>
        <w:bidi w:val="0"/>
      </w:pPr>
    </w:p>
    <w:p w:rsidR="00EC39BF" w:rsidRDefault="00EC39BF" w:rsidP="00F56F54">
      <w:pPr>
        <w:bidi w:val="0"/>
      </w:pPr>
      <w:r>
        <w:t>IN</w:t>
      </w:r>
      <w:r w:rsidR="00604B7B">
        <w:t>PUT&lt;</w:t>
      </w:r>
      <w:r>
        <w:t xml:space="preserve"> OUT</w:t>
      </w:r>
      <w:r w:rsidR="00604B7B">
        <w:t>PUT</w:t>
      </w:r>
      <w:r>
        <w:t xml:space="preserve"> CORDINATOR FSM</w:t>
      </w:r>
    </w:p>
    <w:p w:rsidR="00EC39BF" w:rsidRDefault="00B22FB8" w:rsidP="00EC39BF">
      <w:pPr>
        <w:bidi w:val="0"/>
      </w:pPr>
      <w:r>
        <w:rPr>
          <w:noProof/>
        </w:rPr>
        <mc:AlternateContent>
          <mc:Choice Requires="wpc">
            <w:drawing>
              <wp:inline distT="0" distB="0" distL="0" distR="0">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48"/>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49" o:title=""/>
                  <v:path arrowok="t"/>
                </v:shape>
                <w10:wrap anchorx="page"/>
                <w10:anchorlock/>
              </v:group>
            </w:pict>
          </mc:Fallback>
        </mc:AlternateContent>
      </w:r>
    </w:p>
    <w:p w:rsidR="00EC39BF"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63" w:name="_Toc370063042"/>
      <w:bookmarkStart w:id="264" w:name="_Toc370063436"/>
      <w:bookmarkStart w:id="265" w:name="_Toc370066386"/>
      <w:r w:rsidR="00260818">
        <w:rPr>
          <w:noProof/>
        </w:rPr>
        <w:t>19</w:t>
      </w:r>
      <w:r>
        <w:fldChar w:fldCharType="end"/>
      </w:r>
      <w:r w:rsidR="00983732" w:rsidRPr="00B83FD2">
        <w:rPr>
          <w:noProof/>
        </w:rPr>
        <w:t>Figure 1</w:t>
      </w:r>
      <w:r w:rsidR="00983732">
        <w:rPr>
          <w:noProof/>
        </w:rPr>
        <w:t>9</w:t>
      </w:r>
      <w:r w:rsidR="00983732" w:rsidRPr="00B83FD2">
        <w:rPr>
          <w:noProof/>
        </w:rPr>
        <w:t>-in &lt;out coordinator FSM</w:t>
      </w:r>
      <w:bookmarkEnd w:id="263"/>
      <w:bookmarkEnd w:id="264"/>
      <w:bookmarkEnd w:id="265"/>
    </w:p>
    <w:p w:rsidR="00EC39BF" w:rsidRDefault="00EC39BF" w:rsidP="00EC39BF">
      <w:pPr>
        <w:bidi w:val="0"/>
      </w:pPr>
    </w:p>
    <w:p w:rsidR="00EC39BF" w:rsidRDefault="00EC39BF" w:rsidP="00EC39BF">
      <w:pPr>
        <w:bidi w:val="0"/>
      </w:pPr>
    </w:p>
    <w:p w:rsidR="00EC39BF" w:rsidRDefault="00EC39BF" w:rsidP="00EC39BF">
      <w:pPr>
        <w:bidi w:val="0"/>
      </w:pPr>
    </w:p>
    <w:p w:rsidR="00EC39BF" w:rsidRPr="00FC0D63" w:rsidRDefault="00EC39BF" w:rsidP="00EC39BF">
      <w:pPr>
        <w:bidi w:val="0"/>
        <w:rPr>
          <w:sz w:val="32"/>
          <w:szCs w:val="32"/>
        </w:rPr>
      </w:pPr>
      <w:r w:rsidRPr="00FC0D63">
        <w:rPr>
          <w:sz w:val="32"/>
          <w:szCs w:val="32"/>
        </w:rPr>
        <w:t>Output table</w:t>
      </w:r>
    </w:p>
    <w:p w:rsidR="00EC39BF" w:rsidRDefault="00B22FB8" w:rsidP="00471E50">
      <w:pPr>
        <w:bidi w:val="0"/>
      </w:pPr>
      <w:r>
        <w:rPr>
          <w:noProof/>
        </w:rPr>
        <mc:AlternateContent>
          <mc:Choice Requires="wpc">
            <w:drawing>
              <wp:inline distT="0" distB="0" distL="0" distR="0">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6"/>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47" o:title=""/>
                  <v:path arrowok="t"/>
                </v:shape>
                <w10:wrap anchorx="page"/>
                <w10:anchorlock/>
              </v:group>
            </w:pict>
          </mc:Fallback>
        </mc:AlternateContent>
      </w:r>
    </w:p>
    <w:p w:rsidR="00EC39BF" w:rsidRDefault="00F97EE3" w:rsidP="0081328B">
      <w:pPr>
        <w:pStyle w:val="a9"/>
        <w:bidi w:val="0"/>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66" w:name="_Toc370066020"/>
      <w:bookmarkStart w:id="267" w:name="_Toc370066460"/>
      <w:r w:rsidR="0081328B">
        <w:rPr>
          <w:noProof/>
        </w:rPr>
        <w:t>16</w:t>
      </w:r>
      <w:r>
        <w:fldChar w:fldCharType="end"/>
      </w:r>
      <w:r w:rsidR="0081328B" w:rsidRPr="00E152E2">
        <w:rPr>
          <w:noProof/>
        </w:rPr>
        <w:t>Table 1</w:t>
      </w:r>
      <w:r w:rsidR="0081328B">
        <w:rPr>
          <w:noProof/>
        </w:rPr>
        <w:t>6</w:t>
      </w:r>
      <w:r w:rsidR="0081328B" w:rsidRPr="00E152E2">
        <w:rPr>
          <w:noProof/>
        </w:rPr>
        <w:t>- in&lt; out coordinator output</w:t>
      </w:r>
      <w:bookmarkEnd w:id="266"/>
      <w:bookmarkEnd w:id="267"/>
    </w:p>
    <w:p w:rsidR="00604B7B" w:rsidRDefault="00604B7B" w:rsidP="004E6B64">
      <w:pPr>
        <w:pStyle w:val="3"/>
        <w:bidi w:val="0"/>
      </w:pPr>
    </w:p>
    <w:p w:rsidR="00EC39BF" w:rsidRDefault="004E6B64" w:rsidP="000B5C7D">
      <w:pPr>
        <w:pStyle w:val="3"/>
        <w:bidi w:val="0"/>
      </w:pPr>
      <w:bookmarkStart w:id="268" w:name="_Toc370059091"/>
      <w:bookmarkStart w:id="269" w:name="_Toc370059244"/>
      <w:bookmarkStart w:id="270" w:name="_Toc370066529"/>
      <w:r>
        <w:t>3</w:t>
      </w:r>
      <w:r w:rsidR="000B5C7D">
        <w:t>.7</w:t>
      </w:r>
      <w:r>
        <w:tab/>
      </w:r>
      <w:r w:rsidR="000449D5">
        <w:t>INPUT=OUTPUT</w:t>
      </w:r>
      <w:bookmarkEnd w:id="268"/>
      <w:bookmarkEnd w:id="269"/>
      <w:bookmarkEnd w:id="270"/>
    </w:p>
    <w:p w:rsidR="000449D5" w:rsidRDefault="000B5C7D" w:rsidP="000B5C7D">
      <w:pPr>
        <w:pStyle w:val="3"/>
        <w:bidi w:val="0"/>
        <w:rPr>
          <w:shd w:val="clear" w:color="auto" w:fill="FFFFFF"/>
        </w:rPr>
      </w:pPr>
      <w:bookmarkStart w:id="271" w:name="_Toc370059092"/>
      <w:bookmarkStart w:id="272" w:name="_Toc370059245"/>
      <w:bookmarkStart w:id="273" w:name="_Toc370066530"/>
      <w:r>
        <w:rPr>
          <w:shd w:val="clear" w:color="auto" w:fill="FFFFFF"/>
        </w:rPr>
        <w:t>3.7.1</w:t>
      </w:r>
      <w:r>
        <w:rPr>
          <w:shd w:val="clear" w:color="auto" w:fill="FFFFFF"/>
        </w:rPr>
        <w:tab/>
      </w:r>
      <w:r w:rsidR="000449D5">
        <w:rPr>
          <w:shd w:val="clear" w:color="auto" w:fill="FFFFFF"/>
        </w:rPr>
        <w:t>Description:</w:t>
      </w:r>
      <w:bookmarkEnd w:id="271"/>
      <w:bookmarkEnd w:id="272"/>
      <w:bookmarkEnd w:id="273"/>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274" w:author="MOSHE PORIAN" w:date="2013-10-20T22:59:00Z">
        <w:r w:rsidR="0018107E">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aa"/>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F97EE3" w:rsidP="0081328B">
      <w:pPr>
        <w:pStyle w:val="a9"/>
        <w:jc w:val="center"/>
        <w:rPr>
          <w:rtl/>
        </w:rPr>
      </w:pPr>
      <w:r>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fldChar w:fldCharType="separate"/>
      </w:r>
      <w:bookmarkStart w:id="275" w:name="_Toc370066021"/>
      <w:bookmarkStart w:id="276" w:name="_Toc370066461"/>
      <w:r w:rsidR="0081328B">
        <w:rPr>
          <w:noProof/>
          <w:rtl/>
        </w:rPr>
        <w:t>17</w:t>
      </w:r>
      <w:r>
        <w:fldChar w:fldCharType="end"/>
      </w:r>
      <w:r w:rsidR="0081328B" w:rsidRPr="00A27002">
        <w:rPr>
          <w:noProof/>
        </w:rPr>
        <w:t>Table 1</w:t>
      </w:r>
      <w:r w:rsidR="0081328B">
        <w:rPr>
          <w:noProof/>
        </w:rPr>
        <w:t>7</w:t>
      </w:r>
      <w:r w:rsidR="0081328B" w:rsidRPr="00A27002">
        <w:rPr>
          <w:noProof/>
        </w:rPr>
        <w:t>- in= out coordinator generics</w:t>
      </w:r>
      <w:bookmarkEnd w:id="275"/>
      <w:bookmarkEnd w:id="276"/>
    </w:p>
    <w:p w:rsidR="0081328B" w:rsidRDefault="0081328B" w:rsidP="000449D5">
      <w:pPr>
        <w:bidi w:val="0"/>
      </w:pPr>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77" w:name="_Toc370066022"/>
      <w:bookmarkStart w:id="278" w:name="_Toc370066462"/>
      <w:r w:rsidR="0081328B">
        <w:rPr>
          <w:noProof/>
        </w:rPr>
        <w:t>18</w:t>
      </w:r>
      <w:r>
        <w:fldChar w:fldCharType="end"/>
      </w:r>
      <w:r w:rsidR="0081328B" w:rsidRPr="00175451">
        <w:rPr>
          <w:noProof/>
        </w:rPr>
        <w:t>Table 1</w:t>
      </w:r>
      <w:r w:rsidR="0081328B">
        <w:rPr>
          <w:noProof/>
        </w:rPr>
        <w:t>8</w:t>
      </w:r>
      <w:r w:rsidR="0081328B" w:rsidRPr="00175451">
        <w:rPr>
          <w:noProof/>
        </w:rPr>
        <w:t>- in= out coordinator signals</w:t>
      </w:r>
      <w:bookmarkEnd w:id="277"/>
      <w:bookmarkEnd w:id="278"/>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604B7B" w:rsidRDefault="00604B7B" w:rsidP="00604B7B">
      <w:pPr>
        <w:bidi w:val="0"/>
      </w:pPr>
    </w:p>
    <w:p w:rsidR="000449D5" w:rsidRDefault="00604B7B" w:rsidP="00604B7B">
      <w:pPr>
        <w:bidi w:val="0"/>
      </w:pPr>
      <w:r>
        <w:t>INPUT=</w:t>
      </w:r>
      <w:r w:rsidR="000449D5">
        <w:t>OUT</w:t>
      </w:r>
      <w:r>
        <w:t>PUT</w:t>
      </w:r>
      <w:r w:rsidR="000449D5">
        <w:t xml:space="preserve"> CORDINATOR FSM</w:t>
      </w:r>
    </w:p>
    <w:p w:rsidR="000449D5" w:rsidRDefault="00B22FB8" w:rsidP="007B51A2">
      <w:pPr>
        <w:bidi w:val="0"/>
      </w:pPr>
      <w:r>
        <w:rPr>
          <w:noProof/>
        </w:rPr>
        <mc:AlternateContent>
          <mc:Choice Requires="wpc">
            <w:drawing>
              <wp:inline distT="0" distB="0" distL="0" distR="0">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4"/>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5" o:title=""/>
                  <v:path arrowok="t"/>
                </v:shape>
                <w10:wrap anchorx="page"/>
                <w10:anchorlock/>
              </v:group>
            </w:pict>
          </mc:Fallback>
        </mc:AlternateContent>
      </w:r>
    </w:p>
    <w:p w:rsidR="00983732" w:rsidRDefault="00983732" w:rsidP="00983732">
      <w:pPr>
        <w:pStyle w:val="af"/>
        <w:bidi w:val="0"/>
        <w:jc w:val="center"/>
        <w:rPr>
          <w:sz w:val="32"/>
          <w:szCs w:val="32"/>
        </w:rPr>
      </w:pPr>
      <w:bookmarkStart w:id="279" w:name="_Toc370063043"/>
      <w:bookmarkStart w:id="280" w:name="_Toc370063437"/>
      <w:r w:rsidRPr="009A6FAA">
        <w:rPr>
          <w:noProof/>
        </w:rPr>
        <w:t xml:space="preserve">Figure </w:t>
      </w:r>
      <w:r>
        <w:rPr>
          <w:noProof/>
        </w:rPr>
        <w:t>20</w:t>
      </w:r>
      <w:r w:rsidRPr="009A6FAA">
        <w:rPr>
          <w:noProof/>
        </w:rPr>
        <w:t>-in =out coordinator FSM</w:t>
      </w:r>
      <w:bookmarkEnd w:id="279"/>
      <w:bookmarkEnd w:id="280"/>
    </w:p>
    <w:p w:rsidR="000449D5" w:rsidRPr="00FC0D63" w:rsidRDefault="000449D5" w:rsidP="00983732">
      <w:pPr>
        <w:pStyle w:val="af"/>
        <w:bidi w:val="0"/>
        <w:rPr>
          <w:sz w:val="32"/>
          <w:szCs w:val="32"/>
        </w:rPr>
      </w:pPr>
      <w:r w:rsidRPr="00FC0D63">
        <w:rPr>
          <w:sz w:val="32"/>
          <w:szCs w:val="32"/>
        </w:rPr>
        <w:t>Output table</w:t>
      </w:r>
    </w:p>
    <w:p w:rsidR="000449D5" w:rsidRDefault="00B22FB8" w:rsidP="000449D5">
      <w:pPr>
        <w:bidi w:val="0"/>
      </w:pPr>
      <w:r>
        <w:rPr>
          <w:noProof/>
        </w:rPr>
        <mc:AlternateContent>
          <mc:Choice Requires="wpc">
            <w:drawing>
              <wp:inline distT="0" distB="0" distL="0" distR="0">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6"/>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47" o:title=""/>
                  <v:path arrowok="t"/>
                </v:shape>
                <w10:wrap anchorx="page"/>
                <w10:anchorlock/>
              </v:group>
            </w:pict>
          </mc:Fallback>
        </mc:AlternateContent>
      </w:r>
    </w:p>
    <w:p w:rsidR="000449D5"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81" w:name="_Toc370066023"/>
      <w:bookmarkStart w:id="282" w:name="_Toc370066463"/>
      <w:r w:rsidR="0081328B">
        <w:rPr>
          <w:noProof/>
        </w:rPr>
        <w:t>19</w:t>
      </w:r>
      <w:r>
        <w:fldChar w:fldCharType="end"/>
      </w:r>
      <w:r w:rsidR="0081328B" w:rsidRPr="00E34164">
        <w:rPr>
          <w:noProof/>
        </w:rPr>
        <w:t>Table 1</w:t>
      </w:r>
      <w:r w:rsidR="0081328B">
        <w:rPr>
          <w:noProof/>
        </w:rPr>
        <w:t>9</w:t>
      </w:r>
      <w:r w:rsidR="0081328B" w:rsidRPr="00E34164">
        <w:rPr>
          <w:noProof/>
        </w:rPr>
        <w:t>- in= out coordinator output</w:t>
      </w:r>
      <w:bookmarkEnd w:id="281"/>
      <w:bookmarkEnd w:id="282"/>
    </w:p>
    <w:p w:rsidR="00604B7B" w:rsidRDefault="00604B7B" w:rsidP="004E6B64">
      <w:pPr>
        <w:pStyle w:val="2"/>
        <w:bidi w:val="0"/>
      </w:pPr>
    </w:p>
    <w:p w:rsidR="000449D5" w:rsidRDefault="004E6B64" w:rsidP="000B5C7D">
      <w:pPr>
        <w:pStyle w:val="2"/>
        <w:bidi w:val="0"/>
      </w:pPr>
      <w:bookmarkStart w:id="283" w:name="_Toc370059093"/>
      <w:bookmarkStart w:id="284" w:name="_Toc370059246"/>
      <w:bookmarkStart w:id="285" w:name="_Toc370066531"/>
      <w:r>
        <w:t>3.</w:t>
      </w:r>
      <w:r w:rsidR="000B5C7D">
        <w:t>8</w:t>
      </w:r>
      <w:r>
        <w:tab/>
      </w:r>
      <w:r w:rsidR="000449D5">
        <w:t>ENABLE FSM</w:t>
      </w:r>
      <w:bookmarkEnd w:id="283"/>
      <w:bookmarkEnd w:id="284"/>
      <w:bookmarkEnd w:id="285"/>
    </w:p>
    <w:p w:rsidR="000449D5" w:rsidRDefault="000449D5" w:rsidP="000449D5">
      <w:pPr>
        <w:pStyle w:val="a9"/>
        <w:bidi w:val="0"/>
      </w:pPr>
    </w:p>
    <w:p w:rsidR="000449D5" w:rsidRDefault="000B5C7D" w:rsidP="000B5C7D">
      <w:pPr>
        <w:pStyle w:val="3"/>
        <w:bidi w:val="0"/>
        <w:rPr>
          <w:shd w:val="clear" w:color="auto" w:fill="FFFFFF"/>
        </w:rPr>
      </w:pPr>
      <w:bookmarkStart w:id="286" w:name="_Toc370059094"/>
      <w:bookmarkStart w:id="287" w:name="_Toc370059247"/>
      <w:bookmarkStart w:id="288" w:name="_Toc370066532"/>
      <w:r>
        <w:rPr>
          <w:shd w:val="clear" w:color="auto" w:fill="FFFFFF"/>
        </w:rPr>
        <w:t>3.8.1</w:t>
      </w:r>
      <w:r>
        <w:rPr>
          <w:shd w:val="clear" w:color="auto" w:fill="FFFFFF"/>
        </w:rPr>
        <w:tab/>
      </w:r>
      <w:r w:rsidR="000449D5">
        <w:rPr>
          <w:shd w:val="clear" w:color="auto" w:fill="FFFFFF"/>
        </w:rPr>
        <w:t>Description:</w:t>
      </w:r>
      <w:bookmarkEnd w:id="286"/>
      <w:bookmarkEnd w:id="287"/>
      <w:bookmarkEnd w:id="288"/>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aa"/>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F97EE3" w:rsidP="0081328B">
      <w:pPr>
        <w:pStyle w:val="a9"/>
        <w:jc w:val="center"/>
        <w:rPr>
          <w:rtl/>
        </w:rPr>
      </w:pPr>
      <w:r>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fldChar w:fldCharType="separate"/>
      </w:r>
      <w:bookmarkStart w:id="289" w:name="_Toc370066024"/>
      <w:bookmarkStart w:id="290" w:name="_Toc370066464"/>
      <w:r w:rsidR="0081328B">
        <w:rPr>
          <w:noProof/>
          <w:rtl/>
        </w:rPr>
        <w:t>20</w:t>
      </w:r>
      <w:r>
        <w:fldChar w:fldCharType="end"/>
      </w:r>
      <w:r w:rsidR="0081328B" w:rsidRPr="008F4C55">
        <w:rPr>
          <w:noProof/>
        </w:rPr>
        <w:t xml:space="preserve">Table </w:t>
      </w:r>
      <w:r w:rsidR="0081328B">
        <w:rPr>
          <w:noProof/>
        </w:rPr>
        <w:t>20</w:t>
      </w:r>
      <w:r w:rsidR="0081328B" w:rsidRPr="008F4C55">
        <w:rPr>
          <w:noProof/>
        </w:rPr>
        <w:t xml:space="preserve"> – enable generics</w:t>
      </w:r>
      <w:bookmarkEnd w:id="289"/>
      <w:bookmarkEnd w:id="290"/>
    </w:p>
    <w:p w:rsidR="0081328B" w:rsidRDefault="0081328B" w:rsidP="000449D5">
      <w:pPr>
        <w:bidi w:val="0"/>
      </w:pPr>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w:t>
            </w:r>
            <w:proofErr w:type="spellStart"/>
            <w:r w:rsidRPr="00661D7E">
              <w:t>enable_polarity_g</w:t>
            </w:r>
            <w:proofErr w:type="spellEnd"/>
            <w:r w:rsidRPr="00661D7E">
              <w:t>) -&gt; start working, else-&gt; do nothing</w:t>
            </w:r>
            <w:r>
              <w:t>. Come from registers</w:t>
            </w:r>
          </w:p>
        </w:tc>
      </w:tr>
      <w:tr w:rsidR="000449D5" w:rsidTr="00272D6A">
        <w:tc>
          <w:tcPr>
            <w:tcW w:w="2267" w:type="dxa"/>
          </w:tcPr>
          <w:p w:rsidR="000449D5" w:rsidRPr="00661D7E" w:rsidRDefault="000449D5" w:rsidP="00272D6A">
            <w:pPr>
              <w:bidi w:val="0"/>
            </w:pPr>
            <w:proofErr w:type="spellStart"/>
            <w:r w:rsidRPr="009E5123">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91" w:name="_Toc370066025"/>
      <w:bookmarkStart w:id="292" w:name="_Toc370066465"/>
      <w:r w:rsidR="0081328B">
        <w:rPr>
          <w:noProof/>
        </w:rPr>
        <w:t>21</w:t>
      </w:r>
      <w:r>
        <w:fldChar w:fldCharType="end"/>
      </w:r>
      <w:r w:rsidR="0081328B" w:rsidRPr="00CB43F6">
        <w:rPr>
          <w:noProof/>
        </w:rPr>
        <w:t>Table 2</w:t>
      </w:r>
      <w:r w:rsidR="0081328B">
        <w:rPr>
          <w:noProof/>
        </w:rPr>
        <w:t>1</w:t>
      </w:r>
      <w:r w:rsidR="0081328B" w:rsidRPr="00CB43F6">
        <w:rPr>
          <w:noProof/>
        </w:rPr>
        <w:t xml:space="preserve"> – enable signals</w:t>
      </w:r>
      <w:bookmarkEnd w:id="291"/>
      <w:bookmarkEnd w:id="292"/>
    </w:p>
    <w:p w:rsidR="00104535" w:rsidRDefault="00104535" w:rsidP="000449D5">
      <w:pPr>
        <w:bidi w:val="0"/>
      </w:pPr>
    </w:p>
    <w:p w:rsidR="00104535" w:rsidRDefault="00104535" w:rsidP="00104535">
      <w:pPr>
        <w:bidi w:val="0"/>
      </w:pPr>
    </w:p>
    <w:p w:rsidR="000449D5" w:rsidRDefault="000449D5" w:rsidP="000B5C7D">
      <w:pPr>
        <w:bidi w:val="0"/>
      </w:pPr>
      <w:r>
        <w:lastRenderedPageBreak/>
        <w:t xml:space="preserve">Enable </w:t>
      </w:r>
      <w:r w:rsidR="000B5C7D">
        <w:t>FSM</w:t>
      </w:r>
    </w:p>
    <w:p w:rsidR="000449D5" w:rsidRDefault="000449D5" w:rsidP="000449D5">
      <w:pPr>
        <w:bidi w:val="0"/>
      </w:pPr>
    </w:p>
    <w:p w:rsidR="00482493" w:rsidRDefault="00B22FB8" w:rsidP="003866F3">
      <w:pPr>
        <w:bidi w:val="0"/>
      </w:pPr>
      <w:r>
        <w:rPr>
          <w:noProof/>
        </w:rPr>
        <mc:AlternateContent>
          <mc:Choice Requires="wpc">
            <w:drawing>
              <wp:inline distT="0" distB="0" distL="0" distR="0">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0"/>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1" o:title=""/>
                  <v:path arrowok="t"/>
                </v:shape>
                <w10:wrap anchorx="page"/>
                <w10:anchorlock/>
              </v:group>
            </w:pict>
          </mc:Fallback>
        </mc:AlternateContent>
      </w:r>
    </w:p>
    <w:p w:rsidR="00983732"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293" w:name="_Toc370063044"/>
      <w:bookmarkStart w:id="294" w:name="_Toc370063438"/>
      <w:bookmarkStart w:id="295" w:name="_Toc370066387"/>
      <w:proofErr w:type="gramStart"/>
      <w:r w:rsidR="00260818">
        <w:rPr>
          <w:noProof/>
        </w:rPr>
        <w:t>21</w:t>
      </w:r>
      <w:r>
        <w:fldChar w:fldCharType="end"/>
      </w:r>
      <w:r w:rsidR="00983732" w:rsidRPr="000B73C9">
        <w:rPr>
          <w:noProof/>
        </w:rPr>
        <w:t xml:space="preserve">Figure </w:t>
      </w:r>
      <w:r w:rsidR="00983732">
        <w:rPr>
          <w:noProof/>
        </w:rPr>
        <w:t>21</w:t>
      </w:r>
      <w:r w:rsidR="00983732" w:rsidRPr="000B73C9">
        <w:rPr>
          <w:noProof/>
        </w:rPr>
        <w:t>-enable</w:t>
      </w:r>
      <w:proofErr w:type="gramEnd"/>
      <w:r w:rsidR="00983732" w:rsidRPr="000B73C9">
        <w:rPr>
          <w:noProof/>
        </w:rPr>
        <w:t xml:space="preserve"> FSM</w:t>
      </w:r>
      <w:bookmarkEnd w:id="293"/>
      <w:bookmarkEnd w:id="294"/>
      <w:bookmarkEnd w:id="295"/>
    </w:p>
    <w:p w:rsidR="000449D5" w:rsidRDefault="000449D5" w:rsidP="00983732">
      <w:pPr>
        <w:pStyle w:val="af"/>
        <w:bidi w:val="0"/>
      </w:pPr>
      <w:r>
        <w:t>Output table</w:t>
      </w:r>
    </w:p>
    <w:p w:rsidR="000449D5" w:rsidRDefault="00B22FB8" w:rsidP="000449D5">
      <w:pPr>
        <w:bidi w:val="0"/>
      </w:pPr>
      <w:r>
        <w:rPr>
          <w:noProof/>
        </w:rPr>
        <mc:AlternateContent>
          <mc:Choice Requires="wpc">
            <w:drawing>
              <wp:inline distT="0" distB="0" distL="0" distR="0">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2"/>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3" o:title=""/>
                  <v:path arrowok="t"/>
                </v:shape>
                <w10:wrap anchorx="page"/>
                <w10:anchorlock/>
              </v:group>
            </w:pict>
          </mc:Fallback>
        </mc:AlternateContent>
      </w:r>
    </w:p>
    <w:p w:rsidR="000B5C7D"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296" w:name="_Toc370066026"/>
      <w:bookmarkStart w:id="297" w:name="_Toc370066466"/>
      <w:r w:rsidR="0081328B">
        <w:rPr>
          <w:noProof/>
        </w:rPr>
        <w:t>22</w:t>
      </w:r>
      <w:r>
        <w:fldChar w:fldCharType="end"/>
      </w:r>
      <w:r w:rsidR="0081328B" w:rsidRPr="00B10048">
        <w:rPr>
          <w:noProof/>
        </w:rPr>
        <w:t>Table 2</w:t>
      </w:r>
      <w:r w:rsidR="0081328B">
        <w:rPr>
          <w:noProof/>
        </w:rPr>
        <w:t>2</w:t>
      </w:r>
      <w:r w:rsidR="0081328B" w:rsidRPr="00B10048">
        <w:rPr>
          <w:noProof/>
        </w:rPr>
        <w:t>– enable output</w:t>
      </w:r>
      <w:bookmarkEnd w:id="296"/>
      <w:bookmarkEnd w:id="297"/>
    </w:p>
    <w:p w:rsidR="00604B7B" w:rsidRDefault="00604B7B" w:rsidP="00604B7B">
      <w:pPr>
        <w:pStyle w:val="a9"/>
        <w:bidi w:val="0"/>
      </w:pPr>
    </w:p>
    <w:p w:rsidR="000449D5" w:rsidRDefault="00911BE3" w:rsidP="000B5C7D">
      <w:pPr>
        <w:pStyle w:val="2"/>
        <w:bidi w:val="0"/>
      </w:pPr>
      <w:bookmarkStart w:id="298" w:name="_Toc370059095"/>
      <w:bookmarkStart w:id="299" w:name="_Toc370059248"/>
      <w:bookmarkStart w:id="300" w:name="_Toc370066533"/>
      <w:r>
        <w:t>3.</w:t>
      </w:r>
      <w:r w:rsidR="000B5C7D">
        <w:t>9</w:t>
      </w:r>
      <w:r>
        <w:tab/>
      </w:r>
      <w:r w:rsidR="00F27C7A">
        <w:t>MEMORY UNIT</w:t>
      </w:r>
      <w:bookmarkEnd w:id="298"/>
      <w:bookmarkEnd w:id="299"/>
      <w:bookmarkEnd w:id="300"/>
    </w:p>
    <w:p w:rsidR="00F27C7A" w:rsidRDefault="000B5C7D" w:rsidP="000B5C7D">
      <w:pPr>
        <w:pStyle w:val="3"/>
        <w:bidi w:val="0"/>
      </w:pPr>
      <w:bookmarkStart w:id="301" w:name="_Toc370059096"/>
      <w:bookmarkStart w:id="302" w:name="_Toc370059249"/>
      <w:bookmarkStart w:id="303" w:name="_Toc370066534"/>
      <w:r>
        <w:t>3.9.1</w:t>
      </w:r>
      <w:r>
        <w:tab/>
        <w:t>Description:</w:t>
      </w:r>
      <w:bookmarkEnd w:id="301"/>
      <w:bookmarkEnd w:id="302"/>
      <w:bookmarkEnd w:id="303"/>
    </w:p>
    <w:p w:rsidR="00B54AED" w:rsidRDefault="00B54AED" w:rsidP="00B54AED">
      <w:pPr>
        <w:pStyle w:val="a9"/>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a9"/>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a9"/>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proofErr w:type="gramStart"/>
      <w:r w:rsidR="006131C3" w:rsidRPr="006131C3">
        <w:t>clk</w:t>
      </w:r>
      <w:proofErr w:type="spellEnd"/>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039E1E16" wp14:editId="63F4E3AB">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35"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gQDqg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" fillcolor="#4f81bd [3204]" strokecolor="#f2f2f2 [3041]" strokeweight="3pt">
                <v:shadow on="t" color="#243f60 [1604]" opacity=".5" offset="1pt"/>
                <v:textbox>
                  <w:txbxContent>
                    <w:p w:rsidR="003C75BD" w:rsidRDefault="003C75BD"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68B63EC9" wp14:editId="32939989">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36"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UMqg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" fillcolor="#4f81bd [3204]" strokecolor="#f2f2f2 [3041]" strokeweight="3pt">
                <v:shadow on="t" color="#243f60 [1604]" opacity=".5" offset="1pt"/>
                <v:textbox>
                  <w:txbxContent>
                    <w:p w:rsidR="003C75BD" w:rsidRDefault="003C75BD"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6375E18D" wp14:editId="3C5AD4AF">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65B00872" wp14:editId="2D40EDBC">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386C6D28" wp14:editId="32A45726">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06C42FDA" wp14:editId="2F6C76B1">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6F123C7D" wp14:editId="29A77F99">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7E4A86EA" wp14:editId="0C26B566">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0DE34DA7" wp14:editId="6426C905">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525446A7" wp14:editId="06274C1D">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2C9FA70A" wp14:editId="03D7EE72">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0AA17F44" wp14:editId="709C18EF">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2F7582BC" wp14:editId="4A252E27">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37"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7foqAIAAL0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" fillcolor="#4f81bd [3204]" strokecolor="#f2f2f2 [3041]" strokeweight="3pt">
                <v:shadow on="t" color="#243f60 [1604]" opacity=".5" offset="1pt"/>
                <v:textbox>
                  <w:txbxContent>
                    <w:p w:rsidR="003C75BD" w:rsidRDefault="003C75BD" w:rsidP="006743FD">
                      <w:pPr>
                        <w:jc w:val="center"/>
                      </w:pPr>
                      <w:r>
                        <w:t>RAM</w:t>
                      </w:r>
                    </w:p>
                  </w:txbxContent>
                </v:textbox>
              </v:roundrect>
            </w:pict>
          </mc:Fallback>
        </mc:AlternateContent>
      </w:r>
    </w:p>
    <w:p w:rsidR="00A44729" w:rsidRDefault="00B22EB7" w:rsidP="00A44729">
      <w:pPr>
        <w:pStyle w:val="a9"/>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a9"/>
        <w:bidi w:val="0"/>
      </w:pPr>
      <w:r>
        <w:rPr>
          <w:noProof/>
        </w:rPr>
        <mc:AlternateContent>
          <mc:Choice Requires="wps">
            <w:drawing>
              <wp:anchor distT="4294967295" distB="4294967295" distL="114300" distR="114300" simplePos="0" relativeHeight="251682816" behindDoc="0" locked="0" layoutInCell="1" allowOverlap="1">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a9"/>
        <w:bidi w:val="0"/>
      </w:pPr>
    </w:p>
    <w:p w:rsidR="006743FD" w:rsidRDefault="006743FD" w:rsidP="006743FD">
      <w:pPr>
        <w:pStyle w:val="a9"/>
        <w:bidi w:val="0"/>
      </w:pPr>
    </w:p>
    <w:p w:rsidR="006743FD" w:rsidRDefault="00F97EE3" w:rsidP="00983732">
      <w:pPr>
        <w:pStyle w:val="af"/>
        <w:bidi w:val="0"/>
        <w:jc w:val="center"/>
      </w:pPr>
      <w:r>
        <w:fldChar w:fldCharType="begin"/>
      </w:r>
      <w:r w:rsidR="00983732">
        <w:instrText xml:space="preserve"> SEQ </w:instrText>
      </w:r>
      <w:r w:rsidR="00983732">
        <w:rPr>
          <w:rtl/>
        </w:rPr>
        <w:instrText>איור</w:instrText>
      </w:r>
      <w:r w:rsidR="00983732">
        <w:instrText xml:space="preserve"> \* ARABIC </w:instrText>
      </w:r>
      <w:r>
        <w:fldChar w:fldCharType="separate"/>
      </w:r>
      <w:bookmarkStart w:id="304" w:name="_Toc370063045"/>
      <w:bookmarkStart w:id="305" w:name="_Toc370063439"/>
      <w:bookmarkStart w:id="306" w:name="_Toc370066388"/>
      <w:r w:rsidR="00260818">
        <w:rPr>
          <w:noProof/>
        </w:rPr>
        <w:t>22</w:t>
      </w:r>
      <w:r>
        <w:fldChar w:fldCharType="end"/>
      </w:r>
      <w:r w:rsidR="00983732" w:rsidRPr="00822B02">
        <w:rPr>
          <w:noProof/>
        </w:rPr>
        <w:t xml:space="preserve">figure </w:t>
      </w:r>
      <w:r w:rsidR="00983732">
        <w:rPr>
          <w:noProof/>
        </w:rPr>
        <w:t>22</w:t>
      </w:r>
      <w:r w:rsidR="00983732" w:rsidRPr="00822B02">
        <w:rPr>
          <w:noProof/>
        </w:rPr>
        <w:t>-memory unit</w:t>
      </w:r>
      <w:bookmarkEnd w:id="304"/>
      <w:bookmarkEnd w:id="305"/>
      <w:bookmarkEnd w:id="306"/>
    </w:p>
    <w:p w:rsidR="00272D6A" w:rsidRDefault="00272D6A" w:rsidP="00272D6A">
      <w:pPr>
        <w:pStyle w:val="a9"/>
        <w:rPr>
          <w:rtl/>
        </w:rPr>
      </w:pPr>
    </w:p>
    <w:p w:rsidR="00272D6A" w:rsidRDefault="00272D6A" w:rsidP="00272D6A">
      <w:pPr>
        <w:bidi w:val="0"/>
      </w:pPr>
      <w:r>
        <w:t>Generic table</w:t>
      </w:r>
    </w:p>
    <w:tbl>
      <w:tblPr>
        <w:tblStyle w:val="aa"/>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3866F3" w:rsidRDefault="00F97EE3" w:rsidP="0081328B">
      <w:pPr>
        <w:pStyle w:val="a9"/>
        <w:bidi w:val="0"/>
        <w:jc w:val="center"/>
      </w:pPr>
      <w:r>
        <w:lastRenderedPageBreak/>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307" w:name="_Toc370066027"/>
      <w:bookmarkStart w:id="308" w:name="_Toc370066467"/>
      <w:r w:rsidR="0081328B">
        <w:rPr>
          <w:noProof/>
        </w:rPr>
        <w:t>23</w:t>
      </w:r>
      <w:r>
        <w:fldChar w:fldCharType="end"/>
      </w:r>
      <w:r w:rsidR="0081328B" w:rsidRPr="00EF4528">
        <w:rPr>
          <w:noProof/>
        </w:rPr>
        <w:t xml:space="preserve">Table </w:t>
      </w:r>
      <w:r w:rsidR="0081328B">
        <w:rPr>
          <w:noProof/>
        </w:rPr>
        <w:t>23</w:t>
      </w:r>
      <w:r w:rsidR="0081328B" w:rsidRPr="00EF4528">
        <w:rPr>
          <w:noProof/>
        </w:rPr>
        <w:t xml:space="preserve"> – memory unit generics</w:t>
      </w:r>
      <w:bookmarkEnd w:id="307"/>
      <w:bookmarkEnd w:id="308"/>
    </w:p>
    <w:p w:rsidR="0081328B" w:rsidRDefault="0081328B" w:rsidP="003866F3">
      <w:pPr>
        <w:bidi w:val="0"/>
      </w:pPr>
    </w:p>
    <w:p w:rsidR="0081328B" w:rsidRDefault="0081328B" w:rsidP="0081328B">
      <w:pPr>
        <w:bidi w:val="0"/>
      </w:pPr>
    </w:p>
    <w:p w:rsidR="00272D6A" w:rsidRDefault="00272D6A"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F97EE3" w:rsidP="0081328B">
      <w:pPr>
        <w:pStyle w:val="a9"/>
        <w:bidi w:val="0"/>
        <w:jc w:val="center"/>
      </w:pPr>
      <w:r>
        <w:fldChar w:fldCharType="begin"/>
      </w:r>
      <w:r w:rsidR="0081328B">
        <w:instrText xml:space="preserve"> SEQ </w:instrText>
      </w:r>
      <w:r w:rsidR="0081328B">
        <w:rPr>
          <w:rtl/>
        </w:rPr>
        <w:instrText>טבלה</w:instrText>
      </w:r>
      <w:r w:rsidR="0081328B">
        <w:instrText xml:space="preserve"> \* ARABIC </w:instrText>
      </w:r>
      <w:r>
        <w:fldChar w:fldCharType="separate"/>
      </w:r>
      <w:bookmarkStart w:id="309" w:name="_Toc370066028"/>
      <w:bookmarkStart w:id="310" w:name="_Toc370066468"/>
      <w:r w:rsidR="0081328B">
        <w:rPr>
          <w:noProof/>
        </w:rPr>
        <w:t>24</w:t>
      </w:r>
      <w:r>
        <w:fldChar w:fldCharType="end"/>
      </w:r>
      <w:r w:rsidR="0081328B" w:rsidRPr="003F4874">
        <w:rPr>
          <w:noProof/>
        </w:rPr>
        <w:t>Table 23 – memory unit signals</w:t>
      </w:r>
      <w:bookmarkEnd w:id="309"/>
      <w:bookmarkEnd w:id="310"/>
    </w:p>
    <w:p w:rsidR="00F9373C" w:rsidRDefault="00F9373C" w:rsidP="00F42E09">
      <w:pPr>
        <w:bidi w:val="0"/>
      </w:pPr>
      <w:r>
        <w:t xml:space="preserve">Number of RAM's determine be the formula:  </w:t>
      </w:r>
    </w:p>
    <w:commentRangeStart w:id="311"/>
    <w:p w:rsidR="00272D6A" w:rsidRDefault="00F9373C" w:rsidP="00F9373C">
      <w:pPr>
        <w:pStyle w:val="a9"/>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4" o:title=""/>
          </v:shape>
          <o:OLEObject Type="Embed" ProgID="Equation.DSMT4" ShapeID="_x0000_i1025" DrawAspect="Content" ObjectID="_1449790486" r:id="rId55"/>
        </w:object>
      </w:r>
      <w:commentRangeEnd w:id="311"/>
      <w:r w:rsidR="00A11BED">
        <w:rPr>
          <w:rStyle w:val="af2"/>
          <w:rtl/>
        </w:rPr>
        <w:commentReference w:id="311"/>
      </w:r>
    </w:p>
    <w:p w:rsidR="00F9373C" w:rsidRDefault="00F9373C" w:rsidP="00F9373C">
      <w:pPr>
        <w:pStyle w:val="a9"/>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p w:rsidR="00027114" w:rsidRDefault="00911D4A" w:rsidP="004D6571">
      <w:pPr>
        <w:bidi w:val="0"/>
        <w:rPr>
          <w:ins w:id="312" w:author="MOSHE PORIAN" w:date="2013-10-20T23:00:00Z"/>
        </w:rPr>
      </w:pPr>
      <w:commentRangeStart w:id="313"/>
      <w:r>
        <w:rPr>
          <w:noProof/>
        </w:rPr>
        <mc:AlternateContent>
          <mc:Choice Requires="wpg">
            <w:drawing>
              <wp:anchor distT="0" distB="0" distL="114300" distR="114300" simplePos="0" relativeHeight="251703296" behindDoc="0" locked="0" layoutInCell="1" allowOverlap="1" wp14:anchorId="67C16159" wp14:editId="00C089CC">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3C75BD" w:rsidRDefault="003C75BD" w:rsidP="00ED203C">
                              <w:pPr>
                                <w:jc w:val="center"/>
                              </w:pPr>
                              <w:r>
                                <w:t>RAM SIMPLE</w:t>
                              </w:r>
                            </w:p>
                            <w:p w:rsidR="003C75BD" w:rsidRDefault="003C75BD"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C75BD" w:rsidRDefault="003C75BD"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8"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">
                <v:rect id="Rectangle 63" o:spid="_x0000_s1039"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40"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3C75BD" w:rsidRDefault="003C75BD" w:rsidP="00ED203C">
                        <w:pPr>
                          <w:jc w:val="center"/>
                        </w:pPr>
                        <w:r>
                          <w:t>RAM SIMPLE</w:t>
                        </w:r>
                      </w:p>
                    </w:txbxContent>
                  </v:textbox>
                </v:roundrect>
                <v:roundrect id="_x0000_s1041"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roundrect id="_x0000_s1042"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roundrect id="_x0000_s1043"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pPr>
                      </w:p>
                    </w:txbxContent>
                  </v:textbox>
                </v:roundrect>
                <v:roundrect id="_x0000_s1044"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roundrect id="_x0000_s1045"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roundrect id="_x0000_s1046"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pPr>
                      </w:p>
                    </w:txbxContent>
                  </v:textbox>
                </v:roundrect>
                <v:roundrect id="_x0000_s1047"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roundrect id="_x0000_s1048"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3C75BD" w:rsidRDefault="003C75BD" w:rsidP="00ED203C">
                        <w:pPr>
                          <w:jc w:val="center"/>
                        </w:pPr>
                        <w:r>
                          <w:t>RAM SIMPLE</w:t>
                        </w:r>
                      </w:p>
                      <w:p w:rsidR="003C75BD" w:rsidRDefault="003C75BD" w:rsidP="00ED203C">
                        <w:pPr>
                          <w:jc w:val="center"/>
                          <w:rPr>
                            <w:rtl/>
                          </w:rPr>
                        </w:pPr>
                      </w:p>
                    </w:txbxContent>
                  </v:textbox>
                </v:roundrect>
                <v:shape id="תיבת טקסט 3165" o:spid="_x0000_s1049"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3C75BD" w:rsidRDefault="003C75BD" w:rsidP="00911D4A">
                        <w:pPr>
                          <w:jc w:val="center"/>
                        </w:pPr>
                        <w:r>
                          <w:t>GENERIC RAM</w:t>
                        </w:r>
                      </w:p>
                    </w:txbxContent>
                  </v:textbox>
                </v:shape>
              </v:group>
            </w:pict>
          </mc:Fallback>
        </mc:AlternateContent>
      </w:r>
      <w:commentRangeEnd w:id="313"/>
      <w:r w:rsidR="004D6571">
        <w:rPr>
          <w:rStyle w:val="af2"/>
        </w:rPr>
        <w:commentReference w:id="313"/>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ins w:id="314" w:author="MOSHE PORIAN" w:date="2013-10-20T23:00:00Z">
        <w:r w:rsidR="00027114">
          <w:br w:type="page"/>
        </w:r>
      </w:ins>
    </w:p>
    <w:p w:rsidR="00D83C94" w:rsidRDefault="00D663E4" w:rsidP="00F9373C">
      <w:pPr>
        <w:bidi w:val="0"/>
      </w:pPr>
      <w:commentRangeStart w:id="315"/>
      <w:r>
        <w:lastRenderedPageBreak/>
        <w:t>Internal logic analyzer core top</w:t>
      </w:r>
      <w:commentRangeEnd w:id="315"/>
      <w:r w:rsidR="00630796">
        <w:rPr>
          <w:rStyle w:val="af2"/>
        </w:rPr>
        <w:commentReference w:id="315"/>
      </w:r>
    </w:p>
    <w:p w:rsidR="008C69FF" w:rsidRDefault="008C69FF" w:rsidP="008C69FF">
      <w:pPr>
        <w:bidi w:val="0"/>
      </w:pPr>
      <w:commentRangeStart w:id="316"/>
      <w:r>
        <w:t>Generic table</w:t>
      </w:r>
      <w:commentRangeEnd w:id="316"/>
      <w:r w:rsidR="00630796">
        <w:rPr>
          <w:rStyle w:val="af2"/>
        </w:rPr>
        <w:commentReference w:id="316"/>
      </w:r>
    </w:p>
    <w:tbl>
      <w:tblPr>
        <w:tblStyle w:val="aa"/>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43617D" w:rsidP="0043617D">
      <w:pPr>
        <w:bidi w:val="0"/>
      </w:pPr>
    </w:p>
    <w:p w:rsidR="00703460" w:rsidRDefault="00703460" w:rsidP="00703460">
      <w:pPr>
        <w:bidi w:val="0"/>
      </w:pPr>
    </w:p>
    <w:p w:rsidR="00703460" w:rsidRDefault="00703460" w:rsidP="00703460">
      <w:pPr>
        <w:bidi w:val="0"/>
      </w:pPr>
      <w:commentRangeStart w:id="317"/>
      <w:r>
        <w:lastRenderedPageBreak/>
        <w:t>Signals table</w:t>
      </w:r>
      <w:commentRangeEnd w:id="317"/>
      <w:r w:rsidR="00630796">
        <w:rPr>
          <w:rStyle w:val="af2"/>
        </w:rPr>
        <w:commentReference w:id="317"/>
      </w:r>
    </w:p>
    <w:tbl>
      <w:tblPr>
        <w:tblStyle w:val="aa"/>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703460" w:rsidP="00703460">
      <w:pPr>
        <w:bidi w:val="0"/>
      </w:pPr>
    </w:p>
    <w:p w:rsidR="00630796" w:rsidRDefault="00630796" w:rsidP="00630796">
      <w:pPr>
        <w:bidi w:val="0"/>
      </w:pPr>
    </w:p>
    <w:p w:rsidR="00630796" w:rsidRDefault="00630796" w:rsidP="00630796">
      <w:pPr>
        <w:bidi w:val="0"/>
      </w:pPr>
    </w:p>
    <w:p w:rsidR="00630796" w:rsidDel="00027114" w:rsidRDefault="00630796" w:rsidP="00630796">
      <w:pPr>
        <w:bidi w:val="0"/>
        <w:rPr>
          <w:del w:id="318" w:author="MOSHE PORIAN" w:date="2013-10-20T23:00:00Z"/>
        </w:rPr>
      </w:pPr>
    </w:p>
    <w:p w:rsidR="00F9373C" w:rsidRDefault="00D83C94" w:rsidP="00D83C94">
      <w:pPr>
        <w:pStyle w:val="1"/>
        <w:bidi w:val="0"/>
      </w:pPr>
      <w:bookmarkStart w:id="319" w:name="_Toc370059097"/>
      <w:bookmarkStart w:id="320" w:name="_Toc370059250"/>
      <w:bookmarkStart w:id="321" w:name="_Toc370066535"/>
      <w:r>
        <w:t>4</w:t>
      </w:r>
      <w:r>
        <w:tab/>
      </w:r>
      <w:r w:rsidR="00F9373C">
        <w:t>SIMULATIONS</w:t>
      </w:r>
      <w:bookmarkEnd w:id="319"/>
      <w:bookmarkEnd w:id="320"/>
      <w:bookmarkEnd w:id="321"/>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r>
        <w:t>-</w:t>
      </w:r>
    </w:p>
    <w:p w:rsidR="00B4202B" w:rsidRDefault="00B22FB8" w:rsidP="00B4202B">
      <w:pPr>
        <w:bidi w:val="0"/>
      </w:pPr>
      <w:r>
        <w:rPr>
          <w:noProof/>
        </w:rPr>
        <w:lastRenderedPageBreak/>
        <mc:AlternateContent>
          <mc:Choice Requires="wpc">
            <w:drawing>
              <wp:inline distT="0" distB="0" distL="0" distR="0">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56"/>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57" o:title=""/>
                  <v:path arrowok="t"/>
                </v:shape>
                <w10:wrap anchorx="page"/>
                <w10:anchorlock/>
              </v:group>
            </w:pict>
          </mc:Fallback>
        </mc:AlternateContent>
      </w:r>
    </w:p>
    <w:bookmarkStart w:id="322" w:name="_Toc370059098"/>
    <w:bookmarkStart w:id="323" w:name="_Toc370059251"/>
    <w:p w:rsidR="0081328B" w:rsidRDefault="00F97EE3" w:rsidP="0081328B">
      <w:pPr>
        <w:pStyle w:val="a9"/>
        <w:jc w:val="center"/>
        <w:rPr>
          <w:rtl/>
        </w:rPr>
      </w:pPr>
      <w:r>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fldChar w:fldCharType="separate"/>
      </w:r>
      <w:bookmarkStart w:id="324" w:name="_Toc370066029"/>
      <w:bookmarkStart w:id="325" w:name="_Toc370066469"/>
      <w:r w:rsidR="0081328B">
        <w:rPr>
          <w:noProof/>
          <w:rtl/>
        </w:rPr>
        <w:t>25</w:t>
      </w:r>
      <w:r>
        <w:fldChar w:fldCharType="end"/>
      </w:r>
      <w:r w:rsidR="0081328B" w:rsidRPr="00DC0508">
        <w:rPr>
          <w:noProof/>
        </w:rPr>
        <w:t>Table 2</w:t>
      </w:r>
      <w:r w:rsidR="0081328B">
        <w:rPr>
          <w:noProof/>
        </w:rPr>
        <w:t>5</w:t>
      </w:r>
      <w:r w:rsidR="0081328B" w:rsidRPr="00DC0508">
        <w:rPr>
          <w:noProof/>
        </w:rPr>
        <w:t>- simulations</w:t>
      </w:r>
      <w:bookmarkEnd w:id="324"/>
      <w:bookmarkEnd w:id="325"/>
    </w:p>
    <w:p w:rsidR="0081328B" w:rsidRDefault="0081328B" w:rsidP="00866C85">
      <w:pPr>
        <w:pStyle w:val="2"/>
        <w:bidi w:val="0"/>
      </w:pPr>
    </w:p>
    <w:p w:rsidR="000524DD" w:rsidRDefault="00866C85" w:rsidP="0081328B">
      <w:pPr>
        <w:pStyle w:val="2"/>
        <w:bidi w:val="0"/>
      </w:pPr>
      <w:bookmarkStart w:id="326" w:name="_Toc370066536"/>
      <w:r>
        <w:t>4.1</w:t>
      </w:r>
      <w:r>
        <w:tab/>
      </w:r>
      <w:r w:rsidR="006875EF">
        <w:t>Description:</w:t>
      </w:r>
      <w:bookmarkEnd w:id="322"/>
      <w:bookmarkEnd w:id="323"/>
      <w:bookmarkEnd w:id="326"/>
    </w:p>
    <w:p w:rsidR="006875EF" w:rsidRPr="00CA7F70" w:rsidRDefault="006875EF" w:rsidP="00CA7F70">
      <w:pPr>
        <w:pStyle w:val="a9"/>
        <w:numPr>
          <w:ilvl w:val="0"/>
          <w:numId w:val="22"/>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a9"/>
        <w:bidi w:val="0"/>
        <w:rPr>
          <w:rFonts w:cstheme="minorHAnsi"/>
          <w:color w:val="000000"/>
          <w:shd w:val="clear" w:color="auto" w:fill="FFFFFF"/>
        </w:rPr>
      </w:pPr>
    </w:p>
    <w:p w:rsidR="00CA7F70" w:rsidRDefault="00CA7F70" w:rsidP="00CA7F70">
      <w:pPr>
        <w:pStyle w:val="a9"/>
        <w:numPr>
          <w:ilvl w:val="0"/>
          <w:numId w:val="22"/>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a9"/>
        <w:bidi w:val="0"/>
      </w:pPr>
    </w:p>
    <w:p w:rsidR="00CA7F70" w:rsidRDefault="00CA7F70" w:rsidP="00CA7F70">
      <w:pPr>
        <w:pStyle w:val="a9"/>
        <w:numPr>
          <w:ilvl w:val="0"/>
          <w:numId w:val="22"/>
        </w:numPr>
        <w:bidi w:val="0"/>
      </w:pPr>
      <w:r>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CA7F70">
      <w:pPr>
        <w:pStyle w:val="a9"/>
        <w:numPr>
          <w:ilvl w:val="0"/>
          <w:numId w:val="22"/>
        </w:numPr>
        <w:bidi w:val="0"/>
      </w:pPr>
      <w:r>
        <w:t>In this simulation we check two trigger positions that are not complete, 15% and 85%.</w:t>
      </w:r>
    </w:p>
    <w:p w:rsidR="00CA7F70" w:rsidRDefault="00CA7F70" w:rsidP="00CA7F70">
      <w:pPr>
        <w:pStyle w:val="a9"/>
        <w:bidi w:val="0"/>
      </w:pPr>
      <w:r>
        <w:t xml:space="preserve">We also change the trigger type, from 'zeroes' (3 low in a row) in the first one to rise in the second. </w:t>
      </w:r>
    </w:p>
    <w:p w:rsidR="00CA7F70" w:rsidRDefault="00CA7F70" w:rsidP="00CA7F70">
      <w:pPr>
        <w:pStyle w:val="a9"/>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a9"/>
        <w:bidi w:val="0"/>
      </w:pPr>
    </w:p>
    <w:p w:rsidR="00CA7F70" w:rsidRDefault="00CA7F70" w:rsidP="00CA7F70">
      <w:pPr>
        <w:pStyle w:val="a9"/>
        <w:numPr>
          <w:ilvl w:val="0"/>
          <w:numId w:val="22"/>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7F1331">
      <w:pPr>
        <w:pStyle w:val="a9"/>
        <w:numPr>
          <w:ilvl w:val="0"/>
          <w:numId w:val="22"/>
        </w:numPr>
        <w:bidi w:val="0"/>
      </w:pPr>
      <w:r>
        <w:lastRenderedPageBreak/>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C70640">
      <w:pPr>
        <w:pStyle w:val="a9"/>
        <w:numPr>
          <w:ilvl w:val="0"/>
          <w:numId w:val="22"/>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A40CBC">
      <w:pPr>
        <w:pStyle w:val="a9"/>
        <w:numPr>
          <w:ilvl w:val="0"/>
          <w:numId w:val="22"/>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a9"/>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a9"/>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proofErr w:type="spellStart"/>
      <w:r w:rsidRPr="00D50694">
        <w:t>record_depth_g</w:t>
      </w:r>
      <w:proofErr w:type="spellEnd"/>
      <w:r>
        <w:t>=5).</w:t>
      </w:r>
    </w:p>
    <w:p w:rsidR="006140BB" w:rsidRDefault="00F05FF3" w:rsidP="006140BB">
      <w:pPr>
        <w:pStyle w:val="a9"/>
        <w:numPr>
          <w:ilvl w:val="0"/>
          <w:numId w:val="22"/>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a9"/>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313B46">
      <w:pPr>
        <w:pStyle w:val="a9"/>
        <w:numPr>
          <w:ilvl w:val="0"/>
          <w:numId w:val="22"/>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0308C1">
      <w:pPr>
        <w:pStyle w:val="a9"/>
        <w:numPr>
          <w:ilvl w:val="0"/>
          <w:numId w:val="22"/>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955E3F">
      <w:pPr>
        <w:pStyle w:val="a9"/>
        <w:numPr>
          <w:ilvl w:val="0"/>
          <w:numId w:val="22"/>
        </w:numPr>
        <w:bidi w:val="0"/>
      </w:pPr>
      <w:r>
        <w:t xml:space="preserve">We check the change in RESET signal that is now active low. At first we configure the system, rise trigger and after few samples we enable RESET signal and configure the 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955E3F">
      <w:pPr>
        <w:pStyle w:val="a9"/>
        <w:numPr>
          <w:ilvl w:val="0"/>
          <w:numId w:val="22"/>
        </w:numPr>
        <w:bidi w:val="0"/>
      </w:pPr>
      <w:r>
        <w:t xml:space="preserve">From this simulation on we </w:t>
      </w:r>
      <w:r w:rsidR="006F4E47">
        <w:t xml:space="preserve">replace the generic of address width </w:t>
      </w:r>
      <w:proofErr w:type="spellStart"/>
      <w:r w:rsidR="006F4E47" w:rsidRPr="00714D8A">
        <w:t>Add_width_</w:t>
      </w:r>
      <w:proofErr w:type="gramStart"/>
      <w:r w:rsidR="006F4E47" w:rsidRPr="00714D8A">
        <w:t>g</w:t>
      </w:r>
      <w:proofErr w:type="spellEnd"/>
      <w:r w:rsidR="006F4E47">
        <w:rPr>
          <w:rFonts w:hint="cs"/>
          <w:rtl/>
        </w:rPr>
        <w:t xml:space="preserve"> </w:t>
      </w:r>
      <w:r w:rsidR="006F4E47">
        <w:t xml:space="preserve"> by</w:t>
      </w:r>
      <w:proofErr w:type="gramEnd"/>
      <w:r w:rsidR="006F4E47">
        <w:t xml:space="preserve"> the generic </w:t>
      </w:r>
      <w:proofErr w:type="spellStart"/>
      <w:r w:rsidR="006F4E47" w:rsidRPr="00D50694">
        <w:t>record_depth_g</w:t>
      </w:r>
      <w:proofErr w:type="spellEnd"/>
      <w:r w:rsidR="006F4E47">
        <w:t>.</w:t>
      </w:r>
    </w:p>
    <w:p w:rsidR="00BC6C07" w:rsidRDefault="00BC6C07" w:rsidP="00BC6C07">
      <w:pPr>
        <w:pStyle w:val="a9"/>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BC6C07">
      <w:pPr>
        <w:pStyle w:val="a9"/>
        <w:numPr>
          <w:ilvl w:val="0"/>
          <w:numId w:val="22"/>
        </w:numPr>
        <w:bidi w:val="0"/>
      </w:pPr>
      <w:r>
        <w:t xml:space="preserve">In this simulation we compare the number of signals entering the BUS width' i.e. </w:t>
      </w:r>
    </w:p>
    <w:p w:rsidR="00FB3C88" w:rsidRDefault="00FD3837" w:rsidP="00A40CBC">
      <w:pPr>
        <w:pStyle w:val="a9"/>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FB3C88">
      <w:pPr>
        <w:pStyle w:val="a9"/>
        <w:numPr>
          <w:ilvl w:val="0"/>
          <w:numId w:val="22"/>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3E688D">
      <w:pPr>
        <w:pStyle w:val="a9"/>
        <w:numPr>
          <w:ilvl w:val="0"/>
          <w:numId w:val="22"/>
        </w:numPr>
        <w:bidi w:val="0"/>
      </w:pPr>
      <w:r>
        <w:lastRenderedPageBreak/>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F32DEC">
      <w:pPr>
        <w:pStyle w:val="a9"/>
        <w:numPr>
          <w:ilvl w:val="0"/>
          <w:numId w:val="22"/>
        </w:numPr>
        <w:bidi w:val="0"/>
      </w:pPr>
      <w:r>
        <w:t xml:space="preserve">In this simulation BUS width is still smaller than the number of sampled signals, but now we have enlarged the saved data width. </w:t>
      </w:r>
    </w:p>
    <w:p w:rsidR="00F32DEC" w:rsidRDefault="00F32DEC" w:rsidP="00F32DEC">
      <w:pPr>
        <w:numPr>
          <w:ilvl w:val="0"/>
          <w:numId w:val="23"/>
        </w:numPr>
        <w:bidi w:val="0"/>
        <w:spacing w:before="100" w:beforeAutospacing="1" w:after="100" w:afterAutospacing="1" w:line="240" w:lineRule="auto"/>
        <w:rPr>
          <w:color w:val="000000"/>
          <w:sz w:val="27"/>
          <w:szCs w:val="27"/>
        </w:rPr>
      </w:pPr>
      <w:r>
        <w:t xml:space="preserve">For more information: </w:t>
      </w:r>
      <w:hyperlink r:id="rId58" w:history="1">
        <w:r>
          <w:rPr>
            <w:rStyle w:val="Hyperlink"/>
          </w:rPr>
          <w:t>http://moran-zvika-project.googlecode.com/svn/trunk/Documentation/</w:t>
        </w:r>
      </w:hyperlink>
      <w:r w:rsidRPr="00F32DEC">
        <w:rPr>
          <w:rStyle w:val="Hyperlink"/>
        </w:rPr>
        <w:t xml:space="preserve"> </w:t>
      </w:r>
      <w:hyperlink r:id="rId59" w:history="1">
        <w:r w:rsidRPr="00F32DEC">
          <w:rPr>
            <w:rStyle w:val="Hyperlink"/>
            <w:rtl/>
          </w:rPr>
          <w:t>סימולציות</w:t>
        </w:r>
        <w:r w:rsidRPr="00F32DEC">
          <w:rPr>
            <w:rStyle w:val="Hyperlink"/>
          </w:rPr>
          <w:t xml:space="preserve"> internal_logic_ananlyzer_core_top.docx</w:t>
        </w:r>
      </w:hyperlink>
    </w:p>
    <w:p w:rsidR="00F32DEC" w:rsidRDefault="00F32DEC" w:rsidP="00F32DEC">
      <w:pPr>
        <w:pStyle w:val="a9"/>
        <w:bidi w:val="0"/>
      </w:pPr>
    </w:p>
    <w:p w:rsidR="00BC3172" w:rsidRDefault="00D83C94" w:rsidP="00866C85">
      <w:pPr>
        <w:pStyle w:val="2"/>
        <w:bidi w:val="0"/>
      </w:pPr>
      <w:bookmarkStart w:id="327" w:name="_Toc370059099"/>
      <w:bookmarkStart w:id="328" w:name="_Toc370059252"/>
      <w:bookmarkStart w:id="329" w:name="_Toc370066537"/>
      <w:r>
        <w:t>4.</w:t>
      </w:r>
      <w:r w:rsidR="00866C85">
        <w:t>2</w:t>
      </w:r>
      <w:r>
        <w:tab/>
      </w:r>
      <w:r w:rsidR="00BC3172">
        <w:t>EXAMPLE:</w:t>
      </w:r>
      <w:bookmarkEnd w:id="327"/>
      <w:bookmarkEnd w:id="328"/>
      <w:bookmarkEnd w:id="329"/>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983732" w:rsidRDefault="00983732" w:rsidP="00983732">
      <w:pPr>
        <w:keepNext/>
        <w:bidi w:val="0"/>
      </w:pPr>
    </w:p>
    <w:p w:rsidR="00983732" w:rsidRDefault="00F97EE3" w:rsidP="00983732">
      <w:pPr>
        <w:pStyle w:val="af"/>
        <w:jc w:val="center"/>
      </w:pPr>
      <w:r>
        <w:rPr>
          <w:rtl/>
        </w:rPr>
        <w:fldChar w:fldCharType="begin"/>
      </w:r>
      <w:r w:rsidR="00983732">
        <w:rPr>
          <w:rtl/>
        </w:rPr>
        <w:instrText xml:space="preserve"> </w:instrText>
      </w:r>
      <w:r w:rsidR="00983732">
        <w:instrText>SEQ</w:instrText>
      </w:r>
      <w:r w:rsidR="00983732">
        <w:rPr>
          <w:rtl/>
        </w:rPr>
        <w:instrText xml:space="preserve"> איור \* </w:instrText>
      </w:r>
      <w:r w:rsidR="00983732">
        <w:instrText>ARABIC</w:instrText>
      </w:r>
      <w:r w:rsidR="00983732">
        <w:rPr>
          <w:rtl/>
        </w:rPr>
        <w:instrText xml:space="preserve"> </w:instrText>
      </w:r>
      <w:r>
        <w:rPr>
          <w:rtl/>
        </w:rPr>
        <w:fldChar w:fldCharType="separate"/>
      </w:r>
      <w:bookmarkStart w:id="330" w:name="_Toc370063046"/>
      <w:bookmarkStart w:id="331" w:name="_Toc370063440"/>
      <w:bookmarkStart w:id="332" w:name="_Toc370066389"/>
      <w:r w:rsidR="00260818">
        <w:rPr>
          <w:noProof/>
          <w:rtl/>
        </w:rPr>
        <w:t>23</w:t>
      </w:r>
      <w:r>
        <w:rPr>
          <w:rtl/>
        </w:rPr>
        <w:fldChar w:fldCharType="end"/>
      </w:r>
      <w:r w:rsidR="00983732" w:rsidRPr="000313D8">
        <w:rPr>
          <w:noProof/>
        </w:rPr>
        <w:t>Figure 2</w:t>
      </w:r>
      <w:r w:rsidR="00983732">
        <w:rPr>
          <w:noProof/>
        </w:rPr>
        <w:t>3</w:t>
      </w:r>
      <w:r w:rsidR="00983732" w:rsidRPr="000313D8">
        <w:rPr>
          <w:noProof/>
        </w:rPr>
        <w:t>-simulation</w:t>
      </w:r>
      <w:r w:rsidR="00983732">
        <w:rPr>
          <w:noProof/>
        </w:rPr>
        <w:t>(1)</w:t>
      </w:r>
      <w:bookmarkEnd w:id="330"/>
      <w:bookmarkEnd w:id="331"/>
      <w:bookmarkEnd w:id="332"/>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866C85" w:rsidRDefault="00F97EE3" w:rsidP="00FC5967">
      <w:pPr>
        <w:pStyle w:val="af"/>
        <w:bidi w:val="0"/>
        <w:jc w:val="center"/>
      </w:pPr>
      <w:r>
        <w:fldChar w:fldCharType="begin"/>
      </w:r>
      <w:r w:rsidR="00FC5967">
        <w:instrText xml:space="preserve"> SEQ </w:instrText>
      </w:r>
      <w:r w:rsidR="00FC5967">
        <w:rPr>
          <w:rtl/>
        </w:rPr>
        <w:instrText>איור</w:instrText>
      </w:r>
      <w:r w:rsidR="00FC5967">
        <w:instrText xml:space="preserve"> \* ARABIC </w:instrText>
      </w:r>
      <w:r>
        <w:fldChar w:fldCharType="separate"/>
      </w:r>
      <w:bookmarkStart w:id="333" w:name="_Toc370063441"/>
      <w:bookmarkStart w:id="334" w:name="_Toc370066390"/>
      <w:proofErr w:type="gramStart"/>
      <w:r w:rsidR="00260818">
        <w:rPr>
          <w:noProof/>
        </w:rPr>
        <w:t>24</w:t>
      </w:r>
      <w:r>
        <w:fldChar w:fldCharType="end"/>
      </w:r>
      <w:r w:rsidR="00FC5967" w:rsidRPr="0029321E">
        <w:rPr>
          <w:noProof/>
        </w:rPr>
        <w:t>Figure 2</w:t>
      </w:r>
      <w:r w:rsidR="00FC5967">
        <w:rPr>
          <w:noProof/>
        </w:rPr>
        <w:t>4</w:t>
      </w:r>
      <w:r w:rsidR="00FC5967" w:rsidRPr="0029321E">
        <w:rPr>
          <w:noProof/>
        </w:rPr>
        <w:t>-simulation</w:t>
      </w:r>
      <w:proofErr w:type="gramEnd"/>
      <w:r w:rsidR="00FC5967">
        <w:rPr>
          <w:noProof/>
        </w:rPr>
        <w:t xml:space="preserve"> (2)</w:t>
      </w:r>
      <w:bookmarkEnd w:id="333"/>
      <w:bookmarkEnd w:id="334"/>
    </w:p>
    <w:p w:rsidR="00D772CB" w:rsidRPr="00D772CB" w:rsidRDefault="00D772CB" w:rsidP="00866C85">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FC5967" w:rsidP="00FC5967">
      <w:pPr>
        <w:keepNext/>
        <w:bidi w:val="0"/>
        <w:jc w:val="center"/>
      </w:pPr>
    </w:p>
    <w:p w:rsidR="00FC5967" w:rsidRDefault="00F97EE3" w:rsidP="00FC5967">
      <w:pPr>
        <w:pStyle w:val="af"/>
        <w:jc w:val="center"/>
      </w:pPr>
      <w:r>
        <w:rPr>
          <w:rtl/>
        </w:rPr>
        <w:fldChar w:fldCharType="begin"/>
      </w:r>
      <w:r w:rsidR="00FC5967">
        <w:rPr>
          <w:rtl/>
        </w:rPr>
        <w:instrText xml:space="preserve"> </w:instrText>
      </w:r>
      <w:r w:rsidR="00FC5967">
        <w:instrText>SEQ</w:instrText>
      </w:r>
      <w:r w:rsidR="00FC5967">
        <w:rPr>
          <w:rtl/>
        </w:rPr>
        <w:instrText xml:space="preserve"> איור \* </w:instrText>
      </w:r>
      <w:r w:rsidR="00FC5967">
        <w:instrText>ARABIC</w:instrText>
      </w:r>
      <w:r w:rsidR="00FC5967">
        <w:rPr>
          <w:rtl/>
        </w:rPr>
        <w:instrText xml:space="preserve"> </w:instrText>
      </w:r>
      <w:r>
        <w:rPr>
          <w:rtl/>
        </w:rPr>
        <w:fldChar w:fldCharType="separate"/>
      </w:r>
      <w:bookmarkStart w:id="335" w:name="_Toc370063442"/>
      <w:bookmarkStart w:id="336" w:name="_Toc370066391"/>
      <w:r w:rsidR="00260818">
        <w:rPr>
          <w:noProof/>
          <w:rtl/>
        </w:rPr>
        <w:t>25</w:t>
      </w:r>
      <w:r>
        <w:rPr>
          <w:rtl/>
        </w:rPr>
        <w:fldChar w:fldCharType="end"/>
      </w:r>
      <w:r w:rsidR="00FC5967">
        <w:rPr>
          <w:noProof/>
        </w:rPr>
        <w:t>Figure 25</w:t>
      </w:r>
      <w:r w:rsidR="00FC5967" w:rsidRPr="002D3823">
        <w:rPr>
          <w:noProof/>
        </w:rPr>
        <w:t>-simulation (</w:t>
      </w:r>
      <w:r w:rsidR="00FC5967">
        <w:rPr>
          <w:noProof/>
        </w:rPr>
        <w:t>3</w:t>
      </w:r>
      <w:r w:rsidR="00FC5967" w:rsidRPr="002D3823">
        <w:rPr>
          <w:noProof/>
        </w:rPr>
        <w:t>)</w:t>
      </w:r>
      <w:bookmarkEnd w:id="335"/>
      <w:bookmarkEnd w:id="336"/>
    </w:p>
    <w:p w:rsidR="0020157A" w:rsidRPr="00D772CB" w:rsidRDefault="00CA71FA" w:rsidP="00FC5967">
      <w:pPr>
        <w:bidi w:val="0"/>
      </w:pPr>
      <w:r w:rsidRPr="00D772CB">
        <w:t>After that all the relevant data has being sent out, read controller finish working</w:t>
      </w:r>
      <w:r w:rsidR="00D772CB">
        <w:t xml:space="preserve">. </w:t>
      </w:r>
      <w:r w:rsidRPr="00D772CB">
        <w:t>We can now configure a new and different simulation</w:t>
      </w:r>
    </w:p>
    <w:p w:rsidR="0020157A" w:rsidRDefault="00D772CB" w:rsidP="00D772CB">
      <w:pPr>
        <w:bidi w:val="0"/>
      </w:pPr>
      <w:r w:rsidRPr="00D772CB">
        <w:rPr>
          <w:noProof/>
        </w:rPr>
        <w:lastRenderedPageBreak/>
        <w:drawing>
          <wp:inline distT="0" distB="0" distL="0" distR="0">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F97EE3" w:rsidP="00FC5967">
      <w:pPr>
        <w:pStyle w:val="af"/>
        <w:bidi w:val="0"/>
        <w:jc w:val="center"/>
      </w:pPr>
      <w:r>
        <w:fldChar w:fldCharType="begin"/>
      </w:r>
      <w:r w:rsidR="00FC5967">
        <w:instrText xml:space="preserve"> SEQ </w:instrText>
      </w:r>
      <w:r w:rsidR="00FC5967">
        <w:rPr>
          <w:rtl/>
        </w:rPr>
        <w:instrText>איור</w:instrText>
      </w:r>
      <w:r w:rsidR="00FC5967">
        <w:instrText xml:space="preserve"> \* ARABIC </w:instrText>
      </w:r>
      <w:r>
        <w:fldChar w:fldCharType="separate"/>
      </w:r>
      <w:bookmarkStart w:id="337" w:name="_Toc370063443"/>
      <w:bookmarkStart w:id="338" w:name="_Toc370066392"/>
      <w:proofErr w:type="gramStart"/>
      <w:r w:rsidR="00260818">
        <w:rPr>
          <w:noProof/>
        </w:rPr>
        <w:t>26</w:t>
      </w:r>
      <w:r>
        <w:fldChar w:fldCharType="end"/>
      </w:r>
      <w:r w:rsidR="00FC5967" w:rsidRPr="00A96767">
        <w:rPr>
          <w:noProof/>
        </w:rPr>
        <w:t>Figure 2</w:t>
      </w:r>
      <w:r w:rsidR="00FC5967">
        <w:rPr>
          <w:noProof/>
        </w:rPr>
        <w:t>6</w:t>
      </w:r>
      <w:r w:rsidR="00FC5967" w:rsidRPr="00A96767">
        <w:rPr>
          <w:noProof/>
        </w:rPr>
        <w:t>-simulation</w:t>
      </w:r>
      <w:proofErr w:type="gramEnd"/>
      <w:r w:rsidR="00FC5967" w:rsidRPr="00A96767">
        <w:rPr>
          <w:noProof/>
        </w:rPr>
        <w:t xml:space="preserve"> (</w:t>
      </w:r>
      <w:r w:rsidR="00FC5967">
        <w:rPr>
          <w:noProof/>
        </w:rPr>
        <w:t>4</w:t>
      </w:r>
      <w:r w:rsidR="00FC5967" w:rsidRPr="00A96767">
        <w:rPr>
          <w:noProof/>
        </w:rPr>
        <w:t>)</w:t>
      </w:r>
      <w:bookmarkEnd w:id="337"/>
      <w:bookmarkEnd w:id="338"/>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866C85" w:rsidP="00866C85">
      <w:pPr>
        <w:pStyle w:val="1"/>
        <w:bidi w:val="0"/>
      </w:pPr>
      <w:bookmarkStart w:id="339" w:name="_Toc370059100"/>
      <w:bookmarkStart w:id="340" w:name="_Toc370059253"/>
      <w:bookmarkStart w:id="341" w:name="_Toc370066538"/>
      <w:r>
        <w:lastRenderedPageBreak/>
        <w:t>5</w:t>
      </w:r>
      <w:r>
        <w:tab/>
        <w:t>PROBLEMS AND SOLUTIONS</w:t>
      </w:r>
      <w:bookmarkEnd w:id="339"/>
      <w:bookmarkEnd w:id="340"/>
      <w:bookmarkEnd w:id="341"/>
    </w:p>
    <w:p w:rsidR="00866C85" w:rsidRPr="00866C85" w:rsidRDefault="00866C85" w:rsidP="00866C85">
      <w:pPr>
        <w:bidi w:val="0"/>
      </w:pPr>
      <w:r>
        <w:rPr>
          <w:noProof/>
        </w:rPr>
        <w:drawing>
          <wp:inline distT="0" distB="0" distL="0" distR="0">
            <wp:extent cx="6109387" cy="36337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3886" cy="3636444"/>
                    </a:xfrm>
                    <a:prstGeom prst="rect">
                      <a:avLst/>
                    </a:prstGeom>
                    <a:noFill/>
                  </pic:spPr>
                </pic:pic>
              </a:graphicData>
            </a:graphic>
          </wp:inline>
        </w:drawing>
      </w:r>
    </w:p>
    <w:p w:rsidR="004730CC" w:rsidRDefault="004730CC" w:rsidP="006B66ED">
      <w:pPr>
        <w:pStyle w:val="2"/>
        <w:numPr>
          <w:ilvl w:val="1"/>
          <w:numId w:val="20"/>
        </w:numPr>
        <w:bidi w:val="0"/>
        <w:rPr>
          <w:rFonts w:eastAsiaTheme="minorHAnsi"/>
        </w:rPr>
      </w:pPr>
      <w:bookmarkStart w:id="342" w:name="_Toc370059101"/>
      <w:bookmarkStart w:id="343" w:name="_Toc370059254"/>
      <w:bookmarkStart w:id="344" w:name="_Toc370066539"/>
      <w:r>
        <w:rPr>
          <w:rFonts w:eastAsiaTheme="minorHAnsi"/>
        </w:rPr>
        <w:lastRenderedPageBreak/>
        <w:t>EXMPLES</w:t>
      </w:r>
      <w:bookmarkEnd w:id="342"/>
      <w:bookmarkEnd w:id="343"/>
      <w:bookmarkEnd w:id="344"/>
    </w:p>
    <w:p w:rsidR="00866C85" w:rsidRPr="00866C85" w:rsidRDefault="00190026" w:rsidP="004730CC">
      <w:pPr>
        <w:pStyle w:val="1"/>
        <w:bidi w:val="0"/>
        <w:rPr>
          <w:rFonts w:asciiTheme="minorHAnsi" w:eastAsiaTheme="minorHAnsi" w:hAnsiTheme="minorHAnsi" w:cstheme="minorBidi"/>
          <w:b w:val="0"/>
          <w:bCs w:val="0"/>
          <w:color w:val="auto"/>
          <w:sz w:val="22"/>
          <w:szCs w:val="22"/>
        </w:rPr>
      </w:pPr>
      <w:bookmarkStart w:id="345" w:name="_Toc370059102"/>
      <w:bookmarkStart w:id="346" w:name="_Toc370059255"/>
      <w:bookmarkStart w:id="347" w:name="_Toc370066540"/>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After first trigger rise, the system identify another trigger rise although the data was still recorded</w:t>
      </w:r>
      <w:bookmarkEnd w:id="345"/>
      <w:bookmarkEnd w:id="346"/>
      <w:bookmarkEnd w:id="347"/>
      <w:r w:rsidR="00866C85" w:rsidRPr="00866C85">
        <w:rPr>
          <w:rFonts w:asciiTheme="minorHAnsi" w:eastAsiaTheme="minorHAnsi" w:hAnsiTheme="minorHAnsi" w:cstheme="minorBidi"/>
          <w:b w:val="0"/>
          <w:bCs w:val="0"/>
          <w:color w:val="auto"/>
          <w:sz w:val="22"/>
          <w:szCs w:val="22"/>
        </w:rPr>
        <w:t xml:space="preserve"> </w:t>
      </w:r>
    </w:p>
    <w:p w:rsidR="00866C85" w:rsidRDefault="00C26878" w:rsidP="00866C85">
      <w:pPr>
        <w:pStyle w:val="1"/>
        <w:bidi w:val="0"/>
      </w:pPr>
      <w:bookmarkStart w:id="348" w:name="_Toc370059103"/>
      <w:bookmarkStart w:id="349" w:name="_Toc370059256"/>
      <w:bookmarkStart w:id="350" w:name="_Toc370066541"/>
      <w:r>
        <w:rPr>
          <w:noProof/>
        </w:rPr>
        <w:drawing>
          <wp:inline distT="0" distB="0" distL="0" distR="0">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133975" cy="3838575"/>
                    </a:xfrm>
                    <a:prstGeom prst="rect">
                      <a:avLst/>
                    </a:prstGeom>
                  </pic:spPr>
                </pic:pic>
              </a:graphicData>
            </a:graphic>
          </wp:inline>
        </w:drawing>
      </w:r>
      <w:bookmarkEnd w:id="348"/>
      <w:bookmarkEnd w:id="349"/>
      <w:bookmarkEnd w:id="350"/>
    </w:p>
    <w:p w:rsidR="00260818" w:rsidRDefault="00F97EE3" w:rsidP="00260818">
      <w:pPr>
        <w:pStyle w:val="af"/>
        <w:bidi w:val="0"/>
        <w:jc w:val="center"/>
      </w:pPr>
      <w:r>
        <w:fldChar w:fldCharType="begin"/>
      </w:r>
      <w:r w:rsidR="00260818">
        <w:instrText xml:space="preserve"> SEQ </w:instrText>
      </w:r>
      <w:r w:rsidR="00260818">
        <w:rPr>
          <w:rtl/>
        </w:rPr>
        <w:instrText>איור</w:instrText>
      </w:r>
      <w:r w:rsidR="00260818">
        <w:instrText xml:space="preserve"> \* ARABIC </w:instrText>
      </w:r>
      <w:r>
        <w:fldChar w:fldCharType="separate"/>
      </w:r>
      <w:bookmarkStart w:id="351" w:name="_Toc370063444"/>
      <w:bookmarkStart w:id="352" w:name="_Toc370066393"/>
      <w:r w:rsidR="00260818">
        <w:rPr>
          <w:noProof/>
        </w:rPr>
        <w:t>27</w:t>
      </w:r>
      <w:r>
        <w:fldChar w:fldCharType="end"/>
      </w:r>
      <w:r w:rsidR="00260818" w:rsidRPr="00A42BA0">
        <w:rPr>
          <w:noProof/>
        </w:rPr>
        <w:t>Figure 2</w:t>
      </w:r>
      <w:r w:rsidR="00260818">
        <w:rPr>
          <w:noProof/>
        </w:rPr>
        <w:t>7</w:t>
      </w:r>
      <w:r w:rsidR="00260818" w:rsidRPr="00A42BA0">
        <w:rPr>
          <w:noProof/>
        </w:rPr>
        <w:t>-first problem simulation</w:t>
      </w:r>
      <w:bookmarkEnd w:id="351"/>
      <w:bookmarkEnd w:id="352"/>
    </w:p>
    <w:p w:rsidR="00C26878" w:rsidRPr="00C26878" w:rsidRDefault="00C26878" w:rsidP="00260818">
      <w:pPr>
        <w:bidi w:val="0"/>
      </w:pPr>
      <w:r w:rsidRPr="00C26878">
        <w:t>Problem- there was no dependency between two trigger rises</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register </w:t>
      </w:r>
    </w:p>
    <w:p w:rsidR="00C26878" w:rsidRPr="00C26878" w:rsidRDefault="00C26878" w:rsidP="00C26878">
      <w:pPr>
        <w:bidi w:val="0"/>
      </w:pPr>
      <w:r>
        <w:rPr>
          <w:noProof/>
        </w:rPr>
        <w:lastRenderedPageBreak/>
        <w:drawing>
          <wp:inline distT="0" distB="0" distL="0" distR="0">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260818" w:rsidP="00260818">
      <w:pPr>
        <w:keepNext/>
        <w:bidi w:val="0"/>
        <w:jc w:val="center"/>
      </w:pPr>
    </w:p>
    <w:p w:rsidR="00260818" w:rsidRDefault="00F97EE3" w:rsidP="00260818">
      <w:pPr>
        <w:pStyle w:val="af"/>
        <w:jc w:val="center"/>
      </w:pPr>
      <w:r>
        <w:rPr>
          <w:rtl/>
        </w:rPr>
        <w:fldChar w:fldCharType="begin"/>
      </w:r>
      <w:r w:rsidR="00260818">
        <w:rPr>
          <w:rtl/>
        </w:rPr>
        <w:instrText xml:space="preserve"> </w:instrText>
      </w:r>
      <w:r w:rsidR="00260818">
        <w:instrText>SEQ</w:instrText>
      </w:r>
      <w:r w:rsidR="00260818">
        <w:rPr>
          <w:rtl/>
        </w:rPr>
        <w:instrText xml:space="preserve"> איור \* </w:instrText>
      </w:r>
      <w:r w:rsidR="00260818">
        <w:instrText>ARABIC</w:instrText>
      </w:r>
      <w:r w:rsidR="00260818">
        <w:rPr>
          <w:rtl/>
        </w:rPr>
        <w:instrText xml:space="preserve"> </w:instrText>
      </w:r>
      <w:r>
        <w:rPr>
          <w:rtl/>
        </w:rPr>
        <w:fldChar w:fldCharType="separate"/>
      </w:r>
      <w:bookmarkStart w:id="353" w:name="_Toc370063445"/>
      <w:bookmarkStart w:id="354" w:name="_Toc370066394"/>
      <w:r w:rsidR="00260818">
        <w:rPr>
          <w:noProof/>
          <w:rtl/>
        </w:rPr>
        <w:t>28</w:t>
      </w:r>
      <w:r>
        <w:rPr>
          <w:rtl/>
        </w:rPr>
        <w:fldChar w:fldCharType="end"/>
      </w:r>
      <w:r w:rsidR="00260818" w:rsidRPr="00F85EEB">
        <w:rPr>
          <w:noProof/>
        </w:rPr>
        <w:t>Figure 2</w:t>
      </w:r>
      <w:r w:rsidR="00260818">
        <w:rPr>
          <w:noProof/>
        </w:rPr>
        <w:t>8</w:t>
      </w:r>
      <w:r w:rsidR="00260818" w:rsidRPr="00F85EEB">
        <w:rPr>
          <w:noProof/>
        </w:rPr>
        <w:t>-code solution</w:t>
      </w:r>
      <w:bookmarkEnd w:id="353"/>
      <w:bookmarkEnd w:id="354"/>
    </w:p>
    <w:p w:rsidR="006B66ED" w:rsidRDefault="006B66ED" w:rsidP="00260818">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260818" w:rsidRDefault="00F97EE3" w:rsidP="00260818">
      <w:pPr>
        <w:pStyle w:val="af"/>
        <w:jc w:val="center"/>
      </w:pPr>
      <w:r>
        <w:rPr>
          <w:rtl/>
        </w:rPr>
        <w:fldChar w:fldCharType="begin"/>
      </w:r>
      <w:r w:rsidR="00260818">
        <w:rPr>
          <w:rtl/>
        </w:rPr>
        <w:instrText xml:space="preserve"> </w:instrText>
      </w:r>
      <w:r w:rsidR="00260818">
        <w:instrText>SEQ</w:instrText>
      </w:r>
      <w:r w:rsidR="00260818">
        <w:rPr>
          <w:rtl/>
        </w:rPr>
        <w:instrText xml:space="preserve"> איור \* </w:instrText>
      </w:r>
      <w:r w:rsidR="00260818">
        <w:instrText>ARABIC</w:instrText>
      </w:r>
      <w:r w:rsidR="00260818">
        <w:rPr>
          <w:rtl/>
        </w:rPr>
        <w:instrText xml:space="preserve"> </w:instrText>
      </w:r>
      <w:r>
        <w:rPr>
          <w:rtl/>
        </w:rPr>
        <w:fldChar w:fldCharType="separate"/>
      </w:r>
      <w:bookmarkStart w:id="355" w:name="_Toc370063446"/>
      <w:bookmarkStart w:id="356" w:name="_Toc370066395"/>
      <w:r w:rsidR="00260818">
        <w:rPr>
          <w:noProof/>
          <w:rtl/>
        </w:rPr>
        <w:t>29</w:t>
      </w:r>
      <w:r>
        <w:rPr>
          <w:rtl/>
        </w:rPr>
        <w:fldChar w:fldCharType="end"/>
      </w:r>
      <w:r w:rsidR="00260818" w:rsidRPr="007F6B9C">
        <w:rPr>
          <w:noProof/>
        </w:rPr>
        <w:t>Figure 2</w:t>
      </w:r>
      <w:r w:rsidR="00260818">
        <w:rPr>
          <w:noProof/>
        </w:rPr>
        <w:t>9</w:t>
      </w:r>
      <w:r w:rsidR="00260818" w:rsidRPr="007F6B9C">
        <w:rPr>
          <w:noProof/>
        </w:rPr>
        <w:t>-second problem</w:t>
      </w:r>
      <w:bookmarkEnd w:id="355"/>
      <w:bookmarkEnd w:id="356"/>
    </w:p>
    <w:p w:rsidR="006B223A" w:rsidRPr="006B223A" w:rsidRDefault="006B223A" w:rsidP="00260818">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1"/>
        <w:bidi w:val="0"/>
      </w:pPr>
      <w:bookmarkStart w:id="357" w:name="_Toc370059104"/>
      <w:bookmarkStart w:id="358" w:name="_Toc370059257"/>
      <w:bookmarkStart w:id="359" w:name="_Toc370066542"/>
      <w:r>
        <w:rPr>
          <w:noProof/>
        </w:rPr>
        <w:lastRenderedPageBreak/>
        <w:drawing>
          <wp:inline distT="0" distB="0" distL="0" distR="0">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357"/>
      <w:bookmarkEnd w:id="358"/>
      <w:bookmarkEnd w:id="359"/>
    </w:p>
    <w:p w:rsidR="00FA5FAC" w:rsidRDefault="00F97EE3" w:rsidP="00260818">
      <w:pPr>
        <w:pStyle w:val="af"/>
        <w:bidi w:val="0"/>
        <w:jc w:val="center"/>
      </w:pPr>
      <w:r>
        <w:fldChar w:fldCharType="begin"/>
      </w:r>
      <w:r w:rsidR="00260818">
        <w:instrText xml:space="preserve"> SEQ </w:instrText>
      </w:r>
      <w:r w:rsidR="00260818">
        <w:rPr>
          <w:rtl/>
        </w:rPr>
        <w:instrText>איור</w:instrText>
      </w:r>
      <w:r w:rsidR="00260818">
        <w:instrText xml:space="preserve"> \* ARABIC </w:instrText>
      </w:r>
      <w:r>
        <w:fldChar w:fldCharType="separate"/>
      </w:r>
      <w:bookmarkStart w:id="360" w:name="_Toc370063447"/>
      <w:bookmarkStart w:id="361" w:name="_Toc370066396"/>
      <w:proofErr w:type="gramStart"/>
      <w:r w:rsidR="00260818">
        <w:rPr>
          <w:noProof/>
        </w:rPr>
        <w:t>30</w:t>
      </w:r>
      <w:r>
        <w:fldChar w:fldCharType="end"/>
      </w:r>
      <w:r w:rsidR="00260818" w:rsidRPr="007A2D11">
        <w:rPr>
          <w:noProof/>
        </w:rPr>
        <w:t xml:space="preserve">Figure </w:t>
      </w:r>
      <w:r w:rsidR="00260818">
        <w:rPr>
          <w:noProof/>
        </w:rPr>
        <w:t>30</w:t>
      </w:r>
      <w:r w:rsidR="00260818" w:rsidRPr="007A2D11">
        <w:rPr>
          <w:noProof/>
        </w:rPr>
        <w:t>-second solution</w:t>
      </w:r>
      <w:bookmarkEnd w:id="360"/>
      <w:bookmarkEnd w:id="361"/>
      <w:proofErr w:type="gramEnd"/>
    </w:p>
    <w:p w:rsidR="0017790B" w:rsidRDefault="0017790B">
      <w:pPr>
        <w:bidi w:val="0"/>
        <w:rPr>
          <w:ins w:id="362" w:author="MOSHE PORIAN" w:date="2013-10-20T23:05:00Z"/>
          <w:rFonts w:asciiTheme="majorHAnsi" w:eastAsiaTheme="majorEastAsia" w:hAnsiTheme="majorHAnsi" w:cstheme="majorBidi"/>
          <w:b/>
          <w:bCs/>
          <w:color w:val="365F91" w:themeColor="accent1" w:themeShade="BF"/>
          <w:sz w:val="28"/>
          <w:szCs w:val="28"/>
        </w:rPr>
      </w:pPr>
      <w:bookmarkStart w:id="363" w:name="_Toc370059105"/>
      <w:bookmarkStart w:id="364" w:name="_Toc370059258"/>
      <w:bookmarkStart w:id="365" w:name="_Toc370066543"/>
      <w:ins w:id="366" w:author="MOSHE PORIAN" w:date="2013-10-20T23:05:00Z">
        <w:r>
          <w:br w:type="page"/>
        </w:r>
      </w:ins>
    </w:p>
    <w:p w:rsidR="0017790B" w:rsidRDefault="0017790B" w:rsidP="00FA5FAC">
      <w:pPr>
        <w:pStyle w:val="1"/>
        <w:bidi w:val="0"/>
        <w:rPr>
          <w:ins w:id="367" w:author="MOSHE PORIAN" w:date="2013-10-20T23:05:00Z"/>
          <w:rtl/>
        </w:rPr>
      </w:pPr>
    </w:p>
    <w:p w:rsidR="00FA5FAC" w:rsidRDefault="00FA5FAC" w:rsidP="0017790B">
      <w:pPr>
        <w:pStyle w:val="1"/>
        <w:bidi w:val="0"/>
      </w:pPr>
      <w:r>
        <w:t>6</w:t>
      </w:r>
      <w:r>
        <w:tab/>
        <w:t xml:space="preserve"> </w:t>
      </w:r>
      <w:proofErr w:type="gramStart"/>
      <w:r>
        <w:t xml:space="preserve">WORKING  </w:t>
      </w:r>
      <w:ins w:id="368" w:author="MOSHE PORIAN" w:date="2013-10-20T23:05:00Z">
        <w:r w:rsidR="0017790B" w:rsidRPr="004651C1">
          <w:rPr>
            <w:rStyle w:val="apple-style-span"/>
            <w:szCs w:val="16"/>
          </w:rPr>
          <w:t>Methods</w:t>
        </w:r>
      </w:ins>
      <w:proofErr w:type="gramEnd"/>
      <w:del w:id="369" w:author="MOSHE PORIAN" w:date="2013-10-20T23:05:00Z">
        <w:r w:rsidDel="0017790B">
          <w:delText>SYSTEMS</w:delText>
        </w:r>
      </w:del>
      <w:bookmarkEnd w:id="363"/>
      <w:bookmarkEnd w:id="364"/>
      <w:bookmarkEnd w:id="365"/>
    </w:p>
    <w:p w:rsidR="00190026" w:rsidRDefault="00E23DDA" w:rsidP="00CE3006">
      <w:pPr>
        <w:pStyle w:val="2"/>
        <w:bidi w:val="0"/>
      </w:pPr>
      <w:bookmarkStart w:id="370" w:name="_Toc370059106"/>
      <w:bookmarkStart w:id="371" w:name="_Toc370059259"/>
      <w:bookmarkStart w:id="372" w:name="_Toc370066544"/>
      <w:r>
        <w:rPr>
          <w:noProof/>
        </w:rPr>
        <w:drawing>
          <wp:inline distT="0" distB="0" distL="0" distR="0">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370"/>
      <w:bookmarkEnd w:id="371"/>
      <w:bookmarkEnd w:id="372"/>
    </w:p>
    <w:p w:rsidR="00260818" w:rsidRDefault="00260818" w:rsidP="00260818">
      <w:pPr>
        <w:pStyle w:val="2"/>
        <w:bidi w:val="0"/>
      </w:pPr>
      <w:bookmarkStart w:id="373" w:name="_Toc370059107"/>
      <w:bookmarkStart w:id="374" w:name="_Toc370059260"/>
    </w:p>
    <w:p w:rsidR="00260818" w:rsidRDefault="00F97EE3" w:rsidP="00260818">
      <w:pPr>
        <w:pStyle w:val="af"/>
        <w:jc w:val="center"/>
      </w:pPr>
      <w:r>
        <w:rPr>
          <w:rtl/>
        </w:rPr>
        <w:fldChar w:fldCharType="begin"/>
      </w:r>
      <w:r w:rsidR="00260818">
        <w:rPr>
          <w:rtl/>
        </w:rPr>
        <w:instrText xml:space="preserve"> </w:instrText>
      </w:r>
      <w:r w:rsidR="00260818">
        <w:instrText>SEQ</w:instrText>
      </w:r>
      <w:r w:rsidR="00260818">
        <w:rPr>
          <w:rtl/>
        </w:rPr>
        <w:instrText xml:space="preserve"> איור \* </w:instrText>
      </w:r>
      <w:r w:rsidR="00260818">
        <w:instrText>ARABIC</w:instrText>
      </w:r>
      <w:r w:rsidR="00260818">
        <w:rPr>
          <w:rtl/>
        </w:rPr>
        <w:instrText xml:space="preserve"> </w:instrText>
      </w:r>
      <w:r>
        <w:rPr>
          <w:rtl/>
        </w:rPr>
        <w:fldChar w:fldCharType="separate"/>
      </w:r>
      <w:bookmarkStart w:id="375" w:name="_Toc370063448"/>
      <w:bookmarkStart w:id="376" w:name="_Toc370066397"/>
      <w:r w:rsidR="00260818">
        <w:rPr>
          <w:noProof/>
          <w:rtl/>
        </w:rPr>
        <w:t>31</w:t>
      </w:r>
      <w:r>
        <w:rPr>
          <w:rtl/>
        </w:rPr>
        <w:fldChar w:fldCharType="end"/>
      </w:r>
      <w:r w:rsidR="00260818" w:rsidRPr="0034027A">
        <w:rPr>
          <w:noProof/>
        </w:rPr>
        <w:t xml:space="preserve">Figure </w:t>
      </w:r>
      <w:r w:rsidR="00260818">
        <w:rPr>
          <w:noProof/>
        </w:rPr>
        <w:t>31</w:t>
      </w:r>
      <w:r w:rsidR="00260818" w:rsidRPr="0034027A">
        <w:rPr>
          <w:noProof/>
        </w:rPr>
        <w:t>-SVN</w:t>
      </w:r>
      <w:bookmarkEnd w:id="375"/>
      <w:bookmarkEnd w:id="376"/>
    </w:p>
    <w:p w:rsidR="00CE3006" w:rsidRDefault="00CE3006" w:rsidP="00260818">
      <w:pPr>
        <w:pStyle w:val="2"/>
        <w:bidi w:val="0"/>
      </w:pPr>
      <w:bookmarkStart w:id="377" w:name="_Toc370066545"/>
      <w:r>
        <w:t>6.1</w:t>
      </w:r>
      <w:r>
        <w:tab/>
        <w:t>SVN</w:t>
      </w:r>
      <w:bookmarkEnd w:id="373"/>
      <w:bookmarkEnd w:id="374"/>
      <w:bookmarkEnd w:id="377"/>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276725" cy="1590675"/>
                    </a:xfrm>
                    <a:prstGeom prst="rect">
                      <a:avLst/>
                    </a:prstGeom>
                  </pic:spPr>
                </pic:pic>
              </a:graphicData>
            </a:graphic>
          </wp:inline>
        </w:drawing>
      </w:r>
    </w:p>
    <w:p w:rsidR="00260818" w:rsidRDefault="00260818" w:rsidP="00260818">
      <w:pPr>
        <w:pStyle w:val="2"/>
        <w:bidi w:val="0"/>
        <w:jc w:val="center"/>
      </w:pPr>
      <w:bookmarkStart w:id="378" w:name="_Toc370059108"/>
      <w:bookmarkStart w:id="379" w:name="_Toc370059261"/>
    </w:p>
    <w:p w:rsidR="00260818" w:rsidRDefault="00F97EE3" w:rsidP="00260818">
      <w:pPr>
        <w:pStyle w:val="af"/>
        <w:jc w:val="center"/>
      </w:pPr>
      <w:r>
        <w:rPr>
          <w:rtl/>
        </w:rPr>
        <w:fldChar w:fldCharType="begin"/>
      </w:r>
      <w:r w:rsidR="00260818">
        <w:rPr>
          <w:rtl/>
        </w:rPr>
        <w:instrText xml:space="preserve"> </w:instrText>
      </w:r>
      <w:r w:rsidR="00260818">
        <w:instrText>SEQ</w:instrText>
      </w:r>
      <w:r w:rsidR="00260818">
        <w:rPr>
          <w:rtl/>
        </w:rPr>
        <w:instrText xml:space="preserve"> איור \* </w:instrText>
      </w:r>
      <w:r w:rsidR="00260818">
        <w:instrText>ARABIC</w:instrText>
      </w:r>
      <w:r w:rsidR="00260818">
        <w:rPr>
          <w:rtl/>
        </w:rPr>
        <w:instrText xml:space="preserve"> </w:instrText>
      </w:r>
      <w:r>
        <w:rPr>
          <w:rtl/>
        </w:rPr>
        <w:fldChar w:fldCharType="separate"/>
      </w:r>
      <w:bookmarkStart w:id="380" w:name="_Toc370063449"/>
      <w:bookmarkStart w:id="381" w:name="_Toc370066398"/>
      <w:r w:rsidR="00260818">
        <w:rPr>
          <w:noProof/>
          <w:rtl/>
        </w:rPr>
        <w:t>32</w:t>
      </w:r>
      <w:r>
        <w:rPr>
          <w:rtl/>
        </w:rPr>
        <w:fldChar w:fldCharType="end"/>
      </w:r>
      <w:r w:rsidR="00260818" w:rsidRPr="001B2A59">
        <w:rPr>
          <w:noProof/>
        </w:rPr>
        <w:t xml:space="preserve">Figure </w:t>
      </w:r>
      <w:r w:rsidR="00260818">
        <w:rPr>
          <w:noProof/>
        </w:rPr>
        <w:t>32</w:t>
      </w:r>
      <w:r w:rsidR="00260818" w:rsidRPr="001B2A59">
        <w:rPr>
          <w:noProof/>
        </w:rPr>
        <w:t>-SVN snapshot</w:t>
      </w:r>
      <w:bookmarkEnd w:id="380"/>
      <w:bookmarkEnd w:id="381"/>
    </w:p>
    <w:p w:rsidR="00FA5FAC" w:rsidRDefault="00E23DDA" w:rsidP="00260818">
      <w:pPr>
        <w:pStyle w:val="2"/>
        <w:bidi w:val="0"/>
      </w:pPr>
      <w:bookmarkStart w:id="382" w:name="_Toc370066546"/>
      <w:r>
        <w:t>6.2</w:t>
      </w:r>
      <w:r>
        <w:tab/>
        <w:t>CODING GUIDELINES</w:t>
      </w:r>
      <w:bookmarkEnd w:id="378"/>
      <w:bookmarkEnd w:id="379"/>
      <w:bookmarkEnd w:id="382"/>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71"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F97EE3" w:rsidP="00260818">
      <w:pPr>
        <w:pStyle w:val="af"/>
        <w:bidi w:val="0"/>
        <w:jc w:val="center"/>
      </w:pPr>
      <w:r>
        <w:fldChar w:fldCharType="begin"/>
      </w:r>
      <w:r w:rsidR="00260818">
        <w:instrText xml:space="preserve"> SEQ </w:instrText>
      </w:r>
      <w:r w:rsidR="00260818">
        <w:rPr>
          <w:rtl/>
        </w:rPr>
        <w:instrText>איור</w:instrText>
      </w:r>
      <w:r w:rsidR="00260818">
        <w:instrText xml:space="preserve"> \* ARABIC </w:instrText>
      </w:r>
      <w:r>
        <w:fldChar w:fldCharType="separate"/>
      </w:r>
      <w:bookmarkStart w:id="383" w:name="_Toc370063450"/>
      <w:bookmarkStart w:id="384" w:name="_Toc370066399"/>
      <w:r w:rsidR="00260818">
        <w:rPr>
          <w:noProof/>
        </w:rPr>
        <w:t>33</w:t>
      </w:r>
      <w:r>
        <w:fldChar w:fldCharType="end"/>
      </w:r>
      <w:r w:rsidR="00260818" w:rsidRPr="000876A9">
        <w:rPr>
          <w:noProof/>
        </w:rPr>
        <w:t>Figure 3</w:t>
      </w:r>
      <w:r w:rsidR="00260818">
        <w:rPr>
          <w:noProof/>
        </w:rPr>
        <w:t>3</w:t>
      </w:r>
      <w:r w:rsidR="00260818" w:rsidRPr="000876A9">
        <w:rPr>
          <w:noProof/>
        </w:rPr>
        <w:t>-coding guidelines</w:t>
      </w:r>
      <w:bookmarkEnd w:id="383"/>
      <w:bookmarkEnd w:id="384"/>
    </w:p>
    <w:p w:rsidR="00E23DDA" w:rsidRDefault="00123316" w:rsidP="00190026">
      <w:pPr>
        <w:bidi w:val="0"/>
      </w:pPr>
      <w:r w:rsidRPr="00123316">
        <w:rPr>
          <w:noProof/>
        </w:rPr>
        <w:drawing>
          <wp:inline distT="0" distB="0" distL="0" distR="0">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2"/>
        <w:bidi w:val="0"/>
      </w:pPr>
    </w:p>
    <w:p w:rsidR="00123316" w:rsidRDefault="00F97EE3" w:rsidP="00260818">
      <w:pPr>
        <w:pStyle w:val="af"/>
        <w:bidi w:val="0"/>
        <w:jc w:val="center"/>
      </w:pPr>
      <w:r>
        <w:fldChar w:fldCharType="begin"/>
      </w:r>
      <w:r w:rsidR="00260818">
        <w:instrText xml:space="preserve"> SEQ </w:instrText>
      </w:r>
      <w:r w:rsidR="00260818">
        <w:rPr>
          <w:rtl/>
        </w:rPr>
        <w:instrText>איור</w:instrText>
      </w:r>
      <w:r w:rsidR="00260818">
        <w:instrText xml:space="preserve"> \* ARABIC </w:instrText>
      </w:r>
      <w:r>
        <w:fldChar w:fldCharType="separate"/>
      </w:r>
      <w:bookmarkStart w:id="385" w:name="_Toc370063451"/>
      <w:bookmarkStart w:id="386" w:name="_Toc370066400"/>
      <w:proofErr w:type="gramStart"/>
      <w:r w:rsidR="00260818">
        <w:rPr>
          <w:noProof/>
        </w:rPr>
        <w:t>34</w:t>
      </w:r>
      <w:r>
        <w:fldChar w:fldCharType="end"/>
      </w:r>
      <w:r w:rsidR="00260818" w:rsidRPr="00EA7FB2">
        <w:rPr>
          <w:noProof/>
        </w:rPr>
        <w:t>Figure 3</w:t>
      </w:r>
      <w:r w:rsidR="00260818">
        <w:rPr>
          <w:noProof/>
        </w:rPr>
        <w:t>4</w:t>
      </w:r>
      <w:r w:rsidR="00260818" w:rsidRPr="00EA7FB2">
        <w:rPr>
          <w:noProof/>
        </w:rPr>
        <w:t>-entity template</w:t>
      </w:r>
      <w:bookmarkEnd w:id="385"/>
      <w:bookmarkEnd w:id="386"/>
      <w:proofErr w:type="gramEnd"/>
    </w:p>
    <w:p w:rsidR="00123316" w:rsidRDefault="00123316" w:rsidP="00123316">
      <w:pPr>
        <w:pStyle w:val="2"/>
        <w:bidi w:val="0"/>
      </w:pPr>
    </w:p>
    <w:p w:rsidR="00123316" w:rsidRDefault="00123316" w:rsidP="00123316">
      <w:pPr>
        <w:pStyle w:val="2"/>
        <w:bidi w:val="0"/>
      </w:pPr>
      <w:bookmarkStart w:id="387" w:name="_Toc370059109"/>
      <w:bookmarkStart w:id="388" w:name="_Toc370059262"/>
      <w:bookmarkStart w:id="389" w:name="_Toc370066547"/>
      <w:r>
        <w:t>6.3 CODE REVIEW</w:t>
      </w:r>
      <w:bookmarkEnd w:id="387"/>
      <w:bookmarkEnd w:id="388"/>
      <w:bookmarkEnd w:id="389"/>
    </w:p>
    <w:p w:rsidR="00123316" w:rsidRDefault="00123316" w:rsidP="00123316">
      <w:pPr>
        <w:bidi w:val="0"/>
      </w:pPr>
    </w:p>
    <w:p w:rsidR="0071237B" w:rsidRDefault="00123316" w:rsidP="00123316">
      <w:pPr>
        <w:bidi w:val="0"/>
      </w:pPr>
      <w:r w:rsidRPr="00123316">
        <w:t>1. Visual/ Compiler</w:t>
      </w:r>
    </w:p>
    <w:p w:rsidR="00123316" w:rsidRDefault="00FA44DC" w:rsidP="008418C2">
      <w:pPr>
        <w:bidi w:val="0"/>
      </w:pPr>
      <w:proofErr w:type="gramStart"/>
      <w:r>
        <w:t>2.</w:t>
      </w:r>
      <w:r w:rsidR="00123316" w:rsidRPr="00123316">
        <w:t>Local</w:t>
      </w:r>
      <w:proofErr w:type="gramEnd"/>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9D3D3C" w:rsidP="00AE185A">
      <w:pPr>
        <w:pStyle w:val="2"/>
        <w:bidi w:val="0"/>
      </w:pPr>
      <w:bookmarkStart w:id="390" w:name="_Toc370059110"/>
      <w:bookmarkStart w:id="391" w:name="_Toc370059263"/>
      <w:bookmarkStart w:id="392" w:name="_Toc370066548"/>
      <w:r>
        <w:t xml:space="preserve">6.4 </w:t>
      </w:r>
      <w:r>
        <w:tab/>
        <w:t>DOCUMENTATION</w:t>
      </w:r>
      <w:bookmarkEnd w:id="390"/>
      <w:bookmarkEnd w:id="391"/>
      <w:bookmarkEnd w:id="392"/>
    </w:p>
    <w:p w:rsidR="009D3D3C" w:rsidRPr="009D3D3C" w:rsidRDefault="00AE185A" w:rsidP="00AE185A">
      <w:pPr>
        <w:bidi w:val="0"/>
      </w:pPr>
      <w:r>
        <w:t>Detailed documents of each block, and of the entire core, including simulations can be found in the link:</w:t>
      </w:r>
      <w:r w:rsidRPr="00AE185A">
        <w:t xml:space="preserve"> </w:t>
      </w:r>
      <w:hyperlink r:id="rId74" w:history="1">
        <w:r>
          <w:rPr>
            <w:rStyle w:val="Hyperlink"/>
          </w:rPr>
          <w:t>http://moran-zvika-project.googlecode.com/svn/trunk/Documentation/core/</w:t>
        </w:r>
      </w:hyperlink>
    </w:p>
    <w:p w:rsidR="003C75BD" w:rsidRDefault="003C75BD">
      <w:pPr>
        <w:bidi w:val="0"/>
      </w:pPr>
    </w:p>
    <w:p w:rsidR="003C75BD" w:rsidRDefault="003C75BD" w:rsidP="003C75BD">
      <w:pPr>
        <w:bidi w:val="0"/>
      </w:pPr>
      <w:commentRangeStart w:id="393"/>
      <w:r>
        <w:t xml:space="preserve">Summary </w:t>
      </w:r>
      <w:commentRangeEnd w:id="393"/>
      <w:r>
        <w:rPr>
          <w:rStyle w:val="af2"/>
        </w:rPr>
        <w:commentReference w:id="393"/>
      </w:r>
    </w:p>
    <w:p w:rsidR="003C75BD" w:rsidRDefault="003C75BD" w:rsidP="003C75BD">
      <w:pPr>
        <w:bidi w:val="0"/>
      </w:pPr>
      <w:r>
        <w:t xml:space="preserve">Project Usage </w:t>
      </w:r>
    </w:p>
    <w:p w:rsidR="0017790B" w:rsidRDefault="00637449" w:rsidP="00637449">
      <w:pPr>
        <w:rPr>
          <w:rFonts w:hint="cs"/>
          <w:rtl/>
        </w:rPr>
      </w:pPr>
      <w:r>
        <w:rPr>
          <w:rFonts w:hint="cs"/>
          <w:rtl/>
        </w:rPr>
        <w:t xml:space="preserve">הפרויקט נועד להוות כלי </w:t>
      </w:r>
      <w:proofErr w:type="spellStart"/>
      <w:r>
        <w:rPr>
          <w:rFonts w:hint="cs"/>
          <w:rtl/>
        </w:rPr>
        <w:t>לדיבוג</w:t>
      </w:r>
      <w:proofErr w:type="spellEnd"/>
      <w:r>
        <w:rPr>
          <w:rFonts w:hint="cs"/>
          <w:rtl/>
        </w:rPr>
        <w:t xml:space="preserve"> יעיל, נוח וקל לכרטיס </w:t>
      </w:r>
      <w:r>
        <w:t>FPGA</w:t>
      </w:r>
      <w:r>
        <w:rPr>
          <w:rFonts w:hint="cs"/>
          <w:rtl/>
        </w:rPr>
        <w:t xml:space="preserve">, ללא תלות ביצרן הכרטיס ובסוגו. מכאן שהפרויקט יכול להיות בשימוש כל אדם המשתמש בכרטיס </w:t>
      </w:r>
      <w:r>
        <w:t>FPGA</w:t>
      </w:r>
      <w:r>
        <w:rPr>
          <w:rFonts w:hint="cs"/>
          <w:rtl/>
        </w:rPr>
        <w:t>, לכל מטרה.</w:t>
      </w:r>
    </w:p>
    <w:p w:rsidR="00637449" w:rsidRDefault="00637449" w:rsidP="00637449">
      <w:pPr>
        <w:rPr>
          <w:rFonts w:hint="cs"/>
          <w:rtl/>
        </w:rPr>
      </w:pPr>
      <w:r>
        <w:rPr>
          <w:rFonts w:hint="cs"/>
          <w:rtl/>
        </w:rPr>
        <w:t>כרטיסים אלו נמצאים בין השאר בשימוש מתכנני מעגלים חשמליים, מתכנני צ'יפים למיניהם ואף במעבדה בפקולטה להנדסת חשמל בטכניון, ולכן כל אחד מאלו הוא משתמש פוטנציאלי לפרויקט זה.</w:t>
      </w:r>
    </w:p>
    <w:p w:rsidR="00637449" w:rsidRDefault="00637449" w:rsidP="00637449">
      <w:pPr>
        <w:rPr>
          <w:rFonts w:hint="cs"/>
          <w:rtl/>
        </w:rPr>
      </w:pPr>
    </w:p>
    <w:p w:rsidR="007C746E" w:rsidRDefault="007C746E" w:rsidP="007C746E">
      <w:pPr>
        <w:bidi w:val="0"/>
      </w:pPr>
      <w:commentRangeStart w:id="394"/>
      <w:r>
        <w:t>Problems during the project</w:t>
      </w:r>
      <w:commentRangeEnd w:id="394"/>
      <w:r>
        <w:rPr>
          <w:rStyle w:val="af2"/>
          <w:rtl/>
        </w:rPr>
        <w:commentReference w:id="394"/>
      </w:r>
    </w:p>
    <w:p w:rsidR="007C746E" w:rsidRDefault="007C746E" w:rsidP="007C746E">
      <w:pPr>
        <w:bidi w:val="0"/>
      </w:pPr>
    </w:p>
    <w:p w:rsidR="00C14D02" w:rsidRDefault="00C14D02" w:rsidP="007C746E">
      <w:pPr>
        <w:bidi w:val="0"/>
      </w:pPr>
      <w:r>
        <w:t>Project status</w:t>
      </w:r>
    </w:p>
    <w:p w:rsidR="00C14D02" w:rsidRDefault="00C14D02" w:rsidP="00C14D02">
      <w:pPr>
        <w:bidi w:val="0"/>
        <w:jc w:val="right"/>
        <w:rPr>
          <w:rFonts w:hint="cs"/>
          <w:rtl/>
        </w:rPr>
      </w:pPr>
      <w:r>
        <w:rPr>
          <w:rFonts w:hint="cs"/>
          <w:rtl/>
        </w:rPr>
        <w:t>הפרויקט כעת נמצא ב</w:t>
      </w:r>
      <w:r w:rsidR="009C17F9">
        <w:rPr>
          <w:rFonts w:hint="cs"/>
          <w:rtl/>
        </w:rPr>
        <w:t>שלב הסינתזה הראשונה, לאחר האינט</w:t>
      </w:r>
      <w:r>
        <w:rPr>
          <w:rFonts w:hint="cs"/>
          <w:rtl/>
        </w:rPr>
        <w:t>גרציה בין כל חלקי המערכת ושלב הסימולציות.</w:t>
      </w:r>
    </w:p>
    <w:p w:rsidR="00C14D02" w:rsidRDefault="00C14D02" w:rsidP="001A3CD8">
      <w:pPr>
        <w:rPr>
          <w:rtl/>
        </w:rPr>
      </w:pPr>
      <w:r>
        <w:rPr>
          <w:rFonts w:hint="cs"/>
          <w:rtl/>
        </w:rPr>
        <w:t>השלבים הבאים הם</w:t>
      </w:r>
      <w:r w:rsidR="001A3CD8">
        <w:rPr>
          <w:rFonts w:hint="cs"/>
          <w:rtl/>
        </w:rPr>
        <w:t xml:space="preserve"> צריבה על כרטיס ה </w:t>
      </w:r>
      <w:r w:rsidR="001A3CD8">
        <w:t>FPGA</w:t>
      </w:r>
      <w:r w:rsidR="001A3CD8">
        <w:rPr>
          <w:rFonts w:hint="cs"/>
          <w:rtl/>
        </w:rPr>
        <w:t>, יצירת ה</w:t>
      </w:r>
      <w:r w:rsidR="001A3CD8">
        <w:t>GUI</w:t>
      </w:r>
      <w:r w:rsidR="00167F45">
        <w:rPr>
          <w:rFonts w:hint="cs"/>
          <w:rtl/>
        </w:rPr>
        <w:t>, תיקון באגים</w:t>
      </w:r>
      <w:r w:rsidR="001A3CD8">
        <w:rPr>
          <w:rFonts w:hint="cs"/>
          <w:rtl/>
        </w:rPr>
        <w:t xml:space="preserve"> וביצוע סימולציות במעבדה.</w:t>
      </w:r>
    </w:p>
    <w:p w:rsidR="00C14D02" w:rsidRDefault="00C14D02" w:rsidP="00C14D02">
      <w:pPr>
        <w:bidi w:val="0"/>
      </w:pPr>
    </w:p>
    <w:p w:rsidR="007C746E" w:rsidRDefault="00C14D02" w:rsidP="00C14D02">
      <w:pPr>
        <w:bidi w:val="0"/>
      </w:pPr>
      <w:r>
        <w:t>Conclusions</w:t>
      </w:r>
    </w:p>
    <w:p w:rsidR="009C17F9" w:rsidRDefault="009C17F9" w:rsidP="00DF7E89">
      <w:pPr>
        <w:rPr>
          <w:rFonts w:hint="cs"/>
          <w:rtl/>
        </w:rPr>
      </w:pPr>
      <w:r>
        <w:rPr>
          <w:rFonts w:hint="cs"/>
          <w:rtl/>
        </w:rPr>
        <w:t xml:space="preserve">בפרויקט זה יצרנו מערכת מורכבת המכילה </w:t>
      </w:r>
      <w:r w:rsidR="00DF7E89">
        <w:rPr>
          <w:rFonts w:hint="cs"/>
          <w:rtl/>
        </w:rPr>
        <w:t>רכיבים</w:t>
      </w:r>
      <w:r>
        <w:rPr>
          <w:rFonts w:hint="cs"/>
          <w:rtl/>
        </w:rPr>
        <w:t xml:space="preserve"> רבים ושונים, ונתקלנו בבעיות אשר הצריכו לעיתים חשיבה יצירתית והבנה עמוקה. כמו כן העמקנו את שליטתנו בשפת התכנות </w:t>
      </w:r>
      <w:r>
        <w:t>VHDL</w:t>
      </w:r>
      <w:r>
        <w:rPr>
          <w:rFonts w:hint="cs"/>
          <w:rtl/>
        </w:rPr>
        <w:t xml:space="preserve"> המצויה בחלקים נרחבים בתעשי</w:t>
      </w:r>
      <w:r w:rsidR="00DF7E89">
        <w:rPr>
          <w:rFonts w:hint="cs"/>
          <w:rtl/>
        </w:rPr>
        <w:t>י</w:t>
      </w:r>
      <w:r>
        <w:rPr>
          <w:rFonts w:hint="cs"/>
          <w:rtl/>
        </w:rPr>
        <w:t>ת תכנון הרכיבים החשמליים.</w:t>
      </w:r>
    </w:p>
    <w:p w:rsidR="00DF7E89" w:rsidRPr="001E1C9A" w:rsidRDefault="00DF7E89" w:rsidP="00DF7E89">
      <w:pPr>
        <w:rPr>
          <w:ins w:id="395" w:author="MOSHE PORIAN" w:date="2013-10-20T23:06:00Z"/>
          <w:rFonts w:hint="cs"/>
          <w:rtl/>
        </w:rPr>
      </w:pPr>
      <w:r>
        <w:rPr>
          <w:rFonts w:hint="cs"/>
          <w:rtl/>
        </w:rPr>
        <w:lastRenderedPageBreak/>
        <w:t>הפרויקט תרם לנו רבות כיוון שהוא כולל אינטגרציה בין רכיבים רבים ושונים, ובזכותו נחשפנו לפרוטוקול ה</w:t>
      </w:r>
      <w:r>
        <w:t>WB</w:t>
      </w:r>
      <w:r>
        <w:rPr>
          <w:rFonts w:hint="cs"/>
          <w:rtl/>
        </w:rPr>
        <w:t xml:space="preserve">, </w:t>
      </w:r>
      <w:r>
        <w:rPr>
          <w:rFonts w:hint="cs"/>
          <w:rtl/>
        </w:rPr>
        <w:t xml:space="preserve">לתהליך התכנון </w:t>
      </w:r>
      <w:proofErr w:type="spellStart"/>
      <w:r>
        <w:rPr>
          <w:rFonts w:hint="cs"/>
          <w:rtl/>
        </w:rPr>
        <w:t>והדיבוג</w:t>
      </w:r>
      <w:proofErr w:type="spellEnd"/>
      <w:r>
        <w:rPr>
          <w:rFonts w:hint="cs"/>
          <w:rtl/>
        </w:rPr>
        <w:t xml:space="preserve"> של מערכת מורכבת, לעבודה בסביבת </w:t>
      </w:r>
      <w:r>
        <w:t>MODELSIM</w:t>
      </w:r>
      <w:r>
        <w:rPr>
          <w:rFonts w:hint="cs"/>
          <w:rtl/>
        </w:rPr>
        <w:t xml:space="preserve">, לנושא חבילות המידע והמעבר בין הרכיבים </w:t>
      </w:r>
      <w:proofErr w:type="spellStart"/>
      <w:r>
        <w:rPr>
          <w:rFonts w:hint="cs"/>
          <w:rtl/>
        </w:rPr>
        <w:t>האנלוגים</w:t>
      </w:r>
      <w:proofErr w:type="spellEnd"/>
      <w:r>
        <w:rPr>
          <w:rFonts w:hint="cs"/>
          <w:rtl/>
        </w:rPr>
        <w:t xml:space="preserve"> </w:t>
      </w:r>
      <w:proofErr w:type="spellStart"/>
      <w:r>
        <w:rPr>
          <w:rFonts w:hint="cs"/>
          <w:rtl/>
        </w:rPr>
        <w:t>והדיגיטלים</w:t>
      </w:r>
      <w:proofErr w:type="spellEnd"/>
      <w:r>
        <w:rPr>
          <w:rFonts w:hint="cs"/>
          <w:rtl/>
        </w:rPr>
        <w:t xml:space="preserve">  שמבוצע על ידי רכיבי ה</w:t>
      </w:r>
      <w:r>
        <w:t>UART</w:t>
      </w:r>
      <w:r>
        <w:rPr>
          <w:rFonts w:hint="cs"/>
          <w:rtl/>
        </w:rPr>
        <w:t xml:space="preserve"> ועוד מגוון נושאים.</w:t>
      </w:r>
    </w:p>
    <w:p w:rsidR="00DF7E89" w:rsidRDefault="00DF7E89" w:rsidP="00DF7E89">
      <w:pPr>
        <w:rPr>
          <w:rFonts w:hint="cs"/>
          <w:rtl/>
        </w:rPr>
      </w:pPr>
      <w:r>
        <w:rPr>
          <w:rFonts w:hint="cs"/>
          <w:rtl/>
        </w:rPr>
        <w:t xml:space="preserve">עם זאת, הפרויקט לקח זמן רב ולבסוף לא סיימנו את כל שלבי התהליך כפי שציפינו שיקרה, כך שמספר נושאים </w:t>
      </w:r>
      <w:r w:rsidR="00851A47">
        <w:rPr>
          <w:rFonts w:hint="cs"/>
          <w:rtl/>
        </w:rPr>
        <w:t>חשובים הושמטו, כמו צריבת כרטיס ה</w:t>
      </w:r>
      <w:r w:rsidR="00851A47">
        <w:t>FPGA</w:t>
      </w:r>
      <w:r w:rsidR="00851A47">
        <w:rPr>
          <w:rFonts w:hint="cs"/>
          <w:rtl/>
        </w:rPr>
        <w:t>, בניית ה</w:t>
      </w:r>
      <w:r w:rsidR="00851A47">
        <w:t>GUI</w:t>
      </w:r>
      <w:r w:rsidR="00851A47">
        <w:rPr>
          <w:rFonts w:hint="cs"/>
          <w:rtl/>
        </w:rPr>
        <w:t xml:space="preserve"> ועוד.</w:t>
      </w:r>
    </w:p>
    <w:p w:rsidR="00851A47" w:rsidRDefault="00851A47" w:rsidP="00DF7E89">
      <w:pPr>
        <w:rPr>
          <w:rFonts w:hint="cs"/>
          <w:rtl/>
        </w:rPr>
      </w:pPr>
      <w:r>
        <w:rPr>
          <w:rFonts w:hint="cs"/>
          <w:rtl/>
        </w:rPr>
        <w:t xml:space="preserve">לסיכום אנו מרגישים שהפרויקט תרם לנו רבות במספר די רחב של נושאים אשר משמשים את </w:t>
      </w:r>
      <w:proofErr w:type="spellStart"/>
      <w:r>
        <w:rPr>
          <w:rFonts w:hint="cs"/>
          <w:rtl/>
        </w:rPr>
        <w:t>התעשיה</w:t>
      </w:r>
      <w:proofErr w:type="spellEnd"/>
      <w:r>
        <w:rPr>
          <w:rFonts w:hint="cs"/>
          <w:rtl/>
        </w:rPr>
        <w:t xml:space="preserve">, אך עם זאת יש לנו תחושת </w:t>
      </w:r>
      <w:proofErr w:type="spellStart"/>
      <w:r>
        <w:rPr>
          <w:rFonts w:hint="cs"/>
          <w:rtl/>
        </w:rPr>
        <w:t>פיספוס</w:t>
      </w:r>
      <w:proofErr w:type="spellEnd"/>
      <w:r>
        <w:rPr>
          <w:rFonts w:hint="cs"/>
          <w:rtl/>
        </w:rPr>
        <w:t xml:space="preserve"> קלה על כמה נושאים שלא הספקנו לגעת בהם.</w:t>
      </w:r>
    </w:p>
    <w:p w:rsidR="00DF7E89" w:rsidRDefault="00DF7E89" w:rsidP="00DF7E89">
      <w:pPr>
        <w:rPr>
          <w:rtl/>
        </w:rPr>
      </w:pPr>
    </w:p>
    <w:p w:rsidR="009D3D3C" w:rsidRPr="00123316" w:rsidDel="0017790B" w:rsidRDefault="009D3D3C" w:rsidP="009D3D3C">
      <w:pPr>
        <w:bidi w:val="0"/>
        <w:rPr>
          <w:del w:id="396" w:author="MOSHE PORIAN" w:date="2013-10-20T23:07:00Z"/>
        </w:rPr>
      </w:pPr>
    </w:p>
    <w:p w:rsidR="007A6B6D" w:rsidRPr="007A6B6D" w:rsidRDefault="00A402F3" w:rsidP="00123316">
      <w:pPr>
        <w:pStyle w:val="1"/>
        <w:bidi w:val="0"/>
      </w:pPr>
      <w:bookmarkStart w:id="397" w:name="_Toc370059111"/>
      <w:bookmarkStart w:id="398" w:name="_Toc370059264"/>
      <w:bookmarkStart w:id="399" w:name="_Toc370066549"/>
      <w:r>
        <w:t>7</w:t>
      </w:r>
      <w:r w:rsidR="007A6B6D">
        <w:tab/>
      </w:r>
      <w:r w:rsidR="007A6B6D" w:rsidRPr="007A6B6D">
        <w:t>ABBREVIATIONS</w:t>
      </w:r>
      <w:bookmarkEnd w:id="397"/>
      <w:bookmarkEnd w:id="398"/>
      <w:bookmarkEnd w:id="399"/>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t>RST – Reset</w:t>
      </w:r>
    </w:p>
    <w:p w:rsidR="007A6B6D" w:rsidRPr="007A6B6D" w:rsidRDefault="007A6B6D" w:rsidP="007A6B6D">
      <w:pPr>
        <w:bidi w:val="0"/>
      </w:pPr>
      <w:commentRangeStart w:id="400"/>
      <w:r w:rsidRPr="007A6B6D">
        <w:t>WM – Wishbone Master</w:t>
      </w:r>
    </w:p>
    <w:p w:rsidR="007A6B6D" w:rsidRDefault="007A6B6D" w:rsidP="007A6B6D">
      <w:pPr>
        <w:bidi w:val="0"/>
      </w:pPr>
      <w:r w:rsidRPr="007A6B6D">
        <w:t>WS – Wishbone Slave</w:t>
      </w:r>
    </w:p>
    <w:commentRangeEnd w:id="400"/>
    <w:p w:rsidR="00A402F3" w:rsidRDefault="0017790B" w:rsidP="00A402F3">
      <w:pPr>
        <w:bidi w:val="0"/>
        <w:spacing w:after="120" w:line="360" w:lineRule="auto"/>
      </w:pPr>
      <w:r>
        <w:rPr>
          <w:rStyle w:val="af2"/>
          <w:rtl/>
        </w:rPr>
        <w:commentReference w:id="400"/>
      </w:r>
      <w:r w:rsidR="00A402F3">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7A6B6D" w:rsidRPr="00272D6A" w:rsidRDefault="007A6B6D" w:rsidP="007A6B6D">
      <w:pPr>
        <w:bidi w:val="0"/>
      </w:pPr>
    </w:p>
    <w:sectPr w:rsidR="007A6B6D" w:rsidRPr="00272D6A" w:rsidSect="00FE4EC8">
      <w:headerReference w:type="default" r:id="rId75"/>
      <w:footerReference w:type="default" r:id="rId76"/>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SHE PORIAN" w:date="2013-10-20T22:34:00Z" w:initials="MP">
    <w:p w:rsidR="003C75BD" w:rsidRDefault="003C75BD" w:rsidP="008E5CD8">
      <w:pPr>
        <w:rPr>
          <w:rtl/>
        </w:rPr>
      </w:pPr>
      <w:r>
        <w:rPr>
          <w:rStyle w:val="af2"/>
        </w:rPr>
        <w:annotationRef/>
      </w:r>
      <w:r>
        <w:rPr>
          <w:rFonts w:hint="cs"/>
          <w:rtl/>
        </w:rPr>
        <w:t xml:space="preserve">בכל ההערות שלי ניתן להסתכל </w:t>
      </w:r>
      <w:proofErr w:type="spellStart"/>
      <w:r>
        <w:rPr>
          <w:rFonts w:hint="cs"/>
          <w:rtl/>
        </w:rPr>
        <w:t>ברפרס</w:t>
      </w:r>
      <w:proofErr w:type="spellEnd"/>
      <w:r>
        <w:rPr>
          <w:rFonts w:hint="cs"/>
          <w:rtl/>
        </w:rPr>
        <w:t xml:space="preserve"> של המסמך הבא:</w:t>
      </w:r>
    </w:p>
    <w:p w:rsidR="003C75BD" w:rsidRDefault="003C75BD" w:rsidP="008E5CD8">
      <w:pPr>
        <w:pStyle w:val="af3"/>
      </w:pPr>
      <w:hyperlink r:id="rId1" w:history="1">
        <w:r w:rsidRPr="00857C11">
          <w:rPr>
            <w:rStyle w:val="Hyperlink"/>
          </w:rPr>
          <w:t>http://symbol-generator.googlecode.com/svn/docs/Project_Document/Part_B/Symbol_Generator_Project_Document_Part_B.docx</w:t>
        </w:r>
      </w:hyperlink>
    </w:p>
  </w:comment>
  <w:comment w:id="2" w:author="MOSHE PORIAN" w:date="2013-10-20T22:35:00Z" w:initials="MP">
    <w:p w:rsidR="003C75BD" w:rsidRPr="008F1369" w:rsidRDefault="003C75BD" w:rsidP="008F1369">
      <w:pPr>
        <w:pStyle w:val="a9"/>
        <w:numPr>
          <w:ilvl w:val="0"/>
          <w:numId w:val="27"/>
        </w:numPr>
      </w:pPr>
      <w:r>
        <w:rPr>
          <w:rStyle w:val="af2"/>
        </w:rPr>
        <w:annotationRef/>
      </w:r>
      <w:r>
        <w:rPr>
          <w:rFonts w:hint="cs"/>
          <w:rtl/>
        </w:rPr>
        <w:t>המלל בתוכן העניינים לא עם הזחות קבועות. בנוסף, ליד סעיף 5.1 בתוכן העניינים יש מלל מיותר.</w:t>
      </w:r>
    </w:p>
  </w:comment>
  <w:comment w:id="67" w:author="pery" w:date="2013-12-29T02:48:00Z" w:initials="A">
    <w:p w:rsidR="003C75BD" w:rsidRDefault="003C75BD">
      <w:pPr>
        <w:pStyle w:val="af3"/>
        <w:rPr>
          <w:rFonts w:hint="cs"/>
          <w:rtl/>
        </w:rPr>
      </w:pPr>
      <w:r>
        <w:rPr>
          <w:rStyle w:val="af2"/>
        </w:rPr>
        <w:annotationRef/>
      </w:r>
      <w:r>
        <w:rPr>
          <w:rFonts w:hint="cs"/>
          <w:rtl/>
        </w:rPr>
        <w:t xml:space="preserve">להוסיף לתוכן עניינים ולסדר תת חלקים. כאן נמצאים כל החלקים שלקחנו מפרויקטים אחרים. </w:t>
      </w:r>
      <w:proofErr w:type="spellStart"/>
      <w:r>
        <w:rPr>
          <w:rFonts w:hint="cs"/>
          <w:rtl/>
        </w:rPr>
        <w:t>ווישבון</w:t>
      </w:r>
      <w:proofErr w:type="spellEnd"/>
      <w:r>
        <w:rPr>
          <w:rFonts w:hint="cs"/>
          <w:rtl/>
        </w:rPr>
        <w:t xml:space="preserve"> נלקח מדור וקאמי ו</w:t>
      </w:r>
      <w:r>
        <w:t>UART</w:t>
      </w:r>
      <w:r>
        <w:rPr>
          <w:rFonts w:hint="cs"/>
          <w:rtl/>
        </w:rPr>
        <w:t xml:space="preserve"> נלקח מפרויקט של סימבול </w:t>
      </w:r>
      <w:proofErr w:type="spellStart"/>
      <w:r>
        <w:rPr>
          <w:rFonts w:hint="cs"/>
          <w:rtl/>
        </w:rPr>
        <w:t>גינרטור</w:t>
      </w:r>
      <w:proofErr w:type="spellEnd"/>
    </w:p>
    <w:p w:rsidR="00851A47" w:rsidRDefault="00851A47">
      <w:pPr>
        <w:pStyle w:val="af3"/>
      </w:pPr>
      <w:r>
        <w:rPr>
          <w:rFonts w:hint="cs"/>
          <w:rtl/>
        </w:rPr>
        <w:t xml:space="preserve">לשלוח למשה מייל ולשאול על רכיב </w:t>
      </w:r>
      <w:r>
        <w:t>output_block</w:t>
      </w:r>
      <w:bookmarkStart w:id="68" w:name="_GoBack"/>
      <w:bookmarkEnd w:id="68"/>
    </w:p>
  </w:comment>
  <w:comment w:id="235" w:author="MOSHE PORIAN" w:date="2013-10-20T22:59:00Z" w:initials="MP">
    <w:p w:rsidR="003C75BD" w:rsidRDefault="003C75BD">
      <w:pPr>
        <w:pStyle w:val="af3"/>
      </w:pPr>
      <w:r>
        <w:rPr>
          <w:rStyle w:val="af2"/>
        </w:rPr>
        <w:annotationRef/>
      </w:r>
      <w:r>
        <w:rPr>
          <w:rFonts w:hint="cs"/>
          <w:rtl/>
        </w:rPr>
        <w:t>נראה כי סעיפים 3.5-3.7 צריכים להיות תת סעיפים של 3.4.</w:t>
      </w:r>
    </w:p>
  </w:comment>
  <w:comment w:id="311" w:author="MOSHE PORIAN" w:date="2013-10-20T23:03:00Z" w:initials="MP">
    <w:p w:rsidR="003C75BD" w:rsidRDefault="003C75BD">
      <w:pPr>
        <w:pStyle w:val="af3"/>
      </w:pPr>
      <w:r>
        <w:rPr>
          <w:rStyle w:val="af2"/>
        </w:rPr>
        <w:annotationRef/>
      </w:r>
      <w:r>
        <w:rPr>
          <w:rFonts w:hint="cs"/>
          <w:rtl/>
        </w:rPr>
        <w:t xml:space="preserve">היכן יש רשימה של כל </w:t>
      </w:r>
      <w:proofErr w:type="spellStart"/>
      <w:r>
        <w:rPr>
          <w:rFonts w:hint="cs"/>
          <w:rtl/>
        </w:rPr>
        <w:t>הג'נריקים</w:t>
      </w:r>
      <w:proofErr w:type="spellEnd"/>
      <w:r>
        <w:rPr>
          <w:rFonts w:hint="cs"/>
          <w:rtl/>
        </w:rPr>
        <w:t xml:space="preserve"> וה- </w:t>
      </w:r>
      <w:r>
        <w:rPr>
          <w:rFonts w:hint="cs"/>
        </w:rPr>
        <w:t>PORT</w:t>
      </w:r>
      <w:r>
        <w:rPr>
          <w:rFonts w:hint="cs"/>
          <w:rtl/>
        </w:rPr>
        <w:t xml:space="preserve">-ים של ה- </w:t>
      </w:r>
      <w:r>
        <w:rPr>
          <w:rFonts w:hint="cs"/>
        </w:rPr>
        <w:t>TOP</w:t>
      </w:r>
      <w:r>
        <w:rPr>
          <w:rFonts w:hint="cs"/>
          <w:rtl/>
        </w:rPr>
        <w:t xml:space="preserve"> של ה- </w:t>
      </w:r>
      <w:r>
        <w:rPr>
          <w:rFonts w:hint="cs"/>
        </w:rPr>
        <w:t>CORE</w:t>
      </w:r>
      <w:r>
        <w:rPr>
          <w:rFonts w:hint="cs"/>
          <w:rtl/>
        </w:rPr>
        <w:t>?</w:t>
      </w:r>
    </w:p>
  </w:comment>
  <w:comment w:id="313" w:author="pery" w:date="2013-12-25T02:11:00Z" w:initials="A">
    <w:p w:rsidR="003C75BD" w:rsidRDefault="003C75BD">
      <w:pPr>
        <w:pStyle w:val="af3"/>
        <w:rPr>
          <w:rtl/>
        </w:rPr>
      </w:pPr>
      <w:r>
        <w:rPr>
          <w:rStyle w:val="af2"/>
        </w:rPr>
        <w:annotationRef/>
      </w:r>
      <w:r>
        <w:rPr>
          <w:rFonts w:hint="cs"/>
          <w:rtl/>
        </w:rPr>
        <w:t>להוסיף לטבלת איורים</w:t>
      </w:r>
    </w:p>
  </w:comment>
  <w:comment w:id="315" w:author="pery" w:date="2013-12-26T01:24:00Z" w:initials="A">
    <w:p w:rsidR="003C75BD" w:rsidRDefault="003C75BD">
      <w:pPr>
        <w:pStyle w:val="af3"/>
        <w:rPr>
          <w:rtl/>
        </w:rPr>
      </w:pPr>
      <w:r>
        <w:rPr>
          <w:rStyle w:val="af2"/>
        </w:rPr>
        <w:annotationRef/>
      </w:r>
      <w:r>
        <w:rPr>
          <w:rFonts w:hint="cs"/>
          <w:rtl/>
        </w:rPr>
        <w:t>להוסיף בתור רכיב חדש</w:t>
      </w:r>
    </w:p>
  </w:comment>
  <w:comment w:id="316" w:author="pery" w:date="2013-12-26T01:24:00Z" w:initials="A">
    <w:p w:rsidR="003C75BD" w:rsidRDefault="003C75BD">
      <w:pPr>
        <w:pStyle w:val="af3"/>
        <w:rPr>
          <w:rtl/>
        </w:rPr>
      </w:pPr>
      <w:r>
        <w:rPr>
          <w:rStyle w:val="af2"/>
        </w:rPr>
        <w:annotationRef/>
      </w:r>
      <w:r>
        <w:rPr>
          <w:rFonts w:hint="cs"/>
          <w:rtl/>
        </w:rPr>
        <w:t>להוסיף לטבלה</w:t>
      </w:r>
    </w:p>
  </w:comment>
  <w:comment w:id="317" w:author="pery" w:date="2013-12-26T01:24:00Z" w:initials="A">
    <w:p w:rsidR="003C75BD" w:rsidRDefault="003C75BD">
      <w:pPr>
        <w:pStyle w:val="af3"/>
      </w:pPr>
      <w:r>
        <w:rPr>
          <w:rStyle w:val="af2"/>
        </w:rPr>
        <w:annotationRef/>
      </w:r>
      <w:r>
        <w:rPr>
          <w:rFonts w:hint="cs"/>
          <w:rtl/>
        </w:rPr>
        <w:t>להוסיף לטבלה</w:t>
      </w:r>
    </w:p>
  </w:comment>
  <w:comment w:id="393" w:author="pery" w:date="2013-12-26T17:19:00Z" w:initials="A">
    <w:p w:rsidR="003C75BD" w:rsidRDefault="003C75BD">
      <w:pPr>
        <w:pStyle w:val="af3"/>
        <w:rPr>
          <w:rFonts w:hint="cs"/>
          <w:rtl/>
        </w:rPr>
      </w:pPr>
      <w:r>
        <w:rPr>
          <w:rStyle w:val="af2"/>
        </w:rPr>
        <w:annotationRef/>
      </w:r>
      <w:r>
        <w:rPr>
          <w:rFonts w:hint="cs"/>
          <w:rtl/>
        </w:rPr>
        <w:t>להוסיף לתוכן עניינים בתור נושא חדש (נושא 7)</w:t>
      </w:r>
    </w:p>
  </w:comment>
  <w:comment w:id="394" w:author="pery" w:date="2013-12-28T23:00:00Z" w:initials="A">
    <w:p w:rsidR="007C746E" w:rsidRDefault="007C746E">
      <w:pPr>
        <w:pStyle w:val="af3"/>
      </w:pPr>
      <w:r>
        <w:rPr>
          <w:rStyle w:val="af2"/>
        </w:rPr>
        <w:annotationRef/>
      </w:r>
      <w:r>
        <w:rPr>
          <w:rFonts w:hint="cs"/>
          <w:rtl/>
        </w:rPr>
        <w:t>להעביר מעמוד 53</w:t>
      </w:r>
    </w:p>
  </w:comment>
  <w:comment w:id="400" w:author="MOSHE PORIAN" w:date="2013-10-20T23:07:00Z" w:initials="MP">
    <w:p w:rsidR="003C75BD" w:rsidRDefault="003C75BD">
      <w:pPr>
        <w:pStyle w:val="af3"/>
      </w:pPr>
      <w:r>
        <w:rPr>
          <w:rStyle w:val="af2"/>
        </w:rPr>
        <w:annotationRef/>
      </w:r>
      <w:r>
        <w:rPr>
          <w:rFonts w:hint="cs"/>
          <w:rtl/>
        </w:rPr>
        <w:t xml:space="preserve">לא ראיתי הפניות במסמך להסברים על שתי </w:t>
      </w:r>
      <w:proofErr w:type="spellStart"/>
      <w:r>
        <w:rPr>
          <w:rFonts w:hint="cs"/>
          <w:rtl/>
        </w:rPr>
        <w:t>הקומפוננטות</w:t>
      </w:r>
      <w:proofErr w:type="spellEnd"/>
      <w:r>
        <w:rPr>
          <w:rFonts w:hint="cs"/>
          <w:rtl/>
        </w:rPr>
        <w:t xml:space="preserve"> של </w:t>
      </w:r>
      <w:proofErr w:type="spellStart"/>
      <w:r>
        <w:rPr>
          <w:rFonts w:hint="cs"/>
          <w:rtl/>
        </w:rPr>
        <w:t>הווישבון</w:t>
      </w:r>
      <w:proofErr w:type="spellEnd"/>
      <w:r>
        <w:rPr>
          <w:rFonts w:hint="cs"/>
          <w:rtl/>
        </w:rP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256A" w:rsidRDefault="0091256A" w:rsidP="00CD368B">
      <w:pPr>
        <w:spacing w:after="0" w:line="240" w:lineRule="auto"/>
      </w:pPr>
      <w:r>
        <w:separator/>
      </w:r>
    </w:p>
  </w:endnote>
  <w:endnote w:type="continuationSeparator" w:id="0">
    <w:p w:rsidR="0091256A" w:rsidRDefault="0091256A"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af0"/>
        <w:rtl/>
      </w:rPr>
      <w:id w:val="-674189040"/>
      <w:docPartObj>
        <w:docPartGallery w:val="Page Numbers (Bottom of Page)"/>
        <w:docPartUnique/>
      </w:docPartObj>
    </w:sdtPr>
    <w:sdtContent>
      <w:p w:rsidR="003C75BD" w:rsidRPr="00F73412" w:rsidRDefault="003C75BD">
        <w:pPr>
          <w:pStyle w:val="a5"/>
          <w:jc w:val="center"/>
          <w:rPr>
            <w:rStyle w:val="af0"/>
          </w:rPr>
        </w:pPr>
        <w:r w:rsidRPr="00F73412">
          <w:rPr>
            <w:rStyle w:val="af0"/>
          </w:rPr>
          <w:fldChar w:fldCharType="begin"/>
        </w:r>
        <w:r w:rsidRPr="00F73412">
          <w:rPr>
            <w:rStyle w:val="af0"/>
          </w:rPr>
          <w:instrText xml:space="preserve"> PAGE   \* MERGEFORMAT </w:instrText>
        </w:r>
        <w:r w:rsidRPr="00F73412">
          <w:rPr>
            <w:rStyle w:val="af0"/>
          </w:rPr>
          <w:fldChar w:fldCharType="separate"/>
        </w:r>
        <w:r w:rsidR="00851A47">
          <w:rPr>
            <w:rStyle w:val="af0"/>
            <w:noProof/>
            <w:rtl/>
          </w:rPr>
          <w:t>11</w:t>
        </w:r>
        <w:r w:rsidRPr="00F73412">
          <w:rPr>
            <w:rStyle w:val="af0"/>
          </w:rPr>
          <w:fldChar w:fldCharType="end"/>
        </w:r>
      </w:p>
    </w:sdtContent>
  </w:sdt>
  <w:p w:rsidR="003C75BD" w:rsidRDefault="003C75B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256A" w:rsidRDefault="0091256A" w:rsidP="00CD368B">
      <w:pPr>
        <w:spacing w:after="0" w:line="240" w:lineRule="auto"/>
      </w:pPr>
      <w:r>
        <w:separator/>
      </w:r>
    </w:p>
  </w:footnote>
  <w:footnote w:type="continuationSeparator" w:id="0">
    <w:p w:rsidR="0091256A" w:rsidRDefault="0091256A"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Content>
      <w:p w:rsidR="003C75BD" w:rsidRDefault="003C75BD" w:rsidP="00CD368B">
        <w:pPr>
          <w:pStyle w:val="a3"/>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3C75BD" w:rsidRDefault="003C75BD">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C5BEA"/>
    <w:multiLevelType w:val="hybridMultilevel"/>
    <w:tmpl w:val="EF449486"/>
    <w:lvl w:ilvl="0" w:tplc="69E4D6EE">
      <w:start w:val="1"/>
      <w:numFmt w:val="bullet"/>
      <w:lvlText w:val="•"/>
      <w:lvlJc w:val="left"/>
      <w:pPr>
        <w:tabs>
          <w:tab w:val="num" w:pos="720"/>
        </w:tabs>
        <w:ind w:left="720" w:hanging="360"/>
      </w:pPr>
      <w:rPr>
        <w:rFonts w:ascii="Arial" w:hAnsi="Arial" w:hint="default"/>
      </w:rPr>
    </w:lvl>
    <w:lvl w:ilvl="1" w:tplc="105AC0D4" w:tentative="1">
      <w:start w:val="1"/>
      <w:numFmt w:val="bullet"/>
      <w:lvlText w:val="•"/>
      <w:lvlJc w:val="left"/>
      <w:pPr>
        <w:tabs>
          <w:tab w:val="num" w:pos="1440"/>
        </w:tabs>
        <w:ind w:left="1440" w:hanging="360"/>
      </w:pPr>
      <w:rPr>
        <w:rFonts w:ascii="Arial" w:hAnsi="Arial" w:hint="default"/>
      </w:rPr>
    </w:lvl>
    <w:lvl w:ilvl="2" w:tplc="0F30195A" w:tentative="1">
      <w:start w:val="1"/>
      <w:numFmt w:val="bullet"/>
      <w:lvlText w:val="•"/>
      <w:lvlJc w:val="left"/>
      <w:pPr>
        <w:tabs>
          <w:tab w:val="num" w:pos="2160"/>
        </w:tabs>
        <w:ind w:left="2160" w:hanging="360"/>
      </w:pPr>
      <w:rPr>
        <w:rFonts w:ascii="Arial" w:hAnsi="Arial" w:hint="default"/>
      </w:rPr>
    </w:lvl>
    <w:lvl w:ilvl="3" w:tplc="0C04448E" w:tentative="1">
      <w:start w:val="1"/>
      <w:numFmt w:val="bullet"/>
      <w:lvlText w:val="•"/>
      <w:lvlJc w:val="left"/>
      <w:pPr>
        <w:tabs>
          <w:tab w:val="num" w:pos="2880"/>
        </w:tabs>
        <w:ind w:left="2880" w:hanging="360"/>
      </w:pPr>
      <w:rPr>
        <w:rFonts w:ascii="Arial" w:hAnsi="Arial" w:hint="default"/>
      </w:rPr>
    </w:lvl>
    <w:lvl w:ilvl="4" w:tplc="5AAE221A" w:tentative="1">
      <w:start w:val="1"/>
      <w:numFmt w:val="bullet"/>
      <w:lvlText w:val="•"/>
      <w:lvlJc w:val="left"/>
      <w:pPr>
        <w:tabs>
          <w:tab w:val="num" w:pos="3600"/>
        </w:tabs>
        <w:ind w:left="3600" w:hanging="360"/>
      </w:pPr>
      <w:rPr>
        <w:rFonts w:ascii="Arial" w:hAnsi="Arial" w:hint="default"/>
      </w:rPr>
    </w:lvl>
    <w:lvl w:ilvl="5" w:tplc="C776791A" w:tentative="1">
      <w:start w:val="1"/>
      <w:numFmt w:val="bullet"/>
      <w:lvlText w:val="•"/>
      <w:lvlJc w:val="left"/>
      <w:pPr>
        <w:tabs>
          <w:tab w:val="num" w:pos="4320"/>
        </w:tabs>
        <w:ind w:left="4320" w:hanging="360"/>
      </w:pPr>
      <w:rPr>
        <w:rFonts w:ascii="Arial" w:hAnsi="Arial" w:hint="default"/>
      </w:rPr>
    </w:lvl>
    <w:lvl w:ilvl="6" w:tplc="72E0735A" w:tentative="1">
      <w:start w:val="1"/>
      <w:numFmt w:val="bullet"/>
      <w:lvlText w:val="•"/>
      <w:lvlJc w:val="left"/>
      <w:pPr>
        <w:tabs>
          <w:tab w:val="num" w:pos="5040"/>
        </w:tabs>
        <w:ind w:left="5040" w:hanging="360"/>
      </w:pPr>
      <w:rPr>
        <w:rFonts w:ascii="Arial" w:hAnsi="Arial" w:hint="default"/>
      </w:rPr>
    </w:lvl>
    <w:lvl w:ilvl="7" w:tplc="BD387D42" w:tentative="1">
      <w:start w:val="1"/>
      <w:numFmt w:val="bullet"/>
      <w:lvlText w:val="•"/>
      <w:lvlJc w:val="left"/>
      <w:pPr>
        <w:tabs>
          <w:tab w:val="num" w:pos="5760"/>
        </w:tabs>
        <w:ind w:left="5760" w:hanging="360"/>
      </w:pPr>
      <w:rPr>
        <w:rFonts w:ascii="Arial" w:hAnsi="Arial" w:hint="default"/>
      </w:rPr>
    </w:lvl>
    <w:lvl w:ilvl="8" w:tplc="C41CD874" w:tentative="1">
      <w:start w:val="1"/>
      <w:numFmt w:val="bullet"/>
      <w:lvlText w:val="•"/>
      <w:lvlJc w:val="left"/>
      <w:pPr>
        <w:tabs>
          <w:tab w:val="num" w:pos="6480"/>
        </w:tabs>
        <w:ind w:left="6480" w:hanging="360"/>
      </w:pPr>
      <w:rPr>
        <w:rFonts w:ascii="Arial" w:hAnsi="Arial" w:hint="default"/>
      </w:rPr>
    </w:lvl>
  </w:abstractNum>
  <w:abstractNum w:abstractNumId="1">
    <w:nsid w:val="14326E67"/>
    <w:multiLevelType w:val="hybridMultilevel"/>
    <w:tmpl w:val="5172D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6877F2A"/>
    <w:multiLevelType w:val="hybridMultilevel"/>
    <w:tmpl w:val="9C3A0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B26F6A"/>
    <w:multiLevelType w:val="hybridMultilevel"/>
    <w:tmpl w:val="ECE0EF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84F3656"/>
    <w:multiLevelType w:val="hybridMultilevel"/>
    <w:tmpl w:val="71621D26"/>
    <w:lvl w:ilvl="0" w:tplc="7E1A3694">
      <w:start w:val="1"/>
      <w:numFmt w:val="bullet"/>
      <w:lvlText w:val="•"/>
      <w:lvlJc w:val="left"/>
      <w:pPr>
        <w:tabs>
          <w:tab w:val="num" w:pos="720"/>
        </w:tabs>
        <w:ind w:left="720" w:hanging="360"/>
      </w:pPr>
      <w:rPr>
        <w:rFonts w:ascii="Arial" w:hAnsi="Arial" w:hint="default"/>
      </w:rPr>
    </w:lvl>
    <w:lvl w:ilvl="1" w:tplc="3AF0636C" w:tentative="1">
      <w:start w:val="1"/>
      <w:numFmt w:val="bullet"/>
      <w:lvlText w:val="•"/>
      <w:lvlJc w:val="left"/>
      <w:pPr>
        <w:tabs>
          <w:tab w:val="num" w:pos="1440"/>
        </w:tabs>
        <w:ind w:left="1440" w:hanging="360"/>
      </w:pPr>
      <w:rPr>
        <w:rFonts w:ascii="Arial" w:hAnsi="Arial" w:hint="default"/>
      </w:rPr>
    </w:lvl>
    <w:lvl w:ilvl="2" w:tplc="7B58535C" w:tentative="1">
      <w:start w:val="1"/>
      <w:numFmt w:val="bullet"/>
      <w:lvlText w:val="•"/>
      <w:lvlJc w:val="left"/>
      <w:pPr>
        <w:tabs>
          <w:tab w:val="num" w:pos="2160"/>
        </w:tabs>
        <w:ind w:left="2160" w:hanging="360"/>
      </w:pPr>
      <w:rPr>
        <w:rFonts w:ascii="Arial" w:hAnsi="Arial" w:hint="default"/>
      </w:rPr>
    </w:lvl>
    <w:lvl w:ilvl="3" w:tplc="4BD229DA" w:tentative="1">
      <w:start w:val="1"/>
      <w:numFmt w:val="bullet"/>
      <w:lvlText w:val="•"/>
      <w:lvlJc w:val="left"/>
      <w:pPr>
        <w:tabs>
          <w:tab w:val="num" w:pos="2880"/>
        </w:tabs>
        <w:ind w:left="2880" w:hanging="360"/>
      </w:pPr>
      <w:rPr>
        <w:rFonts w:ascii="Arial" w:hAnsi="Arial" w:hint="default"/>
      </w:rPr>
    </w:lvl>
    <w:lvl w:ilvl="4" w:tplc="0796784C" w:tentative="1">
      <w:start w:val="1"/>
      <w:numFmt w:val="bullet"/>
      <w:lvlText w:val="•"/>
      <w:lvlJc w:val="left"/>
      <w:pPr>
        <w:tabs>
          <w:tab w:val="num" w:pos="3600"/>
        </w:tabs>
        <w:ind w:left="3600" w:hanging="360"/>
      </w:pPr>
      <w:rPr>
        <w:rFonts w:ascii="Arial" w:hAnsi="Arial" w:hint="default"/>
      </w:rPr>
    </w:lvl>
    <w:lvl w:ilvl="5" w:tplc="999C854C" w:tentative="1">
      <w:start w:val="1"/>
      <w:numFmt w:val="bullet"/>
      <w:lvlText w:val="•"/>
      <w:lvlJc w:val="left"/>
      <w:pPr>
        <w:tabs>
          <w:tab w:val="num" w:pos="4320"/>
        </w:tabs>
        <w:ind w:left="4320" w:hanging="360"/>
      </w:pPr>
      <w:rPr>
        <w:rFonts w:ascii="Arial" w:hAnsi="Arial" w:hint="default"/>
      </w:rPr>
    </w:lvl>
    <w:lvl w:ilvl="6" w:tplc="17C2F3AC" w:tentative="1">
      <w:start w:val="1"/>
      <w:numFmt w:val="bullet"/>
      <w:lvlText w:val="•"/>
      <w:lvlJc w:val="left"/>
      <w:pPr>
        <w:tabs>
          <w:tab w:val="num" w:pos="5040"/>
        </w:tabs>
        <w:ind w:left="5040" w:hanging="360"/>
      </w:pPr>
      <w:rPr>
        <w:rFonts w:ascii="Arial" w:hAnsi="Arial" w:hint="default"/>
      </w:rPr>
    </w:lvl>
    <w:lvl w:ilvl="7" w:tplc="B4828BBE" w:tentative="1">
      <w:start w:val="1"/>
      <w:numFmt w:val="bullet"/>
      <w:lvlText w:val="•"/>
      <w:lvlJc w:val="left"/>
      <w:pPr>
        <w:tabs>
          <w:tab w:val="num" w:pos="5760"/>
        </w:tabs>
        <w:ind w:left="5760" w:hanging="360"/>
      </w:pPr>
      <w:rPr>
        <w:rFonts w:ascii="Arial" w:hAnsi="Arial" w:hint="default"/>
      </w:rPr>
    </w:lvl>
    <w:lvl w:ilvl="8" w:tplc="742AFBC0" w:tentative="1">
      <w:start w:val="1"/>
      <w:numFmt w:val="bullet"/>
      <w:lvlText w:val="•"/>
      <w:lvlJc w:val="left"/>
      <w:pPr>
        <w:tabs>
          <w:tab w:val="num" w:pos="6480"/>
        </w:tabs>
        <w:ind w:left="6480" w:hanging="360"/>
      </w:pPr>
      <w:rPr>
        <w:rFonts w:ascii="Arial" w:hAnsi="Arial" w:hint="default"/>
      </w:rPr>
    </w:lvl>
  </w:abstractNum>
  <w:abstractNum w:abstractNumId="5">
    <w:nsid w:val="1AD51FDA"/>
    <w:multiLevelType w:val="hybridMultilevel"/>
    <w:tmpl w:val="489CDD82"/>
    <w:lvl w:ilvl="0" w:tplc="601ECF1A">
      <w:start w:val="1"/>
      <w:numFmt w:val="bullet"/>
      <w:lvlText w:val="•"/>
      <w:lvlJc w:val="left"/>
      <w:pPr>
        <w:tabs>
          <w:tab w:val="num" w:pos="720"/>
        </w:tabs>
        <w:ind w:left="720" w:hanging="360"/>
      </w:pPr>
      <w:rPr>
        <w:rFonts w:ascii="Arial" w:hAnsi="Arial" w:hint="default"/>
      </w:rPr>
    </w:lvl>
    <w:lvl w:ilvl="1" w:tplc="BCE4F23A" w:tentative="1">
      <w:start w:val="1"/>
      <w:numFmt w:val="bullet"/>
      <w:lvlText w:val="•"/>
      <w:lvlJc w:val="left"/>
      <w:pPr>
        <w:tabs>
          <w:tab w:val="num" w:pos="1440"/>
        </w:tabs>
        <w:ind w:left="1440" w:hanging="360"/>
      </w:pPr>
      <w:rPr>
        <w:rFonts w:ascii="Arial" w:hAnsi="Arial" w:hint="default"/>
      </w:rPr>
    </w:lvl>
    <w:lvl w:ilvl="2" w:tplc="55342076" w:tentative="1">
      <w:start w:val="1"/>
      <w:numFmt w:val="bullet"/>
      <w:lvlText w:val="•"/>
      <w:lvlJc w:val="left"/>
      <w:pPr>
        <w:tabs>
          <w:tab w:val="num" w:pos="2160"/>
        </w:tabs>
        <w:ind w:left="2160" w:hanging="360"/>
      </w:pPr>
      <w:rPr>
        <w:rFonts w:ascii="Arial" w:hAnsi="Arial" w:hint="default"/>
      </w:rPr>
    </w:lvl>
    <w:lvl w:ilvl="3" w:tplc="990CC5B0" w:tentative="1">
      <w:start w:val="1"/>
      <w:numFmt w:val="bullet"/>
      <w:lvlText w:val="•"/>
      <w:lvlJc w:val="left"/>
      <w:pPr>
        <w:tabs>
          <w:tab w:val="num" w:pos="2880"/>
        </w:tabs>
        <w:ind w:left="2880" w:hanging="360"/>
      </w:pPr>
      <w:rPr>
        <w:rFonts w:ascii="Arial" w:hAnsi="Arial" w:hint="default"/>
      </w:rPr>
    </w:lvl>
    <w:lvl w:ilvl="4" w:tplc="6B50412A" w:tentative="1">
      <w:start w:val="1"/>
      <w:numFmt w:val="bullet"/>
      <w:lvlText w:val="•"/>
      <w:lvlJc w:val="left"/>
      <w:pPr>
        <w:tabs>
          <w:tab w:val="num" w:pos="3600"/>
        </w:tabs>
        <w:ind w:left="3600" w:hanging="360"/>
      </w:pPr>
      <w:rPr>
        <w:rFonts w:ascii="Arial" w:hAnsi="Arial" w:hint="default"/>
      </w:rPr>
    </w:lvl>
    <w:lvl w:ilvl="5" w:tplc="67CEE93E" w:tentative="1">
      <w:start w:val="1"/>
      <w:numFmt w:val="bullet"/>
      <w:lvlText w:val="•"/>
      <w:lvlJc w:val="left"/>
      <w:pPr>
        <w:tabs>
          <w:tab w:val="num" w:pos="4320"/>
        </w:tabs>
        <w:ind w:left="4320" w:hanging="360"/>
      </w:pPr>
      <w:rPr>
        <w:rFonts w:ascii="Arial" w:hAnsi="Arial" w:hint="default"/>
      </w:rPr>
    </w:lvl>
    <w:lvl w:ilvl="6" w:tplc="AEB4DF56" w:tentative="1">
      <w:start w:val="1"/>
      <w:numFmt w:val="bullet"/>
      <w:lvlText w:val="•"/>
      <w:lvlJc w:val="left"/>
      <w:pPr>
        <w:tabs>
          <w:tab w:val="num" w:pos="5040"/>
        </w:tabs>
        <w:ind w:left="5040" w:hanging="360"/>
      </w:pPr>
      <w:rPr>
        <w:rFonts w:ascii="Arial" w:hAnsi="Arial" w:hint="default"/>
      </w:rPr>
    </w:lvl>
    <w:lvl w:ilvl="7" w:tplc="63ECCE50" w:tentative="1">
      <w:start w:val="1"/>
      <w:numFmt w:val="bullet"/>
      <w:lvlText w:val="•"/>
      <w:lvlJc w:val="left"/>
      <w:pPr>
        <w:tabs>
          <w:tab w:val="num" w:pos="5760"/>
        </w:tabs>
        <w:ind w:left="5760" w:hanging="360"/>
      </w:pPr>
      <w:rPr>
        <w:rFonts w:ascii="Arial" w:hAnsi="Arial" w:hint="default"/>
      </w:rPr>
    </w:lvl>
    <w:lvl w:ilvl="8" w:tplc="87D8067C" w:tentative="1">
      <w:start w:val="1"/>
      <w:numFmt w:val="bullet"/>
      <w:lvlText w:val="•"/>
      <w:lvlJc w:val="left"/>
      <w:pPr>
        <w:tabs>
          <w:tab w:val="num" w:pos="6480"/>
        </w:tabs>
        <w:ind w:left="6480" w:hanging="360"/>
      </w:pPr>
      <w:rPr>
        <w:rFonts w:ascii="Arial" w:hAnsi="Arial" w:hint="default"/>
      </w:rPr>
    </w:lvl>
  </w:abstractNum>
  <w:abstractNum w:abstractNumId="6">
    <w:nsid w:val="1B136A9F"/>
    <w:multiLevelType w:val="hybridMultilevel"/>
    <w:tmpl w:val="65DAB16E"/>
    <w:lvl w:ilvl="0" w:tplc="64129C7A">
      <w:start w:val="1"/>
      <w:numFmt w:val="bullet"/>
      <w:lvlText w:val="•"/>
      <w:lvlJc w:val="left"/>
      <w:pPr>
        <w:tabs>
          <w:tab w:val="num" w:pos="720"/>
        </w:tabs>
        <w:ind w:left="720" w:hanging="360"/>
      </w:pPr>
      <w:rPr>
        <w:rFonts w:ascii="Arial" w:hAnsi="Arial" w:hint="default"/>
      </w:rPr>
    </w:lvl>
    <w:lvl w:ilvl="1" w:tplc="5F3E218C" w:tentative="1">
      <w:start w:val="1"/>
      <w:numFmt w:val="bullet"/>
      <w:lvlText w:val="•"/>
      <w:lvlJc w:val="left"/>
      <w:pPr>
        <w:tabs>
          <w:tab w:val="num" w:pos="1440"/>
        </w:tabs>
        <w:ind w:left="1440" w:hanging="360"/>
      </w:pPr>
      <w:rPr>
        <w:rFonts w:ascii="Arial" w:hAnsi="Arial" w:hint="default"/>
      </w:rPr>
    </w:lvl>
    <w:lvl w:ilvl="2" w:tplc="6FF6B83E" w:tentative="1">
      <w:start w:val="1"/>
      <w:numFmt w:val="bullet"/>
      <w:lvlText w:val="•"/>
      <w:lvlJc w:val="left"/>
      <w:pPr>
        <w:tabs>
          <w:tab w:val="num" w:pos="2160"/>
        </w:tabs>
        <w:ind w:left="2160" w:hanging="360"/>
      </w:pPr>
      <w:rPr>
        <w:rFonts w:ascii="Arial" w:hAnsi="Arial" w:hint="default"/>
      </w:rPr>
    </w:lvl>
    <w:lvl w:ilvl="3" w:tplc="DA42953C" w:tentative="1">
      <w:start w:val="1"/>
      <w:numFmt w:val="bullet"/>
      <w:lvlText w:val="•"/>
      <w:lvlJc w:val="left"/>
      <w:pPr>
        <w:tabs>
          <w:tab w:val="num" w:pos="2880"/>
        </w:tabs>
        <w:ind w:left="2880" w:hanging="360"/>
      </w:pPr>
      <w:rPr>
        <w:rFonts w:ascii="Arial" w:hAnsi="Arial" w:hint="default"/>
      </w:rPr>
    </w:lvl>
    <w:lvl w:ilvl="4" w:tplc="C0700980" w:tentative="1">
      <w:start w:val="1"/>
      <w:numFmt w:val="bullet"/>
      <w:lvlText w:val="•"/>
      <w:lvlJc w:val="left"/>
      <w:pPr>
        <w:tabs>
          <w:tab w:val="num" w:pos="3600"/>
        </w:tabs>
        <w:ind w:left="3600" w:hanging="360"/>
      </w:pPr>
      <w:rPr>
        <w:rFonts w:ascii="Arial" w:hAnsi="Arial" w:hint="default"/>
      </w:rPr>
    </w:lvl>
    <w:lvl w:ilvl="5" w:tplc="B1C8BDC6" w:tentative="1">
      <w:start w:val="1"/>
      <w:numFmt w:val="bullet"/>
      <w:lvlText w:val="•"/>
      <w:lvlJc w:val="left"/>
      <w:pPr>
        <w:tabs>
          <w:tab w:val="num" w:pos="4320"/>
        </w:tabs>
        <w:ind w:left="4320" w:hanging="360"/>
      </w:pPr>
      <w:rPr>
        <w:rFonts w:ascii="Arial" w:hAnsi="Arial" w:hint="default"/>
      </w:rPr>
    </w:lvl>
    <w:lvl w:ilvl="6" w:tplc="EBBC4022" w:tentative="1">
      <w:start w:val="1"/>
      <w:numFmt w:val="bullet"/>
      <w:lvlText w:val="•"/>
      <w:lvlJc w:val="left"/>
      <w:pPr>
        <w:tabs>
          <w:tab w:val="num" w:pos="5040"/>
        </w:tabs>
        <w:ind w:left="5040" w:hanging="360"/>
      </w:pPr>
      <w:rPr>
        <w:rFonts w:ascii="Arial" w:hAnsi="Arial" w:hint="default"/>
      </w:rPr>
    </w:lvl>
    <w:lvl w:ilvl="7" w:tplc="AC829DD0" w:tentative="1">
      <w:start w:val="1"/>
      <w:numFmt w:val="bullet"/>
      <w:lvlText w:val="•"/>
      <w:lvlJc w:val="left"/>
      <w:pPr>
        <w:tabs>
          <w:tab w:val="num" w:pos="5760"/>
        </w:tabs>
        <w:ind w:left="5760" w:hanging="360"/>
      </w:pPr>
      <w:rPr>
        <w:rFonts w:ascii="Arial" w:hAnsi="Arial" w:hint="default"/>
      </w:rPr>
    </w:lvl>
    <w:lvl w:ilvl="8" w:tplc="9EB616E2" w:tentative="1">
      <w:start w:val="1"/>
      <w:numFmt w:val="bullet"/>
      <w:lvlText w:val="•"/>
      <w:lvlJc w:val="left"/>
      <w:pPr>
        <w:tabs>
          <w:tab w:val="num" w:pos="6480"/>
        </w:tabs>
        <w:ind w:left="6480" w:hanging="360"/>
      </w:pPr>
      <w:rPr>
        <w:rFonts w:ascii="Arial" w:hAnsi="Arial" w:hint="default"/>
      </w:rPr>
    </w:lvl>
  </w:abstractNum>
  <w:abstractNum w:abstractNumId="7">
    <w:nsid w:val="255973C0"/>
    <w:multiLevelType w:val="hybridMultilevel"/>
    <w:tmpl w:val="A3B4A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877701"/>
    <w:multiLevelType w:val="hybridMultilevel"/>
    <w:tmpl w:val="8C0E882C"/>
    <w:lvl w:ilvl="0" w:tplc="E0384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CB00A4"/>
    <w:multiLevelType w:val="hybridMultilevel"/>
    <w:tmpl w:val="7766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0C5276"/>
    <w:multiLevelType w:val="hybridMultilevel"/>
    <w:tmpl w:val="6B8EBC90"/>
    <w:lvl w:ilvl="0" w:tplc="95460224">
      <w:start w:val="1"/>
      <w:numFmt w:val="bullet"/>
      <w:lvlText w:val="•"/>
      <w:lvlJc w:val="left"/>
      <w:pPr>
        <w:tabs>
          <w:tab w:val="num" w:pos="720"/>
        </w:tabs>
        <w:ind w:left="720" w:hanging="360"/>
      </w:pPr>
      <w:rPr>
        <w:rFonts w:ascii="Arial" w:hAnsi="Arial" w:hint="default"/>
      </w:rPr>
    </w:lvl>
    <w:lvl w:ilvl="1" w:tplc="8EB40F00" w:tentative="1">
      <w:start w:val="1"/>
      <w:numFmt w:val="bullet"/>
      <w:lvlText w:val="•"/>
      <w:lvlJc w:val="left"/>
      <w:pPr>
        <w:tabs>
          <w:tab w:val="num" w:pos="1440"/>
        </w:tabs>
        <w:ind w:left="1440" w:hanging="360"/>
      </w:pPr>
      <w:rPr>
        <w:rFonts w:ascii="Arial" w:hAnsi="Arial" w:hint="default"/>
      </w:rPr>
    </w:lvl>
    <w:lvl w:ilvl="2" w:tplc="AF4A49BC" w:tentative="1">
      <w:start w:val="1"/>
      <w:numFmt w:val="bullet"/>
      <w:lvlText w:val="•"/>
      <w:lvlJc w:val="left"/>
      <w:pPr>
        <w:tabs>
          <w:tab w:val="num" w:pos="2160"/>
        </w:tabs>
        <w:ind w:left="2160" w:hanging="360"/>
      </w:pPr>
      <w:rPr>
        <w:rFonts w:ascii="Arial" w:hAnsi="Arial" w:hint="default"/>
      </w:rPr>
    </w:lvl>
    <w:lvl w:ilvl="3" w:tplc="0D6C4948" w:tentative="1">
      <w:start w:val="1"/>
      <w:numFmt w:val="bullet"/>
      <w:lvlText w:val="•"/>
      <w:lvlJc w:val="left"/>
      <w:pPr>
        <w:tabs>
          <w:tab w:val="num" w:pos="2880"/>
        </w:tabs>
        <w:ind w:left="2880" w:hanging="360"/>
      </w:pPr>
      <w:rPr>
        <w:rFonts w:ascii="Arial" w:hAnsi="Arial" w:hint="default"/>
      </w:rPr>
    </w:lvl>
    <w:lvl w:ilvl="4" w:tplc="E36C41DA" w:tentative="1">
      <w:start w:val="1"/>
      <w:numFmt w:val="bullet"/>
      <w:lvlText w:val="•"/>
      <w:lvlJc w:val="left"/>
      <w:pPr>
        <w:tabs>
          <w:tab w:val="num" w:pos="3600"/>
        </w:tabs>
        <w:ind w:left="3600" w:hanging="360"/>
      </w:pPr>
      <w:rPr>
        <w:rFonts w:ascii="Arial" w:hAnsi="Arial" w:hint="default"/>
      </w:rPr>
    </w:lvl>
    <w:lvl w:ilvl="5" w:tplc="B0BE008C" w:tentative="1">
      <w:start w:val="1"/>
      <w:numFmt w:val="bullet"/>
      <w:lvlText w:val="•"/>
      <w:lvlJc w:val="left"/>
      <w:pPr>
        <w:tabs>
          <w:tab w:val="num" w:pos="4320"/>
        </w:tabs>
        <w:ind w:left="4320" w:hanging="360"/>
      </w:pPr>
      <w:rPr>
        <w:rFonts w:ascii="Arial" w:hAnsi="Arial" w:hint="default"/>
      </w:rPr>
    </w:lvl>
    <w:lvl w:ilvl="6" w:tplc="3DF89EF2" w:tentative="1">
      <w:start w:val="1"/>
      <w:numFmt w:val="bullet"/>
      <w:lvlText w:val="•"/>
      <w:lvlJc w:val="left"/>
      <w:pPr>
        <w:tabs>
          <w:tab w:val="num" w:pos="5040"/>
        </w:tabs>
        <w:ind w:left="5040" w:hanging="360"/>
      </w:pPr>
      <w:rPr>
        <w:rFonts w:ascii="Arial" w:hAnsi="Arial" w:hint="default"/>
      </w:rPr>
    </w:lvl>
    <w:lvl w:ilvl="7" w:tplc="5A18B0E8" w:tentative="1">
      <w:start w:val="1"/>
      <w:numFmt w:val="bullet"/>
      <w:lvlText w:val="•"/>
      <w:lvlJc w:val="left"/>
      <w:pPr>
        <w:tabs>
          <w:tab w:val="num" w:pos="5760"/>
        </w:tabs>
        <w:ind w:left="5760" w:hanging="360"/>
      </w:pPr>
      <w:rPr>
        <w:rFonts w:ascii="Arial" w:hAnsi="Arial" w:hint="default"/>
      </w:rPr>
    </w:lvl>
    <w:lvl w:ilvl="8" w:tplc="40F0A9DC" w:tentative="1">
      <w:start w:val="1"/>
      <w:numFmt w:val="bullet"/>
      <w:lvlText w:val="•"/>
      <w:lvlJc w:val="left"/>
      <w:pPr>
        <w:tabs>
          <w:tab w:val="num" w:pos="6480"/>
        </w:tabs>
        <w:ind w:left="6480" w:hanging="360"/>
      </w:pPr>
      <w:rPr>
        <w:rFonts w:ascii="Arial" w:hAnsi="Arial" w:hint="default"/>
      </w:rPr>
    </w:lvl>
  </w:abstractNum>
  <w:abstractNum w:abstractNumId="11">
    <w:nsid w:val="378B023A"/>
    <w:multiLevelType w:val="hybridMultilevel"/>
    <w:tmpl w:val="B6CC667E"/>
    <w:lvl w:ilvl="0" w:tplc="AFC0D526">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417B3B0C"/>
    <w:multiLevelType w:val="hybridMultilevel"/>
    <w:tmpl w:val="E0247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A262F6"/>
    <w:multiLevelType w:val="hybridMultilevel"/>
    <w:tmpl w:val="033C7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6325BA"/>
    <w:multiLevelType w:val="hybridMultilevel"/>
    <w:tmpl w:val="2CA4FFF8"/>
    <w:lvl w:ilvl="0" w:tplc="988A5406">
      <w:start w:val="1"/>
      <w:numFmt w:val="bullet"/>
      <w:lvlText w:val="•"/>
      <w:lvlJc w:val="left"/>
      <w:pPr>
        <w:tabs>
          <w:tab w:val="num" w:pos="720"/>
        </w:tabs>
        <w:ind w:left="720" w:hanging="360"/>
      </w:pPr>
      <w:rPr>
        <w:rFonts w:ascii="Arial" w:hAnsi="Arial" w:hint="default"/>
      </w:rPr>
    </w:lvl>
    <w:lvl w:ilvl="1" w:tplc="C53AD428" w:tentative="1">
      <w:start w:val="1"/>
      <w:numFmt w:val="bullet"/>
      <w:lvlText w:val="•"/>
      <w:lvlJc w:val="left"/>
      <w:pPr>
        <w:tabs>
          <w:tab w:val="num" w:pos="1440"/>
        </w:tabs>
        <w:ind w:left="1440" w:hanging="360"/>
      </w:pPr>
      <w:rPr>
        <w:rFonts w:ascii="Arial" w:hAnsi="Arial" w:hint="default"/>
      </w:rPr>
    </w:lvl>
    <w:lvl w:ilvl="2" w:tplc="BA061490" w:tentative="1">
      <w:start w:val="1"/>
      <w:numFmt w:val="bullet"/>
      <w:lvlText w:val="•"/>
      <w:lvlJc w:val="left"/>
      <w:pPr>
        <w:tabs>
          <w:tab w:val="num" w:pos="2160"/>
        </w:tabs>
        <w:ind w:left="2160" w:hanging="360"/>
      </w:pPr>
      <w:rPr>
        <w:rFonts w:ascii="Arial" w:hAnsi="Arial" w:hint="default"/>
      </w:rPr>
    </w:lvl>
    <w:lvl w:ilvl="3" w:tplc="34F85882" w:tentative="1">
      <w:start w:val="1"/>
      <w:numFmt w:val="bullet"/>
      <w:lvlText w:val="•"/>
      <w:lvlJc w:val="left"/>
      <w:pPr>
        <w:tabs>
          <w:tab w:val="num" w:pos="2880"/>
        </w:tabs>
        <w:ind w:left="2880" w:hanging="360"/>
      </w:pPr>
      <w:rPr>
        <w:rFonts w:ascii="Arial" w:hAnsi="Arial" w:hint="default"/>
      </w:rPr>
    </w:lvl>
    <w:lvl w:ilvl="4" w:tplc="08C273F4" w:tentative="1">
      <w:start w:val="1"/>
      <w:numFmt w:val="bullet"/>
      <w:lvlText w:val="•"/>
      <w:lvlJc w:val="left"/>
      <w:pPr>
        <w:tabs>
          <w:tab w:val="num" w:pos="3600"/>
        </w:tabs>
        <w:ind w:left="3600" w:hanging="360"/>
      </w:pPr>
      <w:rPr>
        <w:rFonts w:ascii="Arial" w:hAnsi="Arial" w:hint="default"/>
      </w:rPr>
    </w:lvl>
    <w:lvl w:ilvl="5" w:tplc="C2A0057C" w:tentative="1">
      <w:start w:val="1"/>
      <w:numFmt w:val="bullet"/>
      <w:lvlText w:val="•"/>
      <w:lvlJc w:val="left"/>
      <w:pPr>
        <w:tabs>
          <w:tab w:val="num" w:pos="4320"/>
        </w:tabs>
        <w:ind w:left="4320" w:hanging="360"/>
      </w:pPr>
      <w:rPr>
        <w:rFonts w:ascii="Arial" w:hAnsi="Arial" w:hint="default"/>
      </w:rPr>
    </w:lvl>
    <w:lvl w:ilvl="6" w:tplc="CFBE5CF0" w:tentative="1">
      <w:start w:val="1"/>
      <w:numFmt w:val="bullet"/>
      <w:lvlText w:val="•"/>
      <w:lvlJc w:val="left"/>
      <w:pPr>
        <w:tabs>
          <w:tab w:val="num" w:pos="5040"/>
        </w:tabs>
        <w:ind w:left="5040" w:hanging="360"/>
      </w:pPr>
      <w:rPr>
        <w:rFonts w:ascii="Arial" w:hAnsi="Arial" w:hint="default"/>
      </w:rPr>
    </w:lvl>
    <w:lvl w:ilvl="7" w:tplc="BFCC99AE" w:tentative="1">
      <w:start w:val="1"/>
      <w:numFmt w:val="bullet"/>
      <w:lvlText w:val="•"/>
      <w:lvlJc w:val="left"/>
      <w:pPr>
        <w:tabs>
          <w:tab w:val="num" w:pos="5760"/>
        </w:tabs>
        <w:ind w:left="5760" w:hanging="360"/>
      </w:pPr>
      <w:rPr>
        <w:rFonts w:ascii="Arial" w:hAnsi="Arial" w:hint="default"/>
      </w:rPr>
    </w:lvl>
    <w:lvl w:ilvl="8" w:tplc="3A206802"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AC653C0"/>
    <w:multiLevelType w:val="hybridMultilevel"/>
    <w:tmpl w:val="887C7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541BB7"/>
    <w:multiLevelType w:val="hybridMultilevel"/>
    <w:tmpl w:val="D4C2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nsid w:val="519E57A2"/>
    <w:multiLevelType w:val="hybridMultilevel"/>
    <w:tmpl w:val="AD6EED86"/>
    <w:lvl w:ilvl="0" w:tplc="7DDCDC6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62D25AB"/>
    <w:multiLevelType w:val="hybridMultilevel"/>
    <w:tmpl w:val="8DAA14BE"/>
    <w:lvl w:ilvl="0" w:tplc="1FD22674">
      <w:start w:val="1"/>
      <w:numFmt w:val="bullet"/>
      <w:lvlText w:val="•"/>
      <w:lvlJc w:val="left"/>
      <w:pPr>
        <w:tabs>
          <w:tab w:val="num" w:pos="720"/>
        </w:tabs>
        <w:ind w:left="720" w:hanging="360"/>
      </w:pPr>
      <w:rPr>
        <w:rFonts w:ascii="Arial" w:hAnsi="Arial" w:hint="default"/>
      </w:rPr>
    </w:lvl>
    <w:lvl w:ilvl="1" w:tplc="962EFE66" w:tentative="1">
      <w:start w:val="1"/>
      <w:numFmt w:val="bullet"/>
      <w:lvlText w:val="•"/>
      <w:lvlJc w:val="left"/>
      <w:pPr>
        <w:tabs>
          <w:tab w:val="num" w:pos="1440"/>
        </w:tabs>
        <w:ind w:left="1440" w:hanging="360"/>
      </w:pPr>
      <w:rPr>
        <w:rFonts w:ascii="Arial" w:hAnsi="Arial" w:hint="default"/>
      </w:rPr>
    </w:lvl>
    <w:lvl w:ilvl="2" w:tplc="11844062" w:tentative="1">
      <w:start w:val="1"/>
      <w:numFmt w:val="bullet"/>
      <w:lvlText w:val="•"/>
      <w:lvlJc w:val="left"/>
      <w:pPr>
        <w:tabs>
          <w:tab w:val="num" w:pos="2160"/>
        </w:tabs>
        <w:ind w:left="2160" w:hanging="360"/>
      </w:pPr>
      <w:rPr>
        <w:rFonts w:ascii="Arial" w:hAnsi="Arial" w:hint="default"/>
      </w:rPr>
    </w:lvl>
    <w:lvl w:ilvl="3" w:tplc="42E25A16" w:tentative="1">
      <w:start w:val="1"/>
      <w:numFmt w:val="bullet"/>
      <w:lvlText w:val="•"/>
      <w:lvlJc w:val="left"/>
      <w:pPr>
        <w:tabs>
          <w:tab w:val="num" w:pos="2880"/>
        </w:tabs>
        <w:ind w:left="2880" w:hanging="360"/>
      </w:pPr>
      <w:rPr>
        <w:rFonts w:ascii="Arial" w:hAnsi="Arial" w:hint="default"/>
      </w:rPr>
    </w:lvl>
    <w:lvl w:ilvl="4" w:tplc="7C124CF4" w:tentative="1">
      <w:start w:val="1"/>
      <w:numFmt w:val="bullet"/>
      <w:lvlText w:val="•"/>
      <w:lvlJc w:val="left"/>
      <w:pPr>
        <w:tabs>
          <w:tab w:val="num" w:pos="3600"/>
        </w:tabs>
        <w:ind w:left="3600" w:hanging="360"/>
      </w:pPr>
      <w:rPr>
        <w:rFonts w:ascii="Arial" w:hAnsi="Arial" w:hint="default"/>
      </w:rPr>
    </w:lvl>
    <w:lvl w:ilvl="5" w:tplc="81EA5E74" w:tentative="1">
      <w:start w:val="1"/>
      <w:numFmt w:val="bullet"/>
      <w:lvlText w:val="•"/>
      <w:lvlJc w:val="left"/>
      <w:pPr>
        <w:tabs>
          <w:tab w:val="num" w:pos="4320"/>
        </w:tabs>
        <w:ind w:left="4320" w:hanging="360"/>
      </w:pPr>
      <w:rPr>
        <w:rFonts w:ascii="Arial" w:hAnsi="Arial" w:hint="default"/>
      </w:rPr>
    </w:lvl>
    <w:lvl w:ilvl="6" w:tplc="F43EB788" w:tentative="1">
      <w:start w:val="1"/>
      <w:numFmt w:val="bullet"/>
      <w:lvlText w:val="•"/>
      <w:lvlJc w:val="left"/>
      <w:pPr>
        <w:tabs>
          <w:tab w:val="num" w:pos="5040"/>
        </w:tabs>
        <w:ind w:left="5040" w:hanging="360"/>
      </w:pPr>
      <w:rPr>
        <w:rFonts w:ascii="Arial" w:hAnsi="Arial" w:hint="default"/>
      </w:rPr>
    </w:lvl>
    <w:lvl w:ilvl="7" w:tplc="6728F37A" w:tentative="1">
      <w:start w:val="1"/>
      <w:numFmt w:val="bullet"/>
      <w:lvlText w:val="•"/>
      <w:lvlJc w:val="left"/>
      <w:pPr>
        <w:tabs>
          <w:tab w:val="num" w:pos="5760"/>
        </w:tabs>
        <w:ind w:left="5760" w:hanging="360"/>
      </w:pPr>
      <w:rPr>
        <w:rFonts w:ascii="Arial" w:hAnsi="Arial" w:hint="default"/>
      </w:rPr>
    </w:lvl>
    <w:lvl w:ilvl="8" w:tplc="1750B596" w:tentative="1">
      <w:start w:val="1"/>
      <w:numFmt w:val="bullet"/>
      <w:lvlText w:val="•"/>
      <w:lvlJc w:val="left"/>
      <w:pPr>
        <w:tabs>
          <w:tab w:val="num" w:pos="6480"/>
        </w:tabs>
        <w:ind w:left="6480" w:hanging="360"/>
      </w:pPr>
      <w:rPr>
        <w:rFonts w:ascii="Arial" w:hAnsi="Arial" w:hint="default"/>
      </w:rPr>
    </w:lvl>
  </w:abstractNum>
  <w:abstractNum w:abstractNumId="29">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nsid w:val="699D698E"/>
    <w:multiLevelType w:val="hybridMultilevel"/>
    <w:tmpl w:val="714CDF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5A4F28"/>
    <w:multiLevelType w:val="hybridMultilevel"/>
    <w:tmpl w:val="E6947E4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71C84A01"/>
    <w:multiLevelType w:val="multilevel"/>
    <w:tmpl w:val="4C2213F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bCs/>
        <w:sz w:val="22"/>
        <w:szCs w:val="12"/>
      </w:rPr>
    </w:lvl>
    <w:lvl w:ilvl="3">
      <w:start w:val="1"/>
      <w:numFmt w:val="decimal"/>
      <w:lvlText w:val="%1.%2.%3.%4"/>
      <w:lvlJc w:val="left"/>
      <w:pPr>
        <w:ind w:left="864" w:hanging="864"/>
      </w:pPr>
      <w:rPr>
        <w:rFonts w:hint="default"/>
        <w:color w:val="548DD4" w:themeColor="text2" w:themeTint="99"/>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7BE678B0"/>
    <w:multiLevelType w:val="hybridMultilevel"/>
    <w:tmpl w:val="AC82A64A"/>
    <w:lvl w:ilvl="0" w:tplc="E7E60F58">
      <w:start w:val="1"/>
      <w:numFmt w:val="bullet"/>
      <w:lvlText w:val="•"/>
      <w:lvlJc w:val="left"/>
      <w:pPr>
        <w:tabs>
          <w:tab w:val="num" w:pos="720"/>
        </w:tabs>
        <w:ind w:left="720" w:hanging="360"/>
      </w:pPr>
      <w:rPr>
        <w:rFonts w:ascii="Arial" w:hAnsi="Arial" w:hint="default"/>
      </w:rPr>
    </w:lvl>
    <w:lvl w:ilvl="1" w:tplc="F74A83AE" w:tentative="1">
      <w:start w:val="1"/>
      <w:numFmt w:val="bullet"/>
      <w:lvlText w:val="•"/>
      <w:lvlJc w:val="left"/>
      <w:pPr>
        <w:tabs>
          <w:tab w:val="num" w:pos="1440"/>
        </w:tabs>
        <w:ind w:left="1440" w:hanging="360"/>
      </w:pPr>
      <w:rPr>
        <w:rFonts w:ascii="Arial" w:hAnsi="Arial" w:hint="default"/>
      </w:rPr>
    </w:lvl>
    <w:lvl w:ilvl="2" w:tplc="3ADC8E0C" w:tentative="1">
      <w:start w:val="1"/>
      <w:numFmt w:val="bullet"/>
      <w:lvlText w:val="•"/>
      <w:lvlJc w:val="left"/>
      <w:pPr>
        <w:tabs>
          <w:tab w:val="num" w:pos="2160"/>
        </w:tabs>
        <w:ind w:left="2160" w:hanging="360"/>
      </w:pPr>
      <w:rPr>
        <w:rFonts w:ascii="Arial" w:hAnsi="Arial" w:hint="default"/>
      </w:rPr>
    </w:lvl>
    <w:lvl w:ilvl="3" w:tplc="D7824390" w:tentative="1">
      <w:start w:val="1"/>
      <w:numFmt w:val="bullet"/>
      <w:lvlText w:val="•"/>
      <w:lvlJc w:val="left"/>
      <w:pPr>
        <w:tabs>
          <w:tab w:val="num" w:pos="2880"/>
        </w:tabs>
        <w:ind w:left="2880" w:hanging="360"/>
      </w:pPr>
      <w:rPr>
        <w:rFonts w:ascii="Arial" w:hAnsi="Arial" w:hint="default"/>
      </w:rPr>
    </w:lvl>
    <w:lvl w:ilvl="4" w:tplc="7982FBE8" w:tentative="1">
      <w:start w:val="1"/>
      <w:numFmt w:val="bullet"/>
      <w:lvlText w:val="•"/>
      <w:lvlJc w:val="left"/>
      <w:pPr>
        <w:tabs>
          <w:tab w:val="num" w:pos="3600"/>
        </w:tabs>
        <w:ind w:left="3600" w:hanging="360"/>
      </w:pPr>
      <w:rPr>
        <w:rFonts w:ascii="Arial" w:hAnsi="Arial" w:hint="default"/>
      </w:rPr>
    </w:lvl>
    <w:lvl w:ilvl="5" w:tplc="7EE20176" w:tentative="1">
      <w:start w:val="1"/>
      <w:numFmt w:val="bullet"/>
      <w:lvlText w:val="•"/>
      <w:lvlJc w:val="left"/>
      <w:pPr>
        <w:tabs>
          <w:tab w:val="num" w:pos="4320"/>
        </w:tabs>
        <w:ind w:left="4320" w:hanging="360"/>
      </w:pPr>
      <w:rPr>
        <w:rFonts w:ascii="Arial" w:hAnsi="Arial" w:hint="default"/>
      </w:rPr>
    </w:lvl>
    <w:lvl w:ilvl="6" w:tplc="89DE8268" w:tentative="1">
      <w:start w:val="1"/>
      <w:numFmt w:val="bullet"/>
      <w:lvlText w:val="•"/>
      <w:lvlJc w:val="left"/>
      <w:pPr>
        <w:tabs>
          <w:tab w:val="num" w:pos="5040"/>
        </w:tabs>
        <w:ind w:left="5040" w:hanging="360"/>
      </w:pPr>
      <w:rPr>
        <w:rFonts w:ascii="Arial" w:hAnsi="Arial" w:hint="default"/>
      </w:rPr>
    </w:lvl>
    <w:lvl w:ilvl="7" w:tplc="718C7AD8" w:tentative="1">
      <w:start w:val="1"/>
      <w:numFmt w:val="bullet"/>
      <w:lvlText w:val="•"/>
      <w:lvlJc w:val="left"/>
      <w:pPr>
        <w:tabs>
          <w:tab w:val="num" w:pos="5760"/>
        </w:tabs>
        <w:ind w:left="5760" w:hanging="360"/>
      </w:pPr>
      <w:rPr>
        <w:rFonts w:ascii="Arial" w:hAnsi="Arial" w:hint="default"/>
      </w:rPr>
    </w:lvl>
    <w:lvl w:ilvl="8" w:tplc="10E6BF2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3"/>
  </w:num>
  <w:num w:numId="3">
    <w:abstractNumId w:val="14"/>
  </w:num>
  <w:num w:numId="4">
    <w:abstractNumId w:val="11"/>
  </w:num>
  <w:num w:numId="5">
    <w:abstractNumId w:val="26"/>
  </w:num>
  <w:num w:numId="6">
    <w:abstractNumId w:val="1"/>
  </w:num>
  <w:num w:numId="7">
    <w:abstractNumId w:val="16"/>
  </w:num>
  <w:num w:numId="8">
    <w:abstractNumId w:val="23"/>
  </w:num>
  <w:num w:numId="9">
    <w:abstractNumId w:val="28"/>
  </w:num>
  <w:num w:numId="10">
    <w:abstractNumId w:val="10"/>
  </w:num>
  <w:num w:numId="11">
    <w:abstractNumId w:val="0"/>
  </w:num>
  <w:num w:numId="12">
    <w:abstractNumId w:val="18"/>
  </w:num>
  <w:num w:numId="13">
    <w:abstractNumId w:val="5"/>
  </w:num>
  <w:num w:numId="14">
    <w:abstractNumId w:val="6"/>
  </w:num>
  <w:num w:numId="15">
    <w:abstractNumId w:val="12"/>
  </w:num>
  <w:num w:numId="16">
    <w:abstractNumId w:val="3"/>
  </w:num>
  <w:num w:numId="17">
    <w:abstractNumId w:val="31"/>
  </w:num>
  <w:num w:numId="18">
    <w:abstractNumId w:val="9"/>
  </w:num>
  <w:num w:numId="19">
    <w:abstractNumId w:val="19"/>
  </w:num>
  <w:num w:numId="20">
    <w:abstractNumId w:val="25"/>
  </w:num>
  <w:num w:numId="21">
    <w:abstractNumId w:val="15"/>
  </w:num>
  <w:num w:numId="22">
    <w:abstractNumId w:val="22"/>
  </w:num>
  <w:num w:numId="23">
    <w:abstractNumId w:val="17"/>
  </w:num>
  <w:num w:numId="24">
    <w:abstractNumId w:val="4"/>
  </w:num>
  <w:num w:numId="25">
    <w:abstractNumId w:val="33"/>
  </w:num>
  <w:num w:numId="26">
    <w:abstractNumId w:val="30"/>
  </w:num>
  <w:num w:numId="27">
    <w:abstractNumId w:val="21"/>
  </w:num>
  <w:num w:numId="28">
    <w:abstractNumId w:val="8"/>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27"/>
  </w:num>
  <w:num w:numId="33">
    <w:abstractNumId w:val="29"/>
  </w:num>
  <w:num w:numId="34">
    <w:abstractNumId w:val="20"/>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27114"/>
    <w:rsid w:val="000308C1"/>
    <w:rsid w:val="0003247D"/>
    <w:rsid w:val="00036F75"/>
    <w:rsid w:val="000449D5"/>
    <w:rsid w:val="000524DD"/>
    <w:rsid w:val="00055F75"/>
    <w:rsid w:val="0005665B"/>
    <w:rsid w:val="00073F83"/>
    <w:rsid w:val="000B5C7D"/>
    <w:rsid w:val="000D635E"/>
    <w:rsid w:val="000E65BF"/>
    <w:rsid w:val="000F2286"/>
    <w:rsid w:val="00104535"/>
    <w:rsid w:val="00107BB7"/>
    <w:rsid w:val="00110566"/>
    <w:rsid w:val="0011520D"/>
    <w:rsid w:val="00123316"/>
    <w:rsid w:val="001639B4"/>
    <w:rsid w:val="00166335"/>
    <w:rsid w:val="00166BB1"/>
    <w:rsid w:val="00167F45"/>
    <w:rsid w:val="0017790B"/>
    <w:rsid w:val="001807B8"/>
    <w:rsid w:val="0018107E"/>
    <w:rsid w:val="00190026"/>
    <w:rsid w:val="001A3CD8"/>
    <w:rsid w:val="001A5BE1"/>
    <w:rsid w:val="001B59DF"/>
    <w:rsid w:val="001C5A36"/>
    <w:rsid w:val="001E1C9A"/>
    <w:rsid w:val="001E4C58"/>
    <w:rsid w:val="0020157A"/>
    <w:rsid w:val="0020291D"/>
    <w:rsid w:val="002175AF"/>
    <w:rsid w:val="00231BB3"/>
    <w:rsid w:val="00245325"/>
    <w:rsid w:val="00247279"/>
    <w:rsid w:val="0024733E"/>
    <w:rsid w:val="002572EF"/>
    <w:rsid w:val="00260818"/>
    <w:rsid w:val="00272D6A"/>
    <w:rsid w:val="002A214D"/>
    <w:rsid w:val="002B183B"/>
    <w:rsid w:val="00304E65"/>
    <w:rsid w:val="00313B46"/>
    <w:rsid w:val="0033778E"/>
    <w:rsid w:val="00370E80"/>
    <w:rsid w:val="003866F3"/>
    <w:rsid w:val="003A5D11"/>
    <w:rsid w:val="003B283E"/>
    <w:rsid w:val="003C664A"/>
    <w:rsid w:val="003C75BD"/>
    <w:rsid w:val="003D0CD4"/>
    <w:rsid w:val="003D6379"/>
    <w:rsid w:val="003E688D"/>
    <w:rsid w:val="0043393C"/>
    <w:rsid w:val="0043617D"/>
    <w:rsid w:val="00463607"/>
    <w:rsid w:val="0046574E"/>
    <w:rsid w:val="004710E9"/>
    <w:rsid w:val="00471E50"/>
    <w:rsid w:val="004730CC"/>
    <w:rsid w:val="004730CE"/>
    <w:rsid w:val="00474B8E"/>
    <w:rsid w:val="00482493"/>
    <w:rsid w:val="004A0390"/>
    <w:rsid w:val="004A598C"/>
    <w:rsid w:val="004B28B5"/>
    <w:rsid w:val="004B3508"/>
    <w:rsid w:val="004C2949"/>
    <w:rsid w:val="004C297E"/>
    <w:rsid w:val="004D6571"/>
    <w:rsid w:val="004E6B64"/>
    <w:rsid w:val="00555FED"/>
    <w:rsid w:val="0057138A"/>
    <w:rsid w:val="0059729C"/>
    <w:rsid w:val="005B5D09"/>
    <w:rsid w:val="005B6622"/>
    <w:rsid w:val="005D015E"/>
    <w:rsid w:val="005D6A92"/>
    <w:rsid w:val="00604B7B"/>
    <w:rsid w:val="006131C3"/>
    <w:rsid w:val="006140BB"/>
    <w:rsid w:val="00620141"/>
    <w:rsid w:val="006216D7"/>
    <w:rsid w:val="00630796"/>
    <w:rsid w:val="00637449"/>
    <w:rsid w:val="006376E4"/>
    <w:rsid w:val="00650B33"/>
    <w:rsid w:val="0066447F"/>
    <w:rsid w:val="006743FD"/>
    <w:rsid w:val="00682E1C"/>
    <w:rsid w:val="006848B9"/>
    <w:rsid w:val="006875EF"/>
    <w:rsid w:val="00692AAD"/>
    <w:rsid w:val="006A0726"/>
    <w:rsid w:val="006A7076"/>
    <w:rsid w:val="006B1795"/>
    <w:rsid w:val="006B223A"/>
    <w:rsid w:val="006B66ED"/>
    <w:rsid w:val="006C2753"/>
    <w:rsid w:val="006E7ED6"/>
    <w:rsid w:val="006F4E47"/>
    <w:rsid w:val="00703460"/>
    <w:rsid w:val="0071237B"/>
    <w:rsid w:val="007140FD"/>
    <w:rsid w:val="0071704F"/>
    <w:rsid w:val="007233D6"/>
    <w:rsid w:val="0074454F"/>
    <w:rsid w:val="00765AAE"/>
    <w:rsid w:val="00794613"/>
    <w:rsid w:val="007A6B6D"/>
    <w:rsid w:val="007A6F73"/>
    <w:rsid w:val="007B51A2"/>
    <w:rsid w:val="007C0C34"/>
    <w:rsid w:val="007C2792"/>
    <w:rsid w:val="007C746E"/>
    <w:rsid w:val="007F1331"/>
    <w:rsid w:val="007F1DAE"/>
    <w:rsid w:val="00800E01"/>
    <w:rsid w:val="0081328B"/>
    <w:rsid w:val="00823698"/>
    <w:rsid w:val="00827F2C"/>
    <w:rsid w:val="008418C2"/>
    <w:rsid w:val="008456EF"/>
    <w:rsid w:val="00851A47"/>
    <w:rsid w:val="00855E9A"/>
    <w:rsid w:val="00866C85"/>
    <w:rsid w:val="00867D76"/>
    <w:rsid w:val="0087302A"/>
    <w:rsid w:val="00893858"/>
    <w:rsid w:val="0089446E"/>
    <w:rsid w:val="008C0096"/>
    <w:rsid w:val="008C69FF"/>
    <w:rsid w:val="008E5CD8"/>
    <w:rsid w:val="008F1369"/>
    <w:rsid w:val="008F5ABE"/>
    <w:rsid w:val="008F61DF"/>
    <w:rsid w:val="008F7257"/>
    <w:rsid w:val="008F7837"/>
    <w:rsid w:val="00911BE3"/>
    <w:rsid w:val="00911D4A"/>
    <w:rsid w:val="0091256A"/>
    <w:rsid w:val="00936543"/>
    <w:rsid w:val="00942EAC"/>
    <w:rsid w:val="00952AF7"/>
    <w:rsid w:val="00955E3F"/>
    <w:rsid w:val="00983732"/>
    <w:rsid w:val="00985D03"/>
    <w:rsid w:val="009C17F9"/>
    <w:rsid w:val="009C5BE9"/>
    <w:rsid w:val="009D3D3C"/>
    <w:rsid w:val="009D404E"/>
    <w:rsid w:val="009E5130"/>
    <w:rsid w:val="009F231F"/>
    <w:rsid w:val="009F2BE8"/>
    <w:rsid w:val="00A05A24"/>
    <w:rsid w:val="00A11BED"/>
    <w:rsid w:val="00A1610B"/>
    <w:rsid w:val="00A34BFD"/>
    <w:rsid w:val="00A402F3"/>
    <w:rsid w:val="00A40CBC"/>
    <w:rsid w:val="00A44729"/>
    <w:rsid w:val="00A53D88"/>
    <w:rsid w:val="00A67E2E"/>
    <w:rsid w:val="00A75E97"/>
    <w:rsid w:val="00A81699"/>
    <w:rsid w:val="00AA4E44"/>
    <w:rsid w:val="00AB4468"/>
    <w:rsid w:val="00AD16B6"/>
    <w:rsid w:val="00AD78D4"/>
    <w:rsid w:val="00AE185A"/>
    <w:rsid w:val="00AE6D00"/>
    <w:rsid w:val="00B07D53"/>
    <w:rsid w:val="00B101DF"/>
    <w:rsid w:val="00B22EB7"/>
    <w:rsid w:val="00B22FB8"/>
    <w:rsid w:val="00B4202B"/>
    <w:rsid w:val="00B54AED"/>
    <w:rsid w:val="00B6057D"/>
    <w:rsid w:val="00B7541A"/>
    <w:rsid w:val="00B75B4D"/>
    <w:rsid w:val="00B847EF"/>
    <w:rsid w:val="00B875E2"/>
    <w:rsid w:val="00B92611"/>
    <w:rsid w:val="00B929BC"/>
    <w:rsid w:val="00B936AC"/>
    <w:rsid w:val="00BA7024"/>
    <w:rsid w:val="00BC3172"/>
    <w:rsid w:val="00BC6C07"/>
    <w:rsid w:val="00BD61F0"/>
    <w:rsid w:val="00BE0686"/>
    <w:rsid w:val="00C10562"/>
    <w:rsid w:val="00C14D02"/>
    <w:rsid w:val="00C14F68"/>
    <w:rsid w:val="00C26878"/>
    <w:rsid w:val="00C50ADA"/>
    <w:rsid w:val="00C633DA"/>
    <w:rsid w:val="00C65A78"/>
    <w:rsid w:val="00C70640"/>
    <w:rsid w:val="00CA71FA"/>
    <w:rsid w:val="00CA7F70"/>
    <w:rsid w:val="00CB0CD1"/>
    <w:rsid w:val="00CB418F"/>
    <w:rsid w:val="00CD368B"/>
    <w:rsid w:val="00CD7C7E"/>
    <w:rsid w:val="00CE3006"/>
    <w:rsid w:val="00CE3252"/>
    <w:rsid w:val="00CE35CA"/>
    <w:rsid w:val="00CE7C4B"/>
    <w:rsid w:val="00CF1817"/>
    <w:rsid w:val="00D04D92"/>
    <w:rsid w:val="00D35872"/>
    <w:rsid w:val="00D55B79"/>
    <w:rsid w:val="00D663E4"/>
    <w:rsid w:val="00D74617"/>
    <w:rsid w:val="00D772CB"/>
    <w:rsid w:val="00D83C94"/>
    <w:rsid w:val="00D84612"/>
    <w:rsid w:val="00D975B3"/>
    <w:rsid w:val="00DA174A"/>
    <w:rsid w:val="00DD4BAF"/>
    <w:rsid w:val="00DD567C"/>
    <w:rsid w:val="00DE2972"/>
    <w:rsid w:val="00DF7E89"/>
    <w:rsid w:val="00E23DDA"/>
    <w:rsid w:val="00E47F7C"/>
    <w:rsid w:val="00E607E4"/>
    <w:rsid w:val="00E75520"/>
    <w:rsid w:val="00E775CC"/>
    <w:rsid w:val="00E9123F"/>
    <w:rsid w:val="00E92A4C"/>
    <w:rsid w:val="00E92AF0"/>
    <w:rsid w:val="00EA7039"/>
    <w:rsid w:val="00EC39BF"/>
    <w:rsid w:val="00EC50D2"/>
    <w:rsid w:val="00EC60B3"/>
    <w:rsid w:val="00ED203C"/>
    <w:rsid w:val="00F05FF3"/>
    <w:rsid w:val="00F109A3"/>
    <w:rsid w:val="00F21BCC"/>
    <w:rsid w:val="00F26A5B"/>
    <w:rsid w:val="00F27C7A"/>
    <w:rsid w:val="00F32DEC"/>
    <w:rsid w:val="00F42E09"/>
    <w:rsid w:val="00F4326C"/>
    <w:rsid w:val="00F51F39"/>
    <w:rsid w:val="00F56F54"/>
    <w:rsid w:val="00F61422"/>
    <w:rsid w:val="00F73412"/>
    <w:rsid w:val="00F9373C"/>
    <w:rsid w:val="00F97EE3"/>
    <w:rsid w:val="00FA44DC"/>
    <w:rsid w:val="00FA4EEB"/>
    <w:rsid w:val="00FA5FAC"/>
    <w:rsid w:val="00FB3C88"/>
    <w:rsid w:val="00FB7070"/>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basedOn w:val="a"/>
    <w:next w:val="a"/>
    <w:link w:val="10"/>
    <w:uiPriority w:val="9"/>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basedOn w:val="a0"/>
    <w:link w:val="1"/>
    <w:uiPriority w:val="9"/>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basedOn w:val="a0"/>
    <w:link w:val="2"/>
    <w:uiPriority w:val="9"/>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0">
    <w:name w:val="Subtle Reference"/>
    <w:basedOn w:val="a0"/>
    <w:uiPriority w:val="31"/>
    <w:qFormat/>
    <w:rsid w:val="00F73412"/>
    <w:rPr>
      <w:smallCaps/>
      <w:color w:val="C0504D" w:themeColor="accent2"/>
      <w:u w:val="single"/>
    </w:rPr>
  </w:style>
  <w:style w:type="paragraph" w:styleId="af1">
    <w:name w:val="table of figures"/>
    <w:basedOn w:val="a"/>
    <w:next w:val="a"/>
    <w:uiPriority w:val="99"/>
    <w:unhideWhenUsed/>
    <w:rsid w:val="00D74617"/>
    <w:pPr>
      <w:spacing w:after="0"/>
    </w:pPr>
  </w:style>
  <w:style w:type="character" w:styleId="af2">
    <w:name w:val="annotation reference"/>
    <w:basedOn w:val="a0"/>
    <w:uiPriority w:val="99"/>
    <w:semiHidden/>
    <w:unhideWhenUsed/>
    <w:rsid w:val="008E5CD8"/>
    <w:rPr>
      <w:sz w:val="16"/>
      <w:szCs w:val="16"/>
    </w:rPr>
  </w:style>
  <w:style w:type="paragraph" w:styleId="af3">
    <w:name w:val="annotation text"/>
    <w:basedOn w:val="a"/>
    <w:link w:val="af4"/>
    <w:uiPriority w:val="99"/>
    <w:semiHidden/>
    <w:unhideWhenUsed/>
    <w:rsid w:val="008E5CD8"/>
    <w:pPr>
      <w:spacing w:line="240" w:lineRule="auto"/>
    </w:pPr>
    <w:rPr>
      <w:sz w:val="20"/>
      <w:szCs w:val="20"/>
    </w:rPr>
  </w:style>
  <w:style w:type="character" w:customStyle="1" w:styleId="af4">
    <w:name w:val="טקסט הערה תו"/>
    <w:basedOn w:val="a0"/>
    <w:link w:val="af3"/>
    <w:uiPriority w:val="99"/>
    <w:semiHidden/>
    <w:rsid w:val="008E5CD8"/>
    <w:rPr>
      <w:sz w:val="20"/>
      <w:szCs w:val="20"/>
    </w:rPr>
  </w:style>
  <w:style w:type="paragraph" w:styleId="af5">
    <w:name w:val="annotation subject"/>
    <w:basedOn w:val="af3"/>
    <w:next w:val="af3"/>
    <w:link w:val="af6"/>
    <w:uiPriority w:val="99"/>
    <w:semiHidden/>
    <w:unhideWhenUsed/>
    <w:rsid w:val="008E5CD8"/>
    <w:rPr>
      <w:b/>
      <w:bCs/>
    </w:rPr>
  </w:style>
  <w:style w:type="character" w:customStyle="1" w:styleId="af6">
    <w:name w:val="נושא הערה תו"/>
    <w:basedOn w:val="af4"/>
    <w:link w:val="af5"/>
    <w:uiPriority w:val="99"/>
    <w:semiHidden/>
    <w:rsid w:val="008E5CD8"/>
    <w:rPr>
      <w:b/>
      <w:bCs/>
      <w:sz w:val="20"/>
      <w:szCs w:val="20"/>
    </w:rPr>
  </w:style>
  <w:style w:type="paragraph" w:styleId="af7">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basedOn w:val="a"/>
    <w:next w:val="a"/>
    <w:link w:val="10"/>
    <w:uiPriority w:val="9"/>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basedOn w:val="a0"/>
    <w:link w:val="1"/>
    <w:uiPriority w:val="9"/>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basedOn w:val="a0"/>
    <w:link w:val="2"/>
    <w:uiPriority w:val="9"/>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0">
    <w:name w:val="Subtle Reference"/>
    <w:basedOn w:val="a0"/>
    <w:uiPriority w:val="31"/>
    <w:qFormat/>
    <w:rsid w:val="00F73412"/>
    <w:rPr>
      <w:smallCaps/>
      <w:color w:val="C0504D" w:themeColor="accent2"/>
      <w:u w:val="single"/>
    </w:rPr>
  </w:style>
  <w:style w:type="paragraph" w:styleId="af1">
    <w:name w:val="table of figures"/>
    <w:basedOn w:val="a"/>
    <w:next w:val="a"/>
    <w:uiPriority w:val="99"/>
    <w:unhideWhenUsed/>
    <w:rsid w:val="00D74617"/>
    <w:pPr>
      <w:spacing w:after="0"/>
    </w:pPr>
  </w:style>
  <w:style w:type="character" w:styleId="af2">
    <w:name w:val="annotation reference"/>
    <w:basedOn w:val="a0"/>
    <w:uiPriority w:val="99"/>
    <w:semiHidden/>
    <w:unhideWhenUsed/>
    <w:rsid w:val="008E5CD8"/>
    <w:rPr>
      <w:sz w:val="16"/>
      <w:szCs w:val="16"/>
    </w:rPr>
  </w:style>
  <w:style w:type="paragraph" w:styleId="af3">
    <w:name w:val="annotation text"/>
    <w:basedOn w:val="a"/>
    <w:link w:val="af4"/>
    <w:uiPriority w:val="99"/>
    <w:semiHidden/>
    <w:unhideWhenUsed/>
    <w:rsid w:val="008E5CD8"/>
    <w:pPr>
      <w:spacing w:line="240" w:lineRule="auto"/>
    </w:pPr>
    <w:rPr>
      <w:sz w:val="20"/>
      <w:szCs w:val="20"/>
    </w:rPr>
  </w:style>
  <w:style w:type="character" w:customStyle="1" w:styleId="af4">
    <w:name w:val="טקסט הערה תו"/>
    <w:basedOn w:val="a0"/>
    <w:link w:val="af3"/>
    <w:uiPriority w:val="99"/>
    <w:semiHidden/>
    <w:rsid w:val="008E5CD8"/>
    <w:rPr>
      <w:sz w:val="20"/>
      <w:szCs w:val="20"/>
    </w:rPr>
  </w:style>
  <w:style w:type="paragraph" w:styleId="af5">
    <w:name w:val="annotation subject"/>
    <w:basedOn w:val="af3"/>
    <w:next w:val="af3"/>
    <w:link w:val="af6"/>
    <w:uiPriority w:val="99"/>
    <w:semiHidden/>
    <w:unhideWhenUsed/>
    <w:rsid w:val="008E5CD8"/>
    <w:rPr>
      <w:b/>
      <w:bCs/>
    </w:rPr>
  </w:style>
  <w:style w:type="character" w:customStyle="1" w:styleId="af6">
    <w:name w:val="נושא הערה תו"/>
    <w:basedOn w:val="af4"/>
    <w:link w:val="af5"/>
    <w:uiPriority w:val="99"/>
    <w:semiHidden/>
    <w:rsid w:val="008E5CD8"/>
    <w:rPr>
      <w:b/>
      <w:bCs/>
      <w:sz w:val="20"/>
      <w:szCs w:val="20"/>
    </w:rPr>
  </w:style>
  <w:style w:type="paragraph" w:styleId="af7">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mbol-generator.googlecode.com/svn/docs/Project_Document/Part_B/Symbol_Generator_Project_Document_Part_B.docx"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oleObject" Target="embeddings/oleObject1.bin"/><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moran-zvika-project.googlecode.com/svn/trunk/Documentation/vhdl&amp;modelsim%20gui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university.altera.com/materials/boards/de2/" TargetMode="External"/><Relationship Id="rId24" Type="http://schemas.openxmlformats.org/officeDocument/2006/relationships/image" Target="media/image13.png"/><Relationship Id="rId32" Type="http://schemas.openxmlformats.org/officeDocument/2006/relationships/image" Target="media/image170.png"/><Relationship Id="rId37" Type="http://schemas.openxmlformats.org/officeDocument/2006/relationships/image" Target="media/image220.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moran-zvika-project.googlecode.com/svn/trunk/Documentation/" TargetMode="External"/><Relationship Id="rId66" Type="http://schemas.openxmlformats.org/officeDocument/2006/relationships/image" Target="media/image47.png"/><Relationship Id="rId74" Type="http://schemas.openxmlformats.org/officeDocument/2006/relationships/hyperlink" Target="http://moran-zvika-project.googlecode.com/svn/trunk/Documentation/core/"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2.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50.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www.altera.com/products/devkits/altera/kit-nios-2c35.html"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moran-zvika-project.googlecode.com/svn/trunk/Documentation/core/%d7%a1%d7%99%d7%9e%d7%95%d7%9c%d7%a6%d7%99%d7%95%d7%aa%20internal_logic_ananlyzer_core_top.docx" TargetMode="External"/><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wmf"/><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9CA29-F8B9-47DD-B8B1-D218AC6E1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60</Pages>
  <Words>8691</Words>
  <Characters>43460</Characters>
  <Application>Microsoft Office Word</Application>
  <DocSecurity>0</DocSecurity>
  <Lines>362</Lines>
  <Paragraphs>104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52047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pery</cp:lastModifiedBy>
  <cp:revision>19</cp:revision>
  <dcterms:created xsi:type="dcterms:W3CDTF">2013-11-12T06:59:00Z</dcterms:created>
  <dcterms:modified xsi:type="dcterms:W3CDTF">2013-12-29T00:48:00Z</dcterms:modified>
</cp:coreProperties>
</file>