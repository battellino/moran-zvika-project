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368B" w:rsidRDefault="00CD368B" w:rsidP="00CD368B">
      <w:pPr>
        <w:bidi w:val="0"/>
        <w:jc w:val="center"/>
      </w:pPr>
      <w:r>
        <w:rPr>
          <w:b/>
          <w:bCs/>
          <w:noProof/>
          <w:sz w:val="96"/>
          <w:szCs w:val="96"/>
        </w:rPr>
        <w:drawing>
          <wp:inline distT="0" distB="0" distL="0" distR="0">
            <wp:extent cx="2011680" cy="1105535"/>
            <wp:effectExtent l="19050" t="0" r="7620" b="0"/>
            <wp:docPr id="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011680" cy="1105535"/>
                    </a:xfrm>
                    <a:prstGeom prst="rect">
                      <a:avLst/>
                    </a:prstGeom>
                    <a:noFill/>
                    <a:ln w="9525">
                      <a:noFill/>
                      <a:miter lim="800000"/>
                      <a:headEnd/>
                      <a:tailEnd/>
                    </a:ln>
                  </pic:spPr>
                </pic:pic>
              </a:graphicData>
            </a:graphic>
          </wp:inline>
        </w:drawing>
      </w:r>
    </w:p>
    <w:p w:rsidR="00A05A24" w:rsidRDefault="00A05A24" w:rsidP="00CD368B">
      <w:pPr>
        <w:bidi w:val="0"/>
        <w:jc w:val="center"/>
      </w:pPr>
    </w:p>
    <w:p w:rsidR="00CD368B" w:rsidRPr="00CD368B" w:rsidRDefault="00CD368B" w:rsidP="00CD368B">
      <w:pPr>
        <w:bidi w:val="0"/>
        <w:jc w:val="center"/>
      </w:pPr>
      <w:proofErr w:type="spellStart"/>
      <w:r w:rsidRPr="00CD368B">
        <w:rPr>
          <w:sz w:val="44"/>
          <w:szCs w:val="44"/>
        </w:rPr>
        <w:t>Technion</w:t>
      </w:r>
      <w:proofErr w:type="spellEnd"/>
    </w:p>
    <w:p w:rsidR="00CD368B" w:rsidRPr="00CD368B" w:rsidRDefault="00CD368B" w:rsidP="00CD368B">
      <w:pPr>
        <w:bidi w:val="0"/>
        <w:jc w:val="center"/>
        <w:rPr>
          <w:i/>
          <w:iCs/>
          <w:sz w:val="44"/>
          <w:szCs w:val="44"/>
        </w:rPr>
      </w:pPr>
      <w:r w:rsidRPr="00D434DA">
        <w:rPr>
          <w:i/>
          <w:iCs/>
          <w:sz w:val="44"/>
          <w:szCs w:val="44"/>
        </w:rPr>
        <w:t>Electrical Engineering Department</w:t>
      </w:r>
    </w:p>
    <w:p w:rsidR="00CD368B" w:rsidRDefault="00CD368B" w:rsidP="00CD368B">
      <w:pPr>
        <w:bidi w:val="0"/>
        <w:jc w:val="center"/>
        <w:rPr>
          <w:sz w:val="44"/>
          <w:szCs w:val="44"/>
        </w:rPr>
      </w:pPr>
      <w:r w:rsidRPr="00CD368B">
        <w:rPr>
          <w:sz w:val="44"/>
          <w:szCs w:val="44"/>
        </w:rPr>
        <w:t xml:space="preserve">High Speed Digital System </w:t>
      </w:r>
      <w:commentRangeStart w:id="0"/>
      <w:r w:rsidRPr="00CD368B">
        <w:rPr>
          <w:sz w:val="44"/>
          <w:szCs w:val="44"/>
        </w:rPr>
        <w:t>Lab</w:t>
      </w:r>
      <w:commentRangeEnd w:id="0"/>
      <w:r w:rsidR="008E5CD8">
        <w:rPr>
          <w:rStyle w:val="af3"/>
          <w:rtl/>
        </w:rPr>
        <w:commentReference w:id="0"/>
      </w:r>
    </w:p>
    <w:p w:rsidR="00CD368B" w:rsidRDefault="00CD368B" w:rsidP="00CD368B">
      <w:pPr>
        <w:bidi w:val="0"/>
        <w:jc w:val="center"/>
        <w:rPr>
          <w:sz w:val="80"/>
          <w:szCs w:val="80"/>
        </w:rPr>
      </w:pPr>
    </w:p>
    <w:p w:rsidR="00CD368B" w:rsidRPr="00CD368B" w:rsidRDefault="00CD368B" w:rsidP="00CD368B">
      <w:pPr>
        <w:bidi w:val="0"/>
        <w:jc w:val="center"/>
        <w:rPr>
          <w:sz w:val="96"/>
          <w:szCs w:val="96"/>
        </w:rPr>
      </w:pPr>
      <w:r w:rsidRPr="00CD368B">
        <w:rPr>
          <w:sz w:val="80"/>
          <w:szCs w:val="80"/>
        </w:rPr>
        <w:t>Project Documentation</w:t>
      </w:r>
    </w:p>
    <w:p w:rsidR="00CD368B" w:rsidRPr="00CD368B" w:rsidRDefault="00CD368B" w:rsidP="00CD368B">
      <w:pPr>
        <w:bidi w:val="0"/>
        <w:jc w:val="center"/>
      </w:pPr>
    </w:p>
    <w:p w:rsidR="00CD368B" w:rsidRDefault="00CD368B" w:rsidP="00CD368B">
      <w:pPr>
        <w:bidi w:val="0"/>
        <w:jc w:val="center"/>
      </w:pPr>
    </w:p>
    <w:p w:rsidR="00CD368B" w:rsidRDefault="00B22FB8" w:rsidP="00CD368B">
      <w:pPr>
        <w:bidi w:val="0"/>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1905</wp:posOffset>
                </wp:positionV>
                <wp:extent cx="5274310" cy="1397000"/>
                <wp:effectExtent l="0" t="0" r="0" b="0"/>
                <wp:wrapNone/>
                <wp:docPr id="3159" name="תיבת טקסט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4310" cy="1397000"/>
                        </a:xfrm>
                        <a:prstGeom prst="rect">
                          <a:avLst/>
                        </a:prstGeom>
                        <a:noFill/>
                        <a:ln>
                          <a:noFill/>
                        </a:ln>
                        <a:effectLst/>
                      </wps:spPr>
                      <wps:txbx>
                        <w:txbxContent>
                          <w:p w:rsidR="00040388" w:rsidRPr="00CD368B" w:rsidRDefault="00040388" w:rsidP="00CD368B">
                            <w:pPr>
                              <w:bidi w:val="0"/>
                              <w:jc w:val="center"/>
                              <w:rPr>
                                <w:b/>
                                <w:sz w:val="72"/>
                                <w:szCs w:val="72"/>
                              </w:rPr>
                            </w:pPr>
                            <w:r>
                              <w:rPr>
                                <w:b/>
                                <w:sz w:val="72"/>
                                <w:szCs w:val="72"/>
                              </w:rPr>
                              <w:t>Internal Logic Analyzer Core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תיבת טקסט 1" o:spid="_x0000_s1026" type="#_x0000_t202" style="position:absolute;left:0;text-align:left;margin-left:0;margin-top:.15pt;width:415.3pt;height:110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" filled="f" stroked="f">
                <v:path arrowok="t"/>
                <v:textbox>
                  <w:txbxContent>
                    <w:p w:rsidR="00040388" w:rsidRPr="00CD368B" w:rsidRDefault="00040388" w:rsidP="00CD368B">
                      <w:pPr>
                        <w:bidi w:val="0"/>
                        <w:jc w:val="center"/>
                        <w:rPr>
                          <w:b/>
                          <w:sz w:val="72"/>
                          <w:szCs w:val="72"/>
                        </w:rPr>
                      </w:pPr>
                      <w:r>
                        <w:rPr>
                          <w:b/>
                          <w:sz w:val="72"/>
                          <w:szCs w:val="72"/>
                        </w:rPr>
                        <w:t>Internal Logic Analyzer Core</w:t>
                      </w:r>
                    </w:p>
                  </w:txbxContent>
                </v:textbox>
              </v:shape>
            </w:pict>
          </mc:Fallback>
        </mc:AlternateContent>
      </w:r>
    </w:p>
    <w:p w:rsidR="00CD368B" w:rsidRDefault="00CD368B" w:rsidP="00CD368B">
      <w:pPr>
        <w:bidi w:val="0"/>
        <w:jc w:val="center"/>
      </w:pPr>
    </w:p>
    <w:p w:rsidR="00CD368B" w:rsidRDefault="00CD368B" w:rsidP="00CD368B">
      <w:pPr>
        <w:bidi w:val="0"/>
        <w:jc w:val="center"/>
      </w:pPr>
    </w:p>
    <w:p w:rsidR="0074454F" w:rsidRDefault="0074454F" w:rsidP="0074454F">
      <w:pPr>
        <w:bidi w:val="0"/>
        <w:jc w:val="center"/>
      </w:pPr>
    </w:p>
    <w:p w:rsidR="0074454F" w:rsidRDefault="0074454F" w:rsidP="0074454F">
      <w:pPr>
        <w:bidi w:val="0"/>
      </w:pPr>
    </w:p>
    <w:p w:rsidR="00CD368B" w:rsidRDefault="0074454F" w:rsidP="0074454F">
      <w:pPr>
        <w:bidi w:val="0"/>
        <w:rPr>
          <w:sz w:val="32"/>
          <w:szCs w:val="32"/>
        </w:rPr>
      </w:pPr>
      <w:r w:rsidRPr="0074454F">
        <w:rPr>
          <w:sz w:val="32"/>
          <w:szCs w:val="32"/>
        </w:rPr>
        <w:t>Part B</w:t>
      </w:r>
    </w:p>
    <w:p w:rsidR="0074454F" w:rsidRPr="0074454F" w:rsidDel="0074454F" w:rsidRDefault="0074454F" w:rsidP="00CF50B0">
      <w:pPr>
        <w:bidi w:val="0"/>
        <w:rPr>
          <w:del w:id="1" w:author="pery" w:date="2013-12-23T20:51:00Z"/>
          <w:sz w:val="32"/>
          <w:szCs w:val="32"/>
          <w:rtl/>
        </w:rPr>
      </w:pPr>
      <w:r>
        <w:rPr>
          <w:sz w:val="32"/>
          <w:szCs w:val="32"/>
        </w:rPr>
        <w:t xml:space="preserve">Date of last update: </w:t>
      </w:r>
      <w:r w:rsidR="00CF50B0">
        <w:rPr>
          <w:sz w:val="32"/>
          <w:szCs w:val="32"/>
        </w:rPr>
        <w:t>26</w:t>
      </w:r>
      <w:r>
        <w:rPr>
          <w:sz w:val="32"/>
          <w:szCs w:val="32"/>
        </w:rPr>
        <w:t>.1.201</w:t>
      </w:r>
      <w:r w:rsidR="00CF50B0">
        <w:rPr>
          <w:sz w:val="32"/>
          <w:szCs w:val="32"/>
        </w:rPr>
        <w:t>4</w:t>
      </w:r>
    </w:p>
    <w:p w:rsidR="00CD368B" w:rsidRPr="00CD368B" w:rsidRDefault="00CD368B" w:rsidP="00CD368B">
      <w:pPr>
        <w:bidi w:val="0"/>
        <w:rPr>
          <w:sz w:val="32"/>
          <w:szCs w:val="32"/>
        </w:rPr>
      </w:pPr>
      <w:r w:rsidRPr="00CD368B">
        <w:rPr>
          <w:sz w:val="32"/>
          <w:szCs w:val="32"/>
        </w:rPr>
        <w:t xml:space="preserve">Students: Moran Katz, </w:t>
      </w:r>
      <w:proofErr w:type="spellStart"/>
      <w:r w:rsidRPr="00CD368B">
        <w:rPr>
          <w:sz w:val="32"/>
          <w:szCs w:val="32"/>
        </w:rPr>
        <w:t>Zvika</w:t>
      </w:r>
      <w:proofErr w:type="spellEnd"/>
      <w:r w:rsidRPr="00CD368B">
        <w:rPr>
          <w:sz w:val="32"/>
          <w:szCs w:val="32"/>
        </w:rPr>
        <w:t xml:space="preserve"> Pery</w:t>
      </w:r>
    </w:p>
    <w:p w:rsidR="00CD368B" w:rsidRDefault="00CD368B" w:rsidP="0074454F">
      <w:pPr>
        <w:bidi w:val="0"/>
      </w:pPr>
      <w:r>
        <w:rPr>
          <w:sz w:val="32"/>
          <w:szCs w:val="32"/>
        </w:rPr>
        <w:t xml:space="preserve">Mentor: Moshe </w:t>
      </w:r>
      <w:proofErr w:type="spellStart"/>
      <w:r>
        <w:rPr>
          <w:sz w:val="32"/>
          <w:szCs w:val="32"/>
        </w:rPr>
        <w:t>Porian</w:t>
      </w:r>
      <w:proofErr w:type="spellEnd"/>
      <w:r>
        <w:tab/>
      </w:r>
    </w:p>
    <w:p w:rsidR="002F5BE7" w:rsidRDefault="004E47FF" w:rsidP="002F5BE7">
      <w:pPr>
        <w:pStyle w:val="ab"/>
        <w:bidi w:val="0"/>
        <w:rPr>
          <w:rtl w:val="0"/>
        </w:rPr>
      </w:pPr>
      <w:r>
        <w:rPr>
          <w:rFonts w:hint="cs"/>
          <w:cs w:val="0"/>
        </w:rPr>
        <w:lastRenderedPageBreak/>
        <w:t xml:space="preserve"> </w:t>
      </w:r>
      <w:r w:rsidR="0071237B">
        <w:rPr>
          <w:cs w:val="0"/>
        </w:rPr>
        <w:t xml:space="preserve">TABLE OF </w:t>
      </w:r>
      <w:r>
        <w:rPr>
          <w:rFonts w:hint="cs"/>
          <w:cs w:val="0"/>
        </w:rPr>
        <w:t xml:space="preserve"> </w:t>
      </w:r>
      <w:r w:rsidR="002F5BE7">
        <w:rPr>
          <w:rtl w:val="0"/>
        </w:rPr>
        <w:t>CONTENT</w:t>
      </w:r>
    </w:p>
    <w:sdt>
      <w:sdtPr>
        <w:rPr>
          <w:rtl w:val="0"/>
          <w:cs w:val="0"/>
          <w:lang w:val="he-IL"/>
        </w:rPr>
        <w:id w:val="1570226886"/>
        <w:docPartObj>
          <w:docPartGallery w:val="Table of Contents"/>
          <w:docPartUnique/>
        </w:docPartObj>
      </w:sdtPr>
      <w:sdtEndPr>
        <w:rPr>
          <w:rFonts w:asciiTheme="minorHAnsi" w:eastAsiaTheme="minorHAnsi" w:hAnsiTheme="minorHAnsi" w:cstheme="minorBidi"/>
          <w:b w:val="0"/>
          <w:bCs w:val="0"/>
          <w:color w:val="auto"/>
          <w:sz w:val="22"/>
          <w:szCs w:val="22"/>
          <w:cs/>
          <w:lang w:val="en-US"/>
        </w:rPr>
      </w:sdtEndPr>
      <w:sdtContent>
        <w:p w:rsidR="002F5BE7" w:rsidRDefault="002F5BE7" w:rsidP="00D45F1D">
          <w:pPr>
            <w:pStyle w:val="ab"/>
            <w:tabs>
              <w:tab w:val="left" w:pos="3617"/>
              <w:tab w:val="left" w:pos="4605"/>
            </w:tabs>
            <w:bidi w:val="0"/>
            <w:rPr>
              <w:rtl w:val="0"/>
              <w:cs w:val="0"/>
            </w:rPr>
          </w:pPr>
          <w:r>
            <w:rPr>
              <w:cs w:val="0"/>
            </w:rPr>
            <w:tab/>
          </w:r>
          <w:r>
            <w:rPr>
              <w:cs w:val="0"/>
            </w:rPr>
            <w:tab/>
          </w:r>
        </w:p>
        <w:p w:rsidR="00D45F1D" w:rsidRDefault="002F5BE7" w:rsidP="00D45F1D">
          <w:pPr>
            <w:pStyle w:val="TOC1"/>
            <w:bidi w:val="0"/>
            <w:rPr>
              <w:rFonts w:eastAsiaTheme="minorEastAsia"/>
              <w:noProof/>
              <w:rtl/>
            </w:rPr>
          </w:pPr>
          <w:r>
            <w:fldChar w:fldCharType="begin"/>
          </w:r>
          <w:r>
            <w:instrText xml:space="preserve"> TOC \o "1-3" \h \z \u </w:instrText>
          </w:r>
          <w:r>
            <w:fldChar w:fldCharType="separate"/>
          </w:r>
          <w:hyperlink w:anchor="_Toc378518862" w:history="1">
            <w:r w:rsidR="00D45F1D" w:rsidRPr="00386242">
              <w:rPr>
                <w:rStyle w:val="Hyperlink"/>
                <w:noProof/>
              </w:rPr>
              <w:t>1</w:t>
            </w:r>
            <w:r w:rsidR="00D45F1D">
              <w:rPr>
                <w:rFonts w:eastAsiaTheme="minorEastAsia"/>
                <w:noProof/>
                <w:rtl/>
              </w:rPr>
              <w:tab/>
            </w:r>
            <w:r w:rsidR="00D45F1D" w:rsidRPr="00386242">
              <w:rPr>
                <w:rStyle w:val="Hyperlink"/>
                <w:noProof/>
              </w:rPr>
              <w:t>INTRODUCTION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Toc378518862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w:t>
            </w:r>
            <w:r w:rsidR="00D45F1D">
              <w:rPr>
                <w:noProof/>
                <w:webHidden/>
                <w:rtl/>
              </w:rPr>
              <w:fldChar w:fldCharType="end"/>
            </w:r>
          </w:hyperlink>
        </w:p>
        <w:p w:rsidR="00D45F1D" w:rsidRDefault="00D45F1D" w:rsidP="00D45F1D">
          <w:pPr>
            <w:pStyle w:val="TOC2"/>
            <w:tabs>
              <w:tab w:val="left" w:pos="1760"/>
              <w:tab w:val="right" w:leader="dot" w:pos="8296"/>
            </w:tabs>
            <w:bidi w:val="0"/>
            <w:rPr>
              <w:rFonts w:eastAsiaTheme="minorEastAsia"/>
              <w:noProof/>
              <w:rtl/>
            </w:rPr>
          </w:pPr>
          <w:hyperlink w:anchor="_Toc378518863" w:history="1">
            <w:r w:rsidRPr="00386242">
              <w:rPr>
                <w:rStyle w:val="Hyperlink"/>
                <w:noProof/>
              </w:rPr>
              <w:t>1.1</w:t>
            </w:r>
            <w:r>
              <w:rPr>
                <w:rFonts w:eastAsiaTheme="minorEastAsia"/>
                <w:noProof/>
                <w:rtl/>
              </w:rPr>
              <w:tab/>
            </w:r>
            <w:r w:rsidRPr="00386242">
              <w:rPr>
                <w:rStyle w:val="Hyperlink"/>
                <w:noProof/>
              </w:rPr>
              <w:t xml:space="preserve"> Abstract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Toc378518863 \h</w:instrText>
            </w:r>
            <w:r>
              <w:rPr>
                <w:noProof/>
                <w:webHidden/>
                <w:rtl/>
              </w:rPr>
              <w:instrText xml:space="preserve"> </w:instrText>
            </w:r>
            <w:r>
              <w:rPr>
                <w:noProof/>
                <w:webHidden/>
                <w:rtl/>
              </w:rPr>
            </w:r>
            <w:r>
              <w:rPr>
                <w:noProof/>
                <w:webHidden/>
                <w:rtl/>
              </w:rPr>
              <w:fldChar w:fldCharType="separate"/>
            </w:r>
            <w:r>
              <w:rPr>
                <w:noProof/>
                <w:webHidden/>
              </w:rPr>
              <w:t>7</w:t>
            </w:r>
            <w:r>
              <w:rPr>
                <w:noProof/>
                <w:webHidden/>
                <w:rtl/>
              </w:rPr>
              <w:fldChar w:fldCharType="end"/>
            </w:r>
          </w:hyperlink>
        </w:p>
        <w:p w:rsidR="00D45F1D" w:rsidRDefault="00D45F1D" w:rsidP="00D45F1D">
          <w:pPr>
            <w:pStyle w:val="TOC2"/>
            <w:tabs>
              <w:tab w:val="left" w:pos="1913"/>
              <w:tab w:val="right" w:leader="dot" w:pos="8296"/>
            </w:tabs>
            <w:bidi w:val="0"/>
            <w:rPr>
              <w:rFonts w:eastAsiaTheme="minorEastAsia"/>
              <w:noProof/>
              <w:rtl/>
            </w:rPr>
          </w:pPr>
          <w:hyperlink w:anchor="_Toc378518864" w:history="1">
            <w:r w:rsidRPr="00386242">
              <w:rPr>
                <w:rStyle w:val="Hyperlink"/>
                <w:noProof/>
              </w:rPr>
              <w:t>1.2</w:t>
            </w:r>
            <w:r>
              <w:rPr>
                <w:rFonts w:eastAsiaTheme="minorEastAsia"/>
                <w:noProof/>
                <w:rtl/>
              </w:rPr>
              <w:tab/>
            </w:r>
            <w:r w:rsidRPr="00386242">
              <w:rPr>
                <w:rStyle w:val="Hyperlink"/>
                <w:noProof/>
              </w:rPr>
              <w:t xml:space="preserve"> Project Goal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Toc378518864 \h</w:instrText>
            </w:r>
            <w:r>
              <w:rPr>
                <w:noProof/>
                <w:webHidden/>
                <w:rtl/>
              </w:rPr>
              <w:instrText xml:space="preserve"> </w:instrText>
            </w:r>
            <w:r>
              <w:rPr>
                <w:noProof/>
                <w:webHidden/>
                <w:rtl/>
              </w:rPr>
            </w:r>
            <w:r>
              <w:rPr>
                <w:noProof/>
                <w:webHidden/>
                <w:rtl/>
              </w:rPr>
              <w:fldChar w:fldCharType="separate"/>
            </w:r>
            <w:r>
              <w:rPr>
                <w:noProof/>
                <w:webHidden/>
              </w:rPr>
              <w:t>7</w:t>
            </w:r>
            <w:r>
              <w:rPr>
                <w:noProof/>
                <w:webHidden/>
                <w:rtl/>
              </w:rPr>
              <w:fldChar w:fldCharType="end"/>
            </w:r>
          </w:hyperlink>
        </w:p>
        <w:p w:rsidR="00D45F1D" w:rsidRDefault="00D45F1D" w:rsidP="00D45F1D">
          <w:pPr>
            <w:pStyle w:val="TOC2"/>
            <w:tabs>
              <w:tab w:val="left" w:pos="2760"/>
              <w:tab w:val="right" w:leader="dot" w:pos="8296"/>
            </w:tabs>
            <w:bidi w:val="0"/>
            <w:rPr>
              <w:rFonts w:eastAsiaTheme="minorEastAsia"/>
              <w:noProof/>
              <w:rtl/>
            </w:rPr>
          </w:pPr>
          <w:hyperlink w:anchor="_Toc378518865" w:history="1">
            <w:r w:rsidRPr="00386242">
              <w:rPr>
                <w:rStyle w:val="Hyperlink"/>
                <w:noProof/>
              </w:rPr>
              <w:t>1.3</w:t>
            </w:r>
            <w:r>
              <w:rPr>
                <w:rFonts w:eastAsiaTheme="minorEastAsia"/>
                <w:noProof/>
                <w:rtl/>
              </w:rPr>
              <w:tab/>
            </w:r>
            <w:r w:rsidRPr="00386242">
              <w:rPr>
                <w:rStyle w:val="Hyperlink"/>
                <w:noProof/>
              </w:rPr>
              <w:t xml:space="preserve"> Project Requirements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Toc378518865 \h</w:instrText>
            </w:r>
            <w:r>
              <w:rPr>
                <w:noProof/>
                <w:webHidden/>
                <w:rtl/>
              </w:rPr>
              <w:instrText xml:space="preserve"> </w:instrText>
            </w:r>
            <w:r>
              <w:rPr>
                <w:noProof/>
                <w:webHidden/>
                <w:rtl/>
              </w:rPr>
            </w:r>
            <w:r>
              <w:rPr>
                <w:noProof/>
                <w:webHidden/>
                <w:rtl/>
              </w:rPr>
              <w:fldChar w:fldCharType="separate"/>
            </w:r>
            <w:r>
              <w:rPr>
                <w:noProof/>
                <w:webHidden/>
              </w:rPr>
              <w:t>7</w:t>
            </w:r>
            <w:r>
              <w:rPr>
                <w:noProof/>
                <w:webHidden/>
                <w:rtl/>
              </w:rPr>
              <w:fldChar w:fldCharType="end"/>
            </w:r>
          </w:hyperlink>
        </w:p>
        <w:p w:rsidR="00D45F1D" w:rsidRDefault="00D45F1D" w:rsidP="00D45F1D">
          <w:pPr>
            <w:pStyle w:val="TOC2"/>
            <w:tabs>
              <w:tab w:val="left" w:pos="2401"/>
              <w:tab w:val="right" w:leader="dot" w:pos="8296"/>
            </w:tabs>
            <w:bidi w:val="0"/>
            <w:rPr>
              <w:rFonts w:eastAsiaTheme="minorEastAsia"/>
              <w:noProof/>
              <w:rtl/>
            </w:rPr>
          </w:pPr>
          <w:hyperlink w:anchor="_Toc378518866" w:history="1">
            <w:r w:rsidRPr="00386242">
              <w:rPr>
                <w:rStyle w:val="Hyperlink"/>
                <w:noProof/>
              </w:rPr>
              <w:t>1.4</w:t>
            </w:r>
            <w:r>
              <w:rPr>
                <w:rFonts w:eastAsiaTheme="minorEastAsia"/>
                <w:noProof/>
                <w:rtl/>
              </w:rPr>
              <w:tab/>
            </w:r>
            <w:r w:rsidRPr="00386242">
              <w:rPr>
                <w:rStyle w:val="Hyperlink"/>
                <w:noProof/>
              </w:rPr>
              <w:t xml:space="preserve"> Engineering Tools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Toc378518866 \h</w:instrText>
            </w:r>
            <w:r>
              <w:rPr>
                <w:noProof/>
                <w:webHidden/>
                <w:rtl/>
              </w:rPr>
              <w:instrText xml:space="preserve"> </w:instrText>
            </w:r>
            <w:r>
              <w:rPr>
                <w:noProof/>
                <w:webHidden/>
                <w:rtl/>
              </w:rPr>
            </w:r>
            <w:r>
              <w:rPr>
                <w:noProof/>
                <w:webHidden/>
                <w:rtl/>
              </w:rPr>
              <w:fldChar w:fldCharType="separate"/>
            </w:r>
            <w:r>
              <w:rPr>
                <w:noProof/>
                <w:webHidden/>
              </w:rPr>
              <w:t>8</w:t>
            </w:r>
            <w:r>
              <w:rPr>
                <w:noProof/>
                <w:webHidden/>
                <w:rtl/>
              </w:rPr>
              <w:fldChar w:fldCharType="end"/>
            </w:r>
          </w:hyperlink>
        </w:p>
        <w:p w:rsidR="00D45F1D" w:rsidRDefault="00D45F1D" w:rsidP="00D45F1D">
          <w:pPr>
            <w:pStyle w:val="TOC2"/>
            <w:tabs>
              <w:tab w:val="left" w:pos="2772"/>
              <w:tab w:val="right" w:leader="dot" w:pos="8296"/>
            </w:tabs>
            <w:bidi w:val="0"/>
            <w:rPr>
              <w:rFonts w:eastAsiaTheme="minorEastAsia"/>
              <w:noProof/>
              <w:rtl/>
            </w:rPr>
          </w:pPr>
          <w:hyperlink w:anchor="_Toc378518867" w:history="1">
            <w:r w:rsidRPr="00386242">
              <w:rPr>
                <w:rStyle w:val="Hyperlink"/>
                <w:noProof/>
              </w:rPr>
              <w:t>1.5</w:t>
            </w:r>
            <w:r>
              <w:rPr>
                <w:rFonts w:eastAsiaTheme="minorEastAsia"/>
                <w:noProof/>
                <w:rtl/>
              </w:rPr>
              <w:tab/>
            </w:r>
            <w:r w:rsidRPr="00386242">
              <w:rPr>
                <w:rStyle w:val="Hyperlink"/>
                <w:noProof/>
              </w:rPr>
              <w:t>Applicable Documents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Toc378518867 \h</w:instrText>
            </w:r>
            <w:r>
              <w:rPr>
                <w:noProof/>
                <w:webHidden/>
                <w:rtl/>
              </w:rPr>
              <w:instrText xml:space="preserve"> </w:instrText>
            </w:r>
            <w:r>
              <w:rPr>
                <w:noProof/>
                <w:webHidden/>
                <w:rtl/>
              </w:rPr>
            </w:r>
            <w:r>
              <w:rPr>
                <w:noProof/>
                <w:webHidden/>
                <w:rtl/>
              </w:rPr>
              <w:fldChar w:fldCharType="separate"/>
            </w:r>
            <w:r>
              <w:rPr>
                <w:noProof/>
                <w:webHidden/>
              </w:rPr>
              <w:t>8</w:t>
            </w:r>
            <w:r>
              <w:rPr>
                <w:noProof/>
                <w:webHidden/>
                <w:rtl/>
              </w:rPr>
              <w:fldChar w:fldCharType="end"/>
            </w:r>
          </w:hyperlink>
        </w:p>
        <w:p w:rsidR="00D45F1D" w:rsidRDefault="00D45F1D" w:rsidP="00D45F1D">
          <w:pPr>
            <w:pStyle w:val="TOC1"/>
            <w:tabs>
              <w:tab w:val="left" w:pos="2463"/>
            </w:tabs>
            <w:bidi w:val="0"/>
            <w:rPr>
              <w:rFonts w:eastAsiaTheme="minorEastAsia"/>
              <w:noProof/>
              <w:rtl/>
            </w:rPr>
          </w:pPr>
          <w:hyperlink w:anchor="_Toc378518868" w:history="1">
            <w:r w:rsidRPr="00386242">
              <w:rPr>
                <w:rStyle w:val="Hyperlink"/>
                <w:noProof/>
              </w:rPr>
              <w:t>2</w:t>
            </w:r>
            <w:r>
              <w:rPr>
                <w:rFonts w:eastAsiaTheme="minorEastAsia"/>
                <w:noProof/>
                <w:rtl/>
              </w:rPr>
              <w:tab/>
            </w:r>
            <w:r w:rsidRPr="00386242">
              <w:rPr>
                <w:rStyle w:val="Hyperlink"/>
                <w:noProof/>
              </w:rPr>
              <w:t xml:space="preserve"> GENERAL 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Toc378518868 \h</w:instrText>
            </w:r>
            <w:r>
              <w:rPr>
                <w:noProof/>
                <w:webHidden/>
                <w:rtl/>
              </w:rPr>
              <w:instrText xml:space="preserve"> </w:instrText>
            </w:r>
            <w:r>
              <w:rPr>
                <w:noProof/>
                <w:webHidden/>
                <w:rtl/>
              </w:rPr>
            </w:r>
            <w:r>
              <w:rPr>
                <w:noProof/>
                <w:webHidden/>
                <w:rtl/>
              </w:rPr>
              <w:fldChar w:fldCharType="separate"/>
            </w:r>
            <w:r>
              <w:rPr>
                <w:noProof/>
                <w:webHidden/>
              </w:rPr>
              <w:t>9</w:t>
            </w:r>
            <w:r>
              <w:rPr>
                <w:noProof/>
                <w:webHidden/>
                <w:rtl/>
              </w:rPr>
              <w:fldChar w:fldCharType="end"/>
            </w:r>
          </w:hyperlink>
        </w:p>
        <w:p w:rsidR="00D45F1D" w:rsidRDefault="00D45F1D" w:rsidP="00D45F1D">
          <w:pPr>
            <w:pStyle w:val="TOC2"/>
            <w:tabs>
              <w:tab w:val="left" w:pos="1760"/>
              <w:tab w:val="right" w:leader="dot" w:pos="8296"/>
            </w:tabs>
            <w:bidi w:val="0"/>
            <w:rPr>
              <w:rFonts w:eastAsiaTheme="minorEastAsia"/>
              <w:noProof/>
              <w:rtl/>
            </w:rPr>
          </w:pPr>
          <w:hyperlink w:anchor="_Toc378518869" w:history="1">
            <w:r w:rsidRPr="00386242">
              <w:rPr>
                <w:rStyle w:val="Hyperlink"/>
                <w:noProof/>
              </w:rPr>
              <w:t>2.1</w:t>
            </w:r>
            <w:r>
              <w:rPr>
                <w:rFonts w:eastAsiaTheme="minorEastAsia"/>
                <w:noProof/>
                <w:rtl/>
              </w:rPr>
              <w:tab/>
            </w:r>
            <w:r w:rsidRPr="00386242">
              <w:rPr>
                <w:rStyle w:val="Hyperlink"/>
                <w:noProof/>
              </w:rPr>
              <w:t>Data Flow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Toc378518869 \h</w:instrText>
            </w:r>
            <w:r>
              <w:rPr>
                <w:noProof/>
                <w:webHidden/>
                <w:rtl/>
              </w:rPr>
              <w:instrText xml:space="preserve"> </w:instrText>
            </w:r>
            <w:r>
              <w:rPr>
                <w:noProof/>
                <w:webHidden/>
                <w:rtl/>
              </w:rPr>
            </w:r>
            <w:r>
              <w:rPr>
                <w:noProof/>
                <w:webHidden/>
                <w:rtl/>
              </w:rPr>
              <w:fldChar w:fldCharType="separate"/>
            </w:r>
            <w:r>
              <w:rPr>
                <w:noProof/>
                <w:webHidden/>
              </w:rPr>
              <w:t>10</w:t>
            </w:r>
            <w:r>
              <w:rPr>
                <w:noProof/>
                <w:webHidden/>
                <w:rtl/>
              </w:rPr>
              <w:fldChar w:fldCharType="end"/>
            </w:r>
          </w:hyperlink>
        </w:p>
        <w:p w:rsidR="00D45F1D" w:rsidRDefault="00D45F1D" w:rsidP="00D45F1D">
          <w:pPr>
            <w:pStyle w:val="TOC1"/>
            <w:tabs>
              <w:tab w:val="left" w:pos="2368"/>
            </w:tabs>
            <w:bidi w:val="0"/>
            <w:rPr>
              <w:rFonts w:eastAsiaTheme="minorEastAsia"/>
              <w:noProof/>
              <w:rtl/>
            </w:rPr>
          </w:pPr>
          <w:hyperlink w:anchor="_Toc378518871" w:history="1">
            <w:r w:rsidRPr="00386242">
              <w:rPr>
                <w:rStyle w:val="Hyperlink"/>
                <w:noProof/>
              </w:rPr>
              <w:t>3</w:t>
            </w:r>
            <w:r>
              <w:rPr>
                <w:rFonts w:eastAsiaTheme="minorEastAsia"/>
                <w:noProof/>
                <w:rtl/>
              </w:rPr>
              <w:tab/>
            </w:r>
            <w:r w:rsidRPr="00386242">
              <w:rPr>
                <w:rStyle w:val="Hyperlink"/>
                <w:noProof/>
              </w:rPr>
              <w:t>MICRO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Toc378518871 \h</w:instrText>
            </w:r>
            <w:r>
              <w:rPr>
                <w:noProof/>
                <w:webHidden/>
                <w:rtl/>
              </w:rPr>
              <w:instrText xml:space="preserve"> </w:instrText>
            </w:r>
            <w:r>
              <w:rPr>
                <w:noProof/>
                <w:webHidden/>
                <w:rtl/>
              </w:rPr>
            </w:r>
            <w:r>
              <w:rPr>
                <w:noProof/>
                <w:webHidden/>
                <w:rtl/>
              </w:rPr>
              <w:fldChar w:fldCharType="separate"/>
            </w:r>
            <w:r>
              <w:rPr>
                <w:noProof/>
                <w:webHidden/>
              </w:rPr>
              <w:t>16</w:t>
            </w:r>
            <w:r>
              <w:rPr>
                <w:noProof/>
                <w:webHidden/>
                <w:rtl/>
              </w:rPr>
              <w:fldChar w:fldCharType="end"/>
            </w:r>
          </w:hyperlink>
        </w:p>
        <w:p w:rsidR="00D45F1D" w:rsidRDefault="00D45F1D" w:rsidP="00D45F1D">
          <w:pPr>
            <w:pStyle w:val="TOC2"/>
            <w:tabs>
              <w:tab w:val="left" w:pos="2014"/>
              <w:tab w:val="right" w:leader="dot" w:pos="8296"/>
            </w:tabs>
            <w:bidi w:val="0"/>
            <w:rPr>
              <w:rFonts w:eastAsiaTheme="minorEastAsia"/>
              <w:noProof/>
              <w:rtl/>
            </w:rPr>
          </w:pPr>
          <w:hyperlink w:anchor="_Toc378518872" w:history="1">
            <w:r w:rsidRPr="00386242">
              <w:rPr>
                <w:rStyle w:val="Hyperlink"/>
                <w:noProof/>
              </w:rPr>
              <w:t>3.1</w:t>
            </w:r>
            <w:r>
              <w:rPr>
                <w:rFonts w:eastAsiaTheme="minorEastAsia"/>
                <w:noProof/>
                <w:rtl/>
              </w:rPr>
              <w:tab/>
            </w:r>
            <w:r w:rsidRPr="00386242">
              <w:rPr>
                <w:rStyle w:val="Hyperlink"/>
                <w:noProof/>
              </w:rPr>
              <w:t>Registers Unit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Toc378518872 \h</w:instrText>
            </w:r>
            <w:r>
              <w:rPr>
                <w:noProof/>
                <w:webHidden/>
                <w:rtl/>
              </w:rPr>
              <w:instrText xml:space="preserve"> </w:instrText>
            </w:r>
            <w:r>
              <w:rPr>
                <w:noProof/>
                <w:webHidden/>
                <w:rtl/>
              </w:rPr>
            </w:r>
            <w:r>
              <w:rPr>
                <w:noProof/>
                <w:webHidden/>
                <w:rtl/>
              </w:rPr>
              <w:fldChar w:fldCharType="separate"/>
            </w:r>
            <w:r>
              <w:rPr>
                <w:noProof/>
                <w:webHidden/>
              </w:rPr>
              <w:t>16</w:t>
            </w:r>
            <w:r>
              <w:rPr>
                <w:noProof/>
                <w:webHidden/>
                <w:rtl/>
              </w:rPr>
              <w:fldChar w:fldCharType="end"/>
            </w:r>
          </w:hyperlink>
        </w:p>
        <w:p w:rsidR="00D45F1D" w:rsidRDefault="00D45F1D" w:rsidP="00D45F1D">
          <w:pPr>
            <w:pStyle w:val="TOC3"/>
            <w:tabs>
              <w:tab w:val="left" w:pos="2163"/>
              <w:tab w:val="right" w:leader="dot" w:pos="8296"/>
            </w:tabs>
            <w:bidi w:val="0"/>
            <w:rPr>
              <w:rFonts w:eastAsiaTheme="minorEastAsia"/>
              <w:noProof/>
              <w:rtl/>
            </w:rPr>
          </w:pPr>
          <w:hyperlink w:anchor="_Toc378518873" w:history="1">
            <w:r w:rsidRPr="00386242">
              <w:rPr>
                <w:rStyle w:val="Hyperlink"/>
                <w:noProof/>
              </w:rPr>
              <w:t>3.1.1</w:t>
            </w:r>
            <w:r>
              <w:rPr>
                <w:rFonts w:eastAsiaTheme="minorEastAsia"/>
                <w:noProof/>
                <w:rtl/>
              </w:rPr>
              <w:tab/>
            </w:r>
            <w:r w:rsidRPr="00386242">
              <w:rPr>
                <w:rStyle w:val="Hyperlink"/>
                <w:noProof/>
              </w:rPr>
              <w:t>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Toc378518873 \h</w:instrText>
            </w:r>
            <w:r>
              <w:rPr>
                <w:noProof/>
                <w:webHidden/>
                <w:rtl/>
              </w:rPr>
              <w:instrText xml:space="preserve"> </w:instrText>
            </w:r>
            <w:r>
              <w:rPr>
                <w:noProof/>
                <w:webHidden/>
                <w:rtl/>
              </w:rPr>
            </w:r>
            <w:r>
              <w:rPr>
                <w:noProof/>
                <w:webHidden/>
                <w:rtl/>
              </w:rPr>
              <w:fldChar w:fldCharType="separate"/>
            </w:r>
            <w:r>
              <w:rPr>
                <w:noProof/>
                <w:webHidden/>
              </w:rPr>
              <w:t>18</w:t>
            </w:r>
            <w:r>
              <w:rPr>
                <w:noProof/>
                <w:webHidden/>
                <w:rtl/>
              </w:rPr>
              <w:fldChar w:fldCharType="end"/>
            </w:r>
          </w:hyperlink>
        </w:p>
        <w:p w:rsidR="00D45F1D" w:rsidRDefault="00D45F1D" w:rsidP="00D45F1D">
          <w:pPr>
            <w:pStyle w:val="TOC2"/>
            <w:tabs>
              <w:tab w:val="left" w:pos="2226"/>
              <w:tab w:val="right" w:leader="dot" w:pos="8296"/>
            </w:tabs>
            <w:bidi w:val="0"/>
            <w:rPr>
              <w:rFonts w:eastAsiaTheme="minorEastAsia"/>
              <w:noProof/>
              <w:rtl/>
            </w:rPr>
          </w:pPr>
          <w:hyperlink w:anchor="_Toc378518874" w:history="1">
            <w:r w:rsidRPr="00386242">
              <w:rPr>
                <w:rStyle w:val="Hyperlink"/>
                <w:noProof/>
              </w:rPr>
              <w:t>3.2</w:t>
            </w:r>
            <w:r>
              <w:rPr>
                <w:rFonts w:eastAsiaTheme="minorEastAsia"/>
                <w:noProof/>
                <w:rtl/>
              </w:rPr>
              <w:tab/>
            </w:r>
            <w:r w:rsidRPr="00386242">
              <w:rPr>
                <w:rStyle w:val="Hyperlink"/>
                <w:noProof/>
              </w:rPr>
              <w:t>Write Controller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Toc378518874 \h</w:instrText>
            </w:r>
            <w:r>
              <w:rPr>
                <w:noProof/>
                <w:webHidden/>
                <w:rtl/>
              </w:rPr>
              <w:instrText xml:space="preserve"> </w:instrText>
            </w:r>
            <w:r>
              <w:rPr>
                <w:noProof/>
                <w:webHidden/>
                <w:rtl/>
              </w:rPr>
            </w:r>
            <w:r>
              <w:rPr>
                <w:noProof/>
                <w:webHidden/>
                <w:rtl/>
              </w:rPr>
              <w:fldChar w:fldCharType="separate"/>
            </w:r>
            <w:r>
              <w:rPr>
                <w:noProof/>
                <w:webHidden/>
              </w:rPr>
              <w:t>19</w:t>
            </w:r>
            <w:r>
              <w:rPr>
                <w:noProof/>
                <w:webHidden/>
                <w:rtl/>
              </w:rPr>
              <w:fldChar w:fldCharType="end"/>
            </w:r>
          </w:hyperlink>
        </w:p>
        <w:p w:rsidR="00D45F1D" w:rsidRDefault="00D45F1D" w:rsidP="00D45F1D">
          <w:pPr>
            <w:pStyle w:val="TOC3"/>
            <w:tabs>
              <w:tab w:val="left" w:pos="2163"/>
              <w:tab w:val="right" w:leader="dot" w:pos="8296"/>
            </w:tabs>
            <w:bidi w:val="0"/>
            <w:rPr>
              <w:rFonts w:eastAsiaTheme="minorEastAsia"/>
              <w:noProof/>
              <w:rtl/>
            </w:rPr>
          </w:pPr>
          <w:hyperlink w:anchor="_Toc378518875" w:history="1">
            <w:r w:rsidRPr="00386242">
              <w:rPr>
                <w:rStyle w:val="Hyperlink"/>
                <w:noProof/>
              </w:rPr>
              <w:t>3.2.1</w:t>
            </w:r>
            <w:r>
              <w:rPr>
                <w:rFonts w:eastAsiaTheme="minorEastAsia"/>
                <w:noProof/>
                <w:rtl/>
              </w:rPr>
              <w:tab/>
            </w:r>
            <w:r w:rsidRPr="00386242">
              <w:rPr>
                <w:rStyle w:val="Hyperlink"/>
                <w:noProof/>
              </w:rPr>
              <w:t>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Toc378518875 \h</w:instrText>
            </w:r>
            <w:r>
              <w:rPr>
                <w:noProof/>
                <w:webHidden/>
                <w:rtl/>
              </w:rPr>
              <w:instrText xml:space="preserve"> </w:instrText>
            </w:r>
            <w:r>
              <w:rPr>
                <w:noProof/>
                <w:webHidden/>
                <w:rtl/>
              </w:rPr>
            </w:r>
            <w:r>
              <w:rPr>
                <w:noProof/>
                <w:webHidden/>
                <w:rtl/>
              </w:rPr>
              <w:fldChar w:fldCharType="separate"/>
            </w:r>
            <w:r>
              <w:rPr>
                <w:noProof/>
                <w:webHidden/>
              </w:rPr>
              <w:t>24</w:t>
            </w:r>
            <w:r>
              <w:rPr>
                <w:noProof/>
                <w:webHidden/>
                <w:rtl/>
              </w:rPr>
              <w:fldChar w:fldCharType="end"/>
            </w:r>
          </w:hyperlink>
        </w:p>
        <w:p w:rsidR="00D45F1D" w:rsidRDefault="00D45F1D" w:rsidP="00D45F1D">
          <w:pPr>
            <w:pStyle w:val="TOC2"/>
            <w:tabs>
              <w:tab w:val="left" w:pos="2170"/>
              <w:tab w:val="right" w:leader="dot" w:pos="8296"/>
            </w:tabs>
            <w:bidi w:val="0"/>
            <w:rPr>
              <w:rFonts w:eastAsiaTheme="minorEastAsia"/>
              <w:noProof/>
              <w:rtl/>
            </w:rPr>
          </w:pPr>
          <w:hyperlink w:anchor="_Toc378518876" w:history="1">
            <w:r w:rsidRPr="00386242">
              <w:rPr>
                <w:rStyle w:val="Hyperlink"/>
                <w:noProof/>
              </w:rPr>
              <w:t>3.3</w:t>
            </w:r>
            <w:r>
              <w:rPr>
                <w:rFonts w:eastAsiaTheme="minorEastAsia"/>
                <w:noProof/>
                <w:rtl/>
              </w:rPr>
              <w:tab/>
            </w:r>
            <w:r w:rsidRPr="00386242">
              <w:rPr>
                <w:rStyle w:val="Hyperlink"/>
                <w:noProof/>
              </w:rPr>
              <w:t>Read Controller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Toc378518876 \h</w:instrText>
            </w:r>
            <w:r>
              <w:rPr>
                <w:noProof/>
                <w:webHidden/>
                <w:rtl/>
              </w:rPr>
              <w:instrText xml:space="preserve"> </w:instrText>
            </w:r>
            <w:r>
              <w:rPr>
                <w:noProof/>
                <w:webHidden/>
                <w:rtl/>
              </w:rPr>
            </w:r>
            <w:r>
              <w:rPr>
                <w:noProof/>
                <w:webHidden/>
                <w:rtl/>
              </w:rPr>
              <w:fldChar w:fldCharType="separate"/>
            </w:r>
            <w:r>
              <w:rPr>
                <w:noProof/>
                <w:webHidden/>
              </w:rPr>
              <w:t>25</w:t>
            </w:r>
            <w:r>
              <w:rPr>
                <w:noProof/>
                <w:webHidden/>
                <w:rtl/>
              </w:rPr>
              <w:fldChar w:fldCharType="end"/>
            </w:r>
          </w:hyperlink>
        </w:p>
        <w:p w:rsidR="00D45F1D" w:rsidRDefault="00D45F1D" w:rsidP="00D45F1D">
          <w:pPr>
            <w:pStyle w:val="TOC3"/>
            <w:tabs>
              <w:tab w:val="left" w:pos="2163"/>
              <w:tab w:val="right" w:leader="dot" w:pos="8296"/>
            </w:tabs>
            <w:bidi w:val="0"/>
            <w:rPr>
              <w:rFonts w:eastAsiaTheme="minorEastAsia"/>
              <w:noProof/>
              <w:rtl/>
            </w:rPr>
          </w:pPr>
          <w:hyperlink w:anchor="_Toc378518877" w:history="1">
            <w:r w:rsidRPr="00386242">
              <w:rPr>
                <w:rStyle w:val="Hyperlink"/>
                <w:noProof/>
              </w:rPr>
              <w:t>3.3.1</w:t>
            </w:r>
            <w:r>
              <w:rPr>
                <w:rFonts w:eastAsiaTheme="minorEastAsia"/>
                <w:noProof/>
                <w:rtl/>
              </w:rPr>
              <w:tab/>
            </w:r>
            <w:r w:rsidRPr="00386242">
              <w:rPr>
                <w:rStyle w:val="Hyperlink"/>
                <w:noProof/>
              </w:rPr>
              <w:t>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Toc378518877 \h</w:instrText>
            </w:r>
            <w:r>
              <w:rPr>
                <w:noProof/>
                <w:webHidden/>
                <w:rtl/>
              </w:rPr>
              <w:instrText xml:space="preserve"> </w:instrText>
            </w:r>
            <w:r>
              <w:rPr>
                <w:noProof/>
                <w:webHidden/>
                <w:rtl/>
              </w:rPr>
            </w:r>
            <w:r>
              <w:rPr>
                <w:noProof/>
                <w:webHidden/>
                <w:rtl/>
              </w:rPr>
              <w:fldChar w:fldCharType="separate"/>
            </w:r>
            <w:r>
              <w:rPr>
                <w:noProof/>
                <w:webHidden/>
              </w:rPr>
              <w:t>28</w:t>
            </w:r>
            <w:r>
              <w:rPr>
                <w:noProof/>
                <w:webHidden/>
                <w:rtl/>
              </w:rPr>
              <w:fldChar w:fldCharType="end"/>
            </w:r>
          </w:hyperlink>
        </w:p>
        <w:p w:rsidR="00D45F1D" w:rsidRDefault="00D45F1D" w:rsidP="00D45F1D">
          <w:pPr>
            <w:pStyle w:val="TOC2"/>
            <w:tabs>
              <w:tab w:val="left" w:pos="2512"/>
              <w:tab w:val="right" w:leader="dot" w:pos="8296"/>
            </w:tabs>
            <w:bidi w:val="0"/>
            <w:rPr>
              <w:rFonts w:eastAsiaTheme="minorEastAsia"/>
              <w:noProof/>
              <w:rtl/>
            </w:rPr>
          </w:pPr>
          <w:hyperlink w:anchor="_Toc378518878" w:history="1">
            <w:r w:rsidRPr="00386242">
              <w:rPr>
                <w:rStyle w:val="Hyperlink"/>
                <w:noProof/>
              </w:rPr>
              <w:t>3.4</w:t>
            </w:r>
            <w:r>
              <w:rPr>
                <w:rFonts w:eastAsiaTheme="minorEastAsia"/>
                <w:noProof/>
                <w:rtl/>
              </w:rPr>
              <w:tab/>
            </w:r>
            <w:r w:rsidRPr="00386242">
              <w:rPr>
                <w:rStyle w:val="Hyperlink"/>
                <w:noProof/>
              </w:rPr>
              <w:t>In Out Coordinator: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Toc378518878 \h</w:instrText>
            </w:r>
            <w:r>
              <w:rPr>
                <w:noProof/>
                <w:webHidden/>
                <w:rtl/>
              </w:rPr>
              <w:instrText xml:space="preserve"> </w:instrText>
            </w:r>
            <w:r>
              <w:rPr>
                <w:noProof/>
                <w:webHidden/>
                <w:rtl/>
              </w:rPr>
            </w:r>
            <w:r>
              <w:rPr>
                <w:noProof/>
                <w:webHidden/>
                <w:rtl/>
              </w:rPr>
              <w:fldChar w:fldCharType="separate"/>
            </w:r>
            <w:r>
              <w:rPr>
                <w:noProof/>
                <w:webHidden/>
              </w:rPr>
              <w:t>29</w:t>
            </w:r>
            <w:r>
              <w:rPr>
                <w:noProof/>
                <w:webHidden/>
                <w:rtl/>
              </w:rPr>
              <w:fldChar w:fldCharType="end"/>
            </w:r>
          </w:hyperlink>
        </w:p>
        <w:p w:rsidR="00D45F1D" w:rsidRDefault="00D45F1D" w:rsidP="00D45F1D">
          <w:pPr>
            <w:pStyle w:val="TOC3"/>
            <w:tabs>
              <w:tab w:val="left" w:pos="2163"/>
              <w:tab w:val="right" w:leader="dot" w:pos="8296"/>
            </w:tabs>
            <w:bidi w:val="0"/>
            <w:rPr>
              <w:rFonts w:eastAsiaTheme="minorEastAsia"/>
              <w:noProof/>
              <w:rtl/>
            </w:rPr>
          </w:pPr>
          <w:hyperlink w:anchor="_Toc378518879" w:history="1">
            <w:r w:rsidRPr="00386242">
              <w:rPr>
                <w:rStyle w:val="Hyperlink"/>
                <w:noProof/>
              </w:rPr>
              <w:t>3.4.1</w:t>
            </w:r>
            <w:r>
              <w:rPr>
                <w:rFonts w:eastAsiaTheme="minorEastAsia"/>
                <w:noProof/>
                <w:rtl/>
              </w:rPr>
              <w:tab/>
            </w:r>
            <w:r w:rsidRPr="00386242">
              <w:rPr>
                <w:rStyle w:val="Hyperlink"/>
                <w:noProof/>
              </w:rPr>
              <w:t>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Toc378518879 \h</w:instrText>
            </w:r>
            <w:r>
              <w:rPr>
                <w:noProof/>
                <w:webHidden/>
                <w:rtl/>
              </w:rPr>
              <w:instrText xml:space="preserve"> </w:instrText>
            </w:r>
            <w:r>
              <w:rPr>
                <w:noProof/>
                <w:webHidden/>
                <w:rtl/>
              </w:rPr>
            </w:r>
            <w:r>
              <w:rPr>
                <w:noProof/>
                <w:webHidden/>
                <w:rtl/>
              </w:rPr>
              <w:fldChar w:fldCharType="separate"/>
            </w:r>
            <w:r>
              <w:rPr>
                <w:noProof/>
                <w:webHidden/>
              </w:rPr>
              <w:t>30</w:t>
            </w:r>
            <w:r>
              <w:rPr>
                <w:noProof/>
                <w:webHidden/>
                <w:rtl/>
              </w:rPr>
              <w:fldChar w:fldCharType="end"/>
            </w:r>
          </w:hyperlink>
        </w:p>
        <w:p w:rsidR="00D45F1D" w:rsidRDefault="00D45F1D" w:rsidP="00D45F1D">
          <w:pPr>
            <w:pStyle w:val="TOC3"/>
            <w:tabs>
              <w:tab w:val="left" w:pos="3563"/>
              <w:tab w:val="right" w:leader="dot" w:pos="8296"/>
            </w:tabs>
            <w:bidi w:val="0"/>
            <w:rPr>
              <w:rFonts w:eastAsiaTheme="minorEastAsia"/>
              <w:noProof/>
              <w:rtl/>
            </w:rPr>
          </w:pPr>
          <w:hyperlink w:anchor="_Toc378518880" w:history="1">
            <w:r w:rsidRPr="00386242">
              <w:rPr>
                <w:rStyle w:val="Hyperlink"/>
                <w:noProof/>
              </w:rPr>
              <w:t>3.4.3</w:t>
            </w:r>
            <w:r>
              <w:rPr>
                <w:rFonts w:eastAsiaTheme="minorEastAsia"/>
                <w:noProof/>
                <w:rtl/>
              </w:rPr>
              <w:tab/>
            </w:r>
            <w:r w:rsidRPr="00386242">
              <w:rPr>
                <w:rStyle w:val="Hyperlink"/>
                <w:noProof/>
              </w:rPr>
              <w:t>Input&gt;Output Coordinator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Toc378518880 \h</w:instrText>
            </w:r>
            <w:r>
              <w:rPr>
                <w:noProof/>
                <w:webHidden/>
                <w:rtl/>
              </w:rPr>
              <w:instrText xml:space="preserve"> </w:instrText>
            </w:r>
            <w:r>
              <w:rPr>
                <w:noProof/>
                <w:webHidden/>
                <w:rtl/>
              </w:rPr>
            </w:r>
            <w:r>
              <w:rPr>
                <w:noProof/>
                <w:webHidden/>
                <w:rtl/>
              </w:rPr>
              <w:fldChar w:fldCharType="separate"/>
            </w:r>
            <w:r>
              <w:rPr>
                <w:noProof/>
                <w:webHidden/>
              </w:rPr>
              <w:t>31</w:t>
            </w:r>
            <w:r>
              <w:rPr>
                <w:noProof/>
                <w:webHidden/>
                <w:rtl/>
              </w:rPr>
              <w:fldChar w:fldCharType="end"/>
            </w:r>
          </w:hyperlink>
        </w:p>
        <w:p w:rsidR="00D45F1D" w:rsidRDefault="00D45F1D" w:rsidP="00D45F1D">
          <w:pPr>
            <w:pStyle w:val="TOC2"/>
            <w:tabs>
              <w:tab w:val="right" w:leader="dot" w:pos="8296"/>
            </w:tabs>
            <w:bidi w:val="0"/>
            <w:rPr>
              <w:rFonts w:eastAsiaTheme="minorEastAsia"/>
              <w:noProof/>
              <w:rtl/>
            </w:rPr>
          </w:pPr>
          <w:hyperlink w:anchor="_Toc378518881" w:history="1">
            <w:r w:rsidRPr="00386242">
              <w:rPr>
                <w:rStyle w:val="Hyperlink"/>
                <w:noProof/>
              </w:rPr>
              <w:t>Input&gt; Output  Coordinator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Toc378518881 \h</w:instrText>
            </w:r>
            <w:r>
              <w:rPr>
                <w:noProof/>
                <w:webHidden/>
                <w:rtl/>
              </w:rPr>
              <w:instrText xml:space="preserve"> </w:instrText>
            </w:r>
            <w:r>
              <w:rPr>
                <w:noProof/>
                <w:webHidden/>
                <w:rtl/>
              </w:rPr>
            </w:r>
            <w:r>
              <w:rPr>
                <w:noProof/>
                <w:webHidden/>
                <w:rtl/>
              </w:rPr>
              <w:fldChar w:fldCharType="separate"/>
            </w:r>
            <w:r>
              <w:rPr>
                <w:noProof/>
                <w:webHidden/>
              </w:rPr>
              <w:t>32</w:t>
            </w:r>
            <w:r>
              <w:rPr>
                <w:noProof/>
                <w:webHidden/>
                <w:rtl/>
              </w:rPr>
              <w:fldChar w:fldCharType="end"/>
            </w:r>
          </w:hyperlink>
        </w:p>
        <w:p w:rsidR="00D45F1D" w:rsidRDefault="00D45F1D" w:rsidP="00D45F1D">
          <w:pPr>
            <w:pStyle w:val="TOC3"/>
            <w:tabs>
              <w:tab w:val="left" w:pos="3563"/>
              <w:tab w:val="right" w:leader="dot" w:pos="8296"/>
            </w:tabs>
            <w:bidi w:val="0"/>
            <w:rPr>
              <w:rFonts w:eastAsiaTheme="minorEastAsia"/>
              <w:noProof/>
              <w:rtl/>
            </w:rPr>
          </w:pPr>
          <w:hyperlink w:anchor="_Toc378518882" w:history="1">
            <w:r w:rsidRPr="00386242">
              <w:rPr>
                <w:rStyle w:val="Hyperlink"/>
                <w:noProof/>
              </w:rPr>
              <w:t>3.4.4</w:t>
            </w:r>
            <w:r>
              <w:rPr>
                <w:rFonts w:eastAsiaTheme="minorEastAsia"/>
                <w:noProof/>
                <w:rtl/>
              </w:rPr>
              <w:tab/>
            </w:r>
            <w:r w:rsidRPr="00386242">
              <w:rPr>
                <w:rStyle w:val="Hyperlink"/>
                <w:noProof/>
              </w:rPr>
              <w:t>Input&lt;Output Coordinator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Toc378518882 \h</w:instrText>
            </w:r>
            <w:r>
              <w:rPr>
                <w:noProof/>
                <w:webHidden/>
                <w:rtl/>
              </w:rPr>
              <w:instrText xml:space="preserve"> </w:instrText>
            </w:r>
            <w:r>
              <w:rPr>
                <w:noProof/>
                <w:webHidden/>
                <w:rtl/>
              </w:rPr>
            </w:r>
            <w:r>
              <w:rPr>
                <w:noProof/>
                <w:webHidden/>
                <w:rtl/>
              </w:rPr>
              <w:fldChar w:fldCharType="separate"/>
            </w:r>
            <w:r>
              <w:rPr>
                <w:noProof/>
                <w:webHidden/>
              </w:rPr>
              <w:t>33</w:t>
            </w:r>
            <w:r>
              <w:rPr>
                <w:noProof/>
                <w:webHidden/>
                <w:rtl/>
              </w:rPr>
              <w:fldChar w:fldCharType="end"/>
            </w:r>
          </w:hyperlink>
        </w:p>
        <w:p w:rsidR="00D45F1D" w:rsidRDefault="00D45F1D" w:rsidP="00D45F1D">
          <w:pPr>
            <w:pStyle w:val="TOC3"/>
            <w:tabs>
              <w:tab w:val="left" w:pos="2433"/>
              <w:tab w:val="right" w:leader="dot" w:pos="8296"/>
            </w:tabs>
            <w:bidi w:val="0"/>
            <w:rPr>
              <w:rFonts w:eastAsiaTheme="minorEastAsia"/>
              <w:noProof/>
              <w:rtl/>
            </w:rPr>
          </w:pPr>
          <w:hyperlink w:anchor="_Toc378518883" w:history="1">
            <w:r w:rsidRPr="00386242">
              <w:rPr>
                <w:rStyle w:val="Hyperlink"/>
                <w:noProof/>
              </w:rPr>
              <w:t>3.4.5</w:t>
            </w:r>
            <w:r>
              <w:rPr>
                <w:rFonts w:eastAsiaTheme="minorEastAsia"/>
                <w:noProof/>
                <w:rtl/>
              </w:rPr>
              <w:tab/>
            </w:r>
            <w:r w:rsidRPr="00386242">
              <w:rPr>
                <w:rStyle w:val="Hyperlink"/>
                <w:noProof/>
              </w:rPr>
              <w:t>Input=Output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Toc378518883 \h</w:instrText>
            </w:r>
            <w:r>
              <w:rPr>
                <w:noProof/>
                <w:webHidden/>
                <w:rtl/>
              </w:rPr>
              <w:instrText xml:space="preserve"> </w:instrText>
            </w:r>
            <w:r>
              <w:rPr>
                <w:noProof/>
                <w:webHidden/>
                <w:rtl/>
              </w:rPr>
            </w:r>
            <w:r>
              <w:rPr>
                <w:noProof/>
                <w:webHidden/>
                <w:rtl/>
              </w:rPr>
              <w:fldChar w:fldCharType="separate"/>
            </w:r>
            <w:r>
              <w:rPr>
                <w:noProof/>
                <w:webHidden/>
              </w:rPr>
              <w:t>35</w:t>
            </w:r>
            <w:r>
              <w:rPr>
                <w:noProof/>
                <w:webHidden/>
                <w:rtl/>
              </w:rPr>
              <w:fldChar w:fldCharType="end"/>
            </w:r>
          </w:hyperlink>
        </w:p>
        <w:p w:rsidR="00D45F1D" w:rsidRDefault="00D45F1D" w:rsidP="00D45F1D">
          <w:pPr>
            <w:pStyle w:val="TOC2"/>
            <w:tabs>
              <w:tab w:val="left" w:pos="1812"/>
              <w:tab w:val="right" w:leader="dot" w:pos="8296"/>
            </w:tabs>
            <w:bidi w:val="0"/>
            <w:rPr>
              <w:rFonts w:eastAsiaTheme="minorEastAsia"/>
              <w:noProof/>
              <w:rtl/>
            </w:rPr>
          </w:pPr>
          <w:hyperlink w:anchor="_Toc378518884" w:history="1">
            <w:r w:rsidRPr="00386242">
              <w:rPr>
                <w:rStyle w:val="Hyperlink"/>
                <w:noProof/>
              </w:rPr>
              <w:t>3.5</w:t>
            </w:r>
            <w:r>
              <w:rPr>
                <w:rFonts w:eastAsiaTheme="minorEastAsia"/>
                <w:noProof/>
                <w:rtl/>
              </w:rPr>
              <w:tab/>
            </w:r>
            <w:r w:rsidRPr="00386242">
              <w:rPr>
                <w:rStyle w:val="Hyperlink"/>
                <w:noProof/>
              </w:rPr>
              <w:t>Enable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Toc378518884 \h</w:instrText>
            </w:r>
            <w:r>
              <w:rPr>
                <w:noProof/>
                <w:webHidden/>
                <w:rtl/>
              </w:rPr>
              <w:instrText xml:space="preserve"> </w:instrText>
            </w:r>
            <w:r>
              <w:rPr>
                <w:noProof/>
                <w:webHidden/>
                <w:rtl/>
              </w:rPr>
            </w:r>
            <w:r>
              <w:rPr>
                <w:noProof/>
                <w:webHidden/>
                <w:rtl/>
              </w:rPr>
              <w:fldChar w:fldCharType="separate"/>
            </w:r>
            <w:r>
              <w:rPr>
                <w:noProof/>
                <w:webHidden/>
              </w:rPr>
              <w:t>37</w:t>
            </w:r>
            <w:r>
              <w:rPr>
                <w:noProof/>
                <w:webHidden/>
                <w:rtl/>
              </w:rPr>
              <w:fldChar w:fldCharType="end"/>
            </w:r>
          </w:hyperlink>
        </w:p>
        <w:p w:rsidR="00D45F1D" w:rsidRDefault="00D45F1D" w:rsidP="00D45F1D">
          <w:pPr>
            <w:pStyle w:val="TOC2"/>
            <w:tabs>
              <w:tab w:val="left" w:pos="1964"/>
              <w:tab w:val="right" w:leader="dot" w:pos="8296"/>
            </w:tabs>
            <w:bidi w:val="0"/>
            <w:rPr>
              <w:rFonts w:eastAsiaTheme="minorEastAsia"/>
              <w:noProof/>
              <w:rtl/>
            </w:rPr>
          </w:pPr>
          <w:hyperlink w:anchor="_Toc378518885" w:history="1">
            <w:r w:rsidRPr="00386242">
              <w:rPr>
                <w:rStyle w:val="Hyperlink"/>
                <w:noProof/>
              </w:rPr>
              <w:t>3.6</w:t>
            </w:r>
            <w:r>
              <w:rPr>
                <w:rFonts w:eastAsiaTheme="minorEastAsia"/>
                <w:noProof/>
                <w:rtl/>
              </w:rPr>
              <w:tab/>
            </w:r>
            <w:r w:rsidRPr="00386242">
              <w:rPr>
                <w:rStyle w:val="Hyperlink"/>
                <w:noProof/>
              </w:rPr>
              <w:t>Memory Unit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Toc378518885 \h</w:instrText>
            </w:r>
            <w:r>
              <w:rPr>
                <w:noProof/>
                <w:webHidden/>
                <w:rtl/>
              </w:rPr>
              <w:instrText xml:space="preserve"> </w:instrText>
            </w:r>
            <w:r>
              <w:rPr>
                <w:noProof/>
                <w:webHidden/>
                <w:rtl/>
              </w:rPr>
            </w:r>
            <w:r>
              <w:rPr>
                <w:noProof/>
                <w:webHidden/>
                <w:rtl/>
              </w:rPr>
              <w:fldChar w:fldCharType="separate"/>
            </w:r>
            <w:r>
              <w:rPr>
                <w:noProof/>
                <w:webHidden/>
              </w:rPr>
              <w:t>39</w:t>
            </w:r>
            <w:r>
              <w:rPr>
                <w:noProof/>
                <w:webHidden/>
                <w:rtl/>
              </w:rPr>
              <w:fldChar w:fldCharType="end"/>
            </w:r>
          </w:hyperlink>
        </w:p>
        <w:p w:rsidR="00D45F1D" w:rsidRDefault="00D45F1D" w:rsidP="00D45F1D">
          <w:pPr>
            <w:pStyle w:val="TOC1"/>
            <w:tabs>
              <w:tab w:val="left" w:pos="3215"/>
            </w:tabs>
            <w:bidi w:val="0"/>
            <w:rPr>
              <w:rFonts w:eastAsiaTheme="minorEastAsia"/>
              <w:noProof/>
              <w:rtl/>
            </w:rPr>
          </w:pPr>
          <w:hyperlink w:anchor="_Toc378518886" w:history="1">
            <w:r w:rsidRPr="00386242">
              <w:rPr>
                <w:rStyle w:val="Hyperlink"/>
                <w:noProof/>
              </w:rPr>
              <w:t>3.7</w:t>
            </w:r>
            <w:r>
              <w:rPr>
                <w:rFonts w:eastAsiaTheme="minorEastAsia"/>
                <w:noProof/>
                <w:rtl/>
              </w:rPr>
              <w:tab/>
            </w:r>
            <w:r w:rsidRPr="00386242">
              <w:rPr>
                <w:rStyle w:val="Hyperlink"/>
                <w:noProof/>
              </w:rPr>
              <w:t>Internal Logic Analyzer Core Top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Toc378518886 \h</w:instrText>
            </w:r>
            <w:r>
              <w:rPr>
                <w:noProof/>
                <w:webHidden/>
                <w:rtl/>
              </w:rPr>
              <w:instrText xml:space="preserve"> </w:instrText>
            </w:r>
            <w:r>
              <w:rPr>
                <w:noProof/>
                <w:webHidden/>
                <w:rtl/>
              </w:rPr>
            </w:r>
            <w:r>
              <w:rPr>
                <w:noProof/>
                <w:webHidden/>
                <w:rtl/>
              </w:rPr>
              <w:fldChar w:fldCharType="separate"/>
            </w:r>
            <w:r>
              <w:rPr>
                <w:noProof/>
                <w:webHidden/>
              </w:rPr>
              <w:t>42</w:t>
            </w:r>
            <w:r>
              <w:rPr>
                <w:noProof/>
                <w:webHidden/>
                <w:rtl/>
              </w:rPr>
              <w:fldChar w:fldCharType="end"/>
            </w:r>
          </w:hyperlink>
        </w:p>
        <w:p w:rsidR="00D45F1D" w:rsidRDefault="00D45F1D" w:rsidP="00D45F1D">
          <w:pPr>
            <w:pStyle w:val="TOC2"/>
            <w:tabs>
              <w:tab w:val="left" w:pos="2316"/>
              <w:tab w:val="right" w:leader="dot" w:pos="8296"/>
            </w:tabs>
            <w:bidi w:val="0"/>
            <w:rPr>
              <w:rFonts w:eastAsiaTheme="minorEastAsia"/>
              <w:noProof/>
              <w:rtl/>
            </w:rPr>
          </w:pPr>
          <w:hyperlink w:anchor="_Toc378518887" w:history="1">
            <w:r w:rsidRPr="00386242">
              <w:rPr>
                <w:rStyle w:val="Hyperlink"/>
                <w:noProof/>
              </w:rPr>
              <w:t>3.8</w:t>
            </w:r>
            <w:r>
              <w:rPr>
                <w:rFonts w:eastAsiaTheme="minorEastAsia"/>
                <w:noProof/>
                <w:rtl/>
              </w:rPr>
              <w:tab/>
            </w:r>
            <w:r w:rsidRPr="00386242">
              <w:rPr>
                <w:rStyle w:val="Hyperlink"/>
                <w:noProof/>
              </w:rPr>
              <w:t xml:space="preserve"> Signal Generator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Toc378518887 \h</w:instrText>
            </w:r>
            <w:r>
              <w:rPr>
                <w:noProof/>
                <w:webHidden/>
                <w:rtl/>
              </w:rPr>
              <w:instrText xml:space="preserve"> </w:instrText>
            </w:r>
            <w:r>
              <w:rPr>
                <w:noProof/>
                <w:webHidden/>
                <w:rtl/>
              </w:rPr>
            </w:r>
            <w:r>
              <w:rPr>
                <w:noProof/>
                <w:webHidden/>
                <w:rtl/>
              </w:rPr>
              <w:fldChar w:fldCharType="separate"/>
            </w:r>
            <w:r>
              <w:rPr>
                <w:noProof/>
                <w:webHidden/>
              </w:rPr>
              <w:t>45</w:t>
            </w:r>
            <w:r>
              <w:rPr>
                <w:noProof/>
                <w:webHidden/>
                <w:rtl/>
              </w:rPr>
              <w:fldChar w:fldCharType="end"/>
            </w:r>
          </w:hyperlink>
        </w:p>
        <w:p w:rsidR="00D45F1D" w:rsidRDefault="00D45F1D" w:rsidP="00D45F1D">
          <w:pPr>
            <w:pStyle w:val="TOC2"/>
            <w:tabs>
              <w:tab w:val="left" w:pos="3203"/>
              <w:tab w:val="right" w:leader="dot" w:pos="8296"/>
            </w:tabs>
            <w:bidi w:val="0"/>
            <w:rPr>
              <w:rFonts w:eastAsiaTheme="minorEastAsia"/>
              <w:noProof/>
              <w:rtl/>
            </w:rPr>
          </w:pPr>
          <w:hyperlink w:anchor="_Toc378518888" w:history="1">
            <w:r w:rsidRPr="00386242">
              <w:rPr>
                <w:rStyle w:val="Hyperlink"/>
                <w:noProof/>
              </w:rPr>
              <w:t>3.9</w:t>
            </w:r>
            <w:r>
              <w:rPr>
                <w:rFonts w:eastAsiaTheme="minorEastAsia"/>
                <w:noProof/>
                <w:rtl/>
              </w:rPr>
              <w:tab/>
            </w:r>
            <w:r w:rsidRPr="00386242">
              <w:rPr>
                <w:rStyle w:val="Hyperlink"/>
                <w:noProof/>
              </w:rPr>
              <w:t>Reused Blocks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Toc378518888 \h</w:instrText>
            </w:r>
            <w:r>
              <w:rPr>
                <w:noProof/>
                <w:webHidden/>
                <w:rtl/>
              </w:rPr>
              <w:instrText xml:space="preserve"> </w:instrText>
            </w:r>
            <w:r>
              <w:rPr>
                <w:noProof/>
                <w:webHidden/>
                <w:rtl/>
              </w:rPr>
            </w:r>
            <w:r>
              <w:rPr>
                <w:noProof/>
                <w:webHidden/>
                <w:rtl/>
              </w:rPr>
              <w:fldChar w:fldCharType="separate"/>
            </w:r>
            <w:r>
              <w:rPr>
                <w:noProof/>
                <w:webHidden/>
              </w:rPr>
              <w:t>49</w:t>
            </w:r>
            <w:r>
              <w:rPr>
                <w:noProof/>
                <w:webHidden/>
                <w:rtl/>
              </w:rPr>
              <w:fldChar w:fldCharType="end"/>
            </w:r>
          </w:hyperlink>
        </w:p>
        <w:p w:rsidR="00D45F1D" w:rsidRDefault="00D45F1D" w:rsidP="00D45F1D">
          <w:pPr>
            <w:pStyle w:val="TOC3"/>
            <w:tabs>
              <w:tab w:val="left" w:pos="2509"/>
              <w:tab w:val="right" w:leader="dot" w:pos="8296"/>
            </w:tabs>
            <w:bidi w:val="0"/>
            <w:rPr>
              <w:rFonts w:eastAsiaTheme="minorEastAsia"/>
              <w:noProof/>
              <w:rtl/>
            </w:rPr>
          </w:pPr>
          <w:hyperlink w:anchor="_Toc378518889" w:history="1">
            <w:r w:rsidRPr="00386242">
              <w:rPr>
                <w:rStyle w:val="Hyperlink"/>
                <w:noProof/>
              </w:rPr>
              <w:t>3.9.1</w:t>
            </w:r>
            <w:r>
              <w:rPr>
                <w:rFonts w:eastAsiaTheme="minorEastAsia"/>
                <w:noProof/>
                <w:rtl/>
              </w:rPr>
              <w:tab/>
            </w:r>
            <w:r w:rsidRPr="00386242">
              <w:rPr>
                <w:rStyle w:val="Hyperlink"/>
                <w:noProof/>
              </w:rPr>
              <w:t>UART Protocol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Toc378518889 \h</w:instrText>
            </w:r>
            <w:r>
              <w:rPr>
                <w:noProof/>
                <w:webHidden/>
                <w:rtl/>
              </w:rPr>
              <w:instrText xml:space="preserve"> </w:instrText>
            </w:r>
            <w:r>
              <w:rPr>
                <w:noProof/>
                <w:webHidden/>
                <w:rtl/>
              </w:rPr>
            </w:r>
            <w:r>
              <w:rPr>
                <w:noProof/>
                <w:webHidden/>
                <w:rtl/>
              </w:rPr>
              <w:fldChar w:fldCharType="separate"/>
            </w:r>
            <w:r>
              <w:rPr>
                <w:noProof/>
                <w:webHidden/>
              </w:rPr>
              <w:t>49</w:t>
            </w:r>
            <w:r>
              <w:rPr>
                <w:noProof/>
                <w:webHidden/>
                <w:rtl/>
              </w:rPr>
              <w:fldChar w:fldCharType="end"/>
            </w:r>
          </w:hyperlink>
        </w:p>
        <w:p w:rsidR="00D45F1D" w:rsidRDefault="00D45F1D" w:rsidP="00D45F1D">
          <w:pPr>
            <w:pStyle w:val="TOC3"/>
            <w:tabs>
              <w:tab w:val="left" w:pos="2918"/>
              <w:tab w:val="right" w:leader="dot" w:pos="8296"/>
            </w:tabs>
            <w:bidi w:val="0"/>
            <w:rPr>
              <w:rFonts w:eastAsiaTheme="minorEastAsia"/>
              <w:noProof/>
              <w:rtl/>
            </w:rPr>
          </w:pPr>
          <w:hyperlink w:anchor="_Toc378518890" w:history="1">
            <w:r w:rsidRPr="00386242">
              <w:rPr>
                <w:rStyle w:val="Hyperlink"/>
                <w:noProof/>
              </w:rPr>
              <w:t>3.9.2</w:t>
            </w:r>
            <w:r>
              <w:rPr>
                <w:rFonts w:eastAsiaTheme="minorEastAsia"/>
                <w:noProof/>
                <w:rtl/>
              </w:rPr>
              <w:tab/>
            </w:r>
            <w:r w:rsidRPr="00386242">
              <w:rPr>
                <w:rStyle w:val="Hyperlink"/>
                <w:noProof/>
              </w:rPr>
              <w:t>Wishbone Protocol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Toc378518890 \h</w:instrText>
            </w:r>
            <w:r>
              <w:rPr>
                <w:noProof/>
                <w:webHidden/>
                <w:rtl/>
              </w:rPr>
              <w:instrText xml:space="preserve"> </w:instrText>
            </w:r>
            <w:r>
              <w:rPr>
                <w:noProof/>
                <w:webHidden/>
                <w:rtl/>
              </w:rPr>
            </w:r>
            <w:r>
              <w:rPr>
                <w:noProof/>
                <w:webHidden/>
                <w:rtl/>
              </w:rPr>
              <w:fldChar w:fldCharType="separate"/>
            </w:r>
            <w:r>
              <w:rPr>
                <w:noProof/>
                <w:webHidden/>
              </w:rPr>
              <w:t>61</w:t>
            </w:r>
            <w:r>
              <w:rPr>
                <w:noProof/>
                <w:webHidden/>
                <w:rtl/>
              </w:rPr>
              <w:fldChar w:fldCharType="end"/>
            </w:r>
          </w:hyperlink>
        </w:p>
        <w:p w:rsidR="00D45F1D" w:rsidRDefault="00D45F1D" w:rsidP="00D45F1D">
          <w:pPr>
            <w:pStyle w:val="TOC3"/>
            <w:tabs>
              <w:tab w:val="left" w:pos="2968"/>
              <w:tab w:val="right" w:leader="dot" w:pos="8296"/>
            </w:tabs>
            <w:bidi w:val="0"/>
            <w:rPr>
              <w:rFonts w:eastAsiaTheme="minorEastAsia"/>
              <w:noProof/>
              <w:rtl/>
            </w:rPr>
          </w:pPr>
          <w:hyperlink w:anchor="_Toc378518891" w:history="1">
            <w:r w:rsidRPr="00386242">
              <w:rPr>
                <w:rStyle w:val="Hyperlink"/>
                <w:noProof/>
              </w:rPr>
              <w:t>3.9.3</w:t>
            </w:r>
            <w:r>
              <w:rPr>
                <w:rFonts w:eastAsiaTheme="minorEastAsia"/>
                <w:noProof/>
                <w:rtl/>
              </w:rPr>
              <w:tab/>
            </w:r>
            <w:r w:rsidRPr="00386242">
              <w:rPr>
                <w:rStyle w:val="Hyperlink"/>
                <w:noProof/>
              </w:rPr>
              <w:t xml:space="preserve"> Wishbone Intercon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Toc378518891 \h</w:instrText>
            </w:r>
            <w:r>
              <w:rPr>
                <w:noProof/>
                <w:webHidden/>
                <w:rtl/>
              </w:rPr>
              <w:instrText xml:space="preserve"> </w:instrText>
            </w:r>
            <w:r>
              <w:rPr>
                <w:noProof/>
                <w:webHidden/>
                <w:rtl/>
              </w:rPr>
            </w:r>
            <w:r>
              <w:rPr>
                <w:noProof/>
                <w:webHidden/>
                <w:rtl/>
              </w:rPr>
              <w:fldChar w:fldCharType="separate"/>
            </w:r>
            <w:r>
              <w:rPr>
                <w:noProof/>
                <w:webHidden/>
              </w:rPr>
              <w:t>62</w:t>
            </w:r>
            <w:r>
              <w:rPr>
                <w:noProof/>
                <w:webHidden/>
                <w:rtl/>
              </w:rPr>
              <w:fldChar w:fldCharType="end"/>
            </w:r>
          </w:hyperlink>
        </w:p>
        <w:p w:rsidR="00D45F1D" w:rsidRDefault="00D45F1D" w:rsidP="00D45F1D">
          <w:pPr>
            <w:pStyle w:val="TOC3"/>
            <w:tabs>
              <w:tab w:val="left" w:pos="2802"/>
              <w:tab w:val="right" w:leader="dot" w:pos="8296"/>
            </w:tabs>
            <w:bidi w:val="0"/>
            <w:rPr>
              <w:rFonts w:eastAsiaTheme="minorEastAsia"/>
              <w:noProof/>
              <w:rtl/>
            </w:rPr>
          </w:pPr>
          <w:hyperlink w:anchor="_Toc378518892" w:history="1">
            <w:r w:rsidRPr="00386242">
              <w:rPr>
                <w:rStyle w:val="Hyperlink"/>
                <w:noProof/>
              </w:rPr>
              <w:t>3.9.4</w:t>
            </w:r>
            <w:r>
              <w:rPr>
                <w:rFonts w:eastAsiaTheme="minorEastAsia"/>
                <w:noProof/>
                <w:rtl/>
              </w:rPr>
              <w:tab/>
            </w:r>
            <w:r w:rsidRPr="00386242">
              <w:rPr>
                <w:rStyle w:val="Hyperlink"/>
                <w:noProof/>
              </w:rPr>
              <w:t>Wishbone Master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Toc378518892 \h</w:instrText>
            </w:r>
            <w:r>
              <w:rPr>
                <w:noProof/>
                <w:webHidden/>
                <w:rtl/>
              </w:rPr>
              <w:instrText xml:space="preserve"> </w:instrText>
            </w:r>
            <w:r>
              <w:rPr>
                <w:noProof/>
                <w:webHidden/>
                <w:rtl/>
              </w:rPr>
            </w:r>
            <w:r>
              <w:rPr>
                <w:noProof/>
                <w:webHidden/>
                <w:rtl/>
              </w:rPr>
              <w:fldChar w:fldCharType="separate"/>
            </w:r>
            <w:r>
              <w:rPr>
                <w:noProof/>
                <w:webHidden/>
              </w:rPr>
              <w:t>63</w:t>
            </w:r>
            <w:r>
              <w:rPr>
                <w:noProof/>
                <w:webHidden/>
                <w:rtl/>
              </w:rPr>
              <w:fldChar w:fldCharType="end"/>
            </w:r>
          </w:hyperlink>
        </w:p>
        <w:p w:rsidR="00D45F1D" w:rsidRDefault="00D45F1D" w:rsidP="00D45F1D">
          <w:pPr>
            <w:pStyle w:val="TOC3"/>
            <w:tabs>
              <w:tab w:val="left" w:pos="2628"/>
              <w:tab w:val="right" w:leader="dot" w:pos="8296"/>
            </w:tabs>
            <w:bidi w:val="0"/>
            <w:rPr>
              <w:rFonts w:eastAsiaTheme="minorEastAsia"/>
              <w:noProof/>
              <w:rtl/>
            </w:rPr>
          </w:pPr>
          <w:hyperlink w:anchor="_Toc378518893" w:history="1">
            <w:r w:rsidRPr="00386242">
              <w:rPr>
                <w:rStyle w:val="Hyperlink"/>
                <w:noProof/>
              </w:rPr>
              <w:t>3.9.5</w:t>
            </w:r>
            <w:r>
              <w:rPr>
                <w:rFonts w:eastAsiaTheme="minorEastAsia"/>
                <w:noProof/>
                <w:rtl/>
              </w:rPr>
              <w:tab/>
            </w:r>
            <w:r w:rsidRPr="00386242">
              <w:rPr>
                <w:rStyle w:val="Hyperlink"/>
                <w:noProof/>
              </w:rPr>
              <w:t>Wishbone Slave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Toc378518893 \h</w:instrText>
            </w:r>
            <w:r>
              <w:rPr>
                <w:noProof/>
                <w:webHidden/>
                <w:rtl/>
              </w:rPr>
              <w:instrText xml:space="preserve"> </w:instrText>
            </w:r>
            <w:r>
              <w:rPr>
                <w:noProof/>
                <w:webHidden/>
                <w:rtl/>
              </w:rPr>
            </w:r>
            <w:r>
              <w:rPr>
                <w:noProof/>
                <w:webHidden/>
                <w:rtl/>
              </w:rPr>
              <w:fldChar w:fldCharType="separate"/>
            </w:r>
            <w:r>
              <w:rPr>
                <w:noProof/>
                <w:webHidden/>
              </w:rPr>
              <w:t>66</w:t>
            </w:r>
            <w:r>
              <w:rPr>
                <w:noProof/>
                <w:webHidden/>
                <w:rtl/>
              </w:rPr>
              <w:fldChar w:fldCharType="end"/>
            </w:r>
          </w:hyperlink>
        </w:p>
        <w:p w:rsidR="00D45F1D" w:rsidRDefault="00D45F1D" w:rsidP="00D45F1D">
          <w:pPr>
            <w:pStyle w:val="TOC3"/>
            <w:tabs>
              <w:tab w:val="left" w:pos="5000"/>
              <w:tab w:val="right" w:leader="dot" w:pos="8296"/>
            </w:tabs>
            <w:bidi w:val="0"/>
            <w:rPr>
              <w:rFonts w:eastAsiaTheme="minorEastAsia"/>
              <w:noProof/>
              <w:rtl/>
            </w:rPr>
          </w:pPr>
          <w:hyperlink w:anchor="_Toc378518894" w:history="1">
            <w:r w:rsidRPr="00386242">
              <w:rPr>
                <w:rStyle w:val="Hyperlink"/>
                <w:noProof/>
              </w:rPr>
              <w:t>3.9.6</w:t>
            </w:r>
            <w:r>
              <w:rPr>
                <w:rFonts w:eastAsiaTheme="minorEastAsia"/>
                <w:noProof/>
                <w:rtl/>
              </w:rPr>
              <w:tab/>
            </w:r>
            <w:r w:rsidRPr="00386242">
              <w:rPr>
                <w:rStyle w:val="Hyperlink"/>
                <w:noProof/>
              </w:rPr>
              <w:t>OUTPUT BLOCK (compressed file memory)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Toc378518894 \h</w:instrText>
            </w:r>
            <w:r>
              <w:rPr>
                <w:noProof/>
                <w:webHidden/>
                <w:rtl/>
              </w:rPr>
              <w:instrText xml:space="preserve"> </w:instrText>
            </w:r>
            <w:r>
              <w:rPr>
                <w:noProof/>
                <w:webHidden/>
                <w:rtl/>
              </w:rPr>
            </w:r>
            <w:r>
              <w:rPr>
                <w:noProof/>
                <w:webHidden/>
                <w:rtl/>
              </w:rPr>
              <w:fldChar w:fldCharType="separate"/>
            </w:r>
            <w:r>
              <w:rPr>
                <w:noProof/>
                <w:webHidden/>
              </w:rPr>
              <w:t>68</w:t>
            </w:r>
            <w:r>
              <w:rPr>
                <w:noProof/>
                <w:webHidden/>
                <w:rtl/>
              </w:rPr>
              <w:fldChar w:fldCharType="end"/>
            </w:r>
          </w:hyperlink>
        </w:p>
        <w:p w:rsidR="00D45F1D" w:rsidRDefault="00D45F1D" w:rsidP="00D45F1D">
          <w:pPr>
            <w:pStyle w:val="TOC1"/>
            <w:bidi w:val="0"/>
            <w:rPr>
              <w:rFonts w:eastAsiaTheme="minorEastAsia"/>
              <w:noProof/>
              <w:rtl/>
            </w:rPr>
          </w:pPr>
          <w:hyperlink w:anchor="_Toc378518895" w:history="1">
            <w:r w:rsidRPr="00386242">
              <w:rPr>
                <w:rStyle w:val="Hyperlink"/>
                <w:noProof/>
              </w:rPr>
              <w:t>4</w:t>
            </w:r>
            <w:r>
              <w:rPr>
                <w:rFonts w:eastAsiaTheme="minorEastAsia"/>
                <w:noProof/>
                <w:rtl/>
              </w:rPr>
              <w:tab/>
            </w:r>
            <w:r w:rsidRPr="00386242">
              <w:rPr>
                <w:rStyle w:val="Hyperlink"/>
                <w:noProof/>
              </w:rPr>
              <w:t>DATA TRANSFER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Toc378518895 \h</w:instrText>
            </w:r>
            <w:r>
              <w:rPr>
                <w:noProof/>
                <w:webHidden/>
                <w:rtl/>
              </w:rPr>
              <w:instrText xml:space="preserve"> </w:instrText>
            </w:r>
            <w:r>
              <w:rPr>
                <w:noProof/>
                <w:webHidden/>
                <w:rtl/>
              </w:rPr>
            </w:r>
            <w:r>
              <w:rPr>
                <w:noProof/>
                <w:webHidden/>
                <w:rtl/>
              </w:rPr>
              <w:fldChar w:fldCharType="separate"/>
            </w:r>
            <w:r>
              <w:rPr>
                <w:noProof/>
                <w:webHidden/>
              </w:rPr>
              <w:t>74</w:t>
            </w:r>
            <w:r>
              <w:rPr>
                <w:noProof/>
                <w:webHidden/>
                <w:rtl/>
              </w:rPr>
              <w:fldChar w:fldCharType="end"/>
            </w:r>
          </w:hyperlink>
        </w:p>
        <w:p w:rsidR="00D45F1D" w:rsidRDefault="00D45F1D" w:rsidP="00D45F1D">
          <w:pPr>
            <w:pStyle w:val="TOC2"/>
            <w:tabs>
              <w:tab w:val="left" w:pos="2504"/>
              <w:tab w:val="right" w:leader="dot" w:pos="8296"/>
            </w:tabs>
            <w:bidi w:val="0"/>
            <w:rPr>
              <w:rFonts w:eastAsiaTheme="minorEastAsia"/>
              <w:noProof/>
              <w:rtl/>
            </w:rPr>
          </w:pPr>
          <w:hyperlink w:anchor="_Toc378518896" w:history="1">
            <w:r w:rsidRPr="00386242">
              <w:rPr>
                <w:rStyle w:val="Hyperlink"/>
                <w:noProof/>
              </w:rPr>
              <w:t>4.1</w:t>
            </w:r>
            <w:r>
              <w:rPr>
                <w:rFonts w:eastAsiaTheme="minorEastAsia"/>
                <w:noProof/>
                <w:rtl/>
              </w:rPr>
              <w:tab/>
            </w:r>
            <w:r w:rsidRPr="00386242">
              <w:rPr>
                <w:rStyle w:val="Hyperlink"/>
                <w:i/>
                <w:noProof/>
                <w:spacing w:val="10"/>
              </w:rPr>
              <w:t>Write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Toc378518896 \h</w:instrText>
            </w:r>
            <w:r>
              <w:rPr>
                <w:noProof/>
                <w:webHidden/>
                <w:rtl/>
              </w:rPr>
              <w:instrText xml:space="preserve"> </w:instrText>
            </w:r>
            <w:r>
              <w:rPr>
                <w:noProof/>
                <w:webHidden/>
                <w:rtl/>
              </w:rPr>
            </w:r>
            <w:r>
              <w:rPr>
                <w:noProof/>
                <w:webHidden/>
                <w:rtl/>
              </w:rPr>
              <w:fldChar w:fldCharType="separate"/>
            </w:r>
            <w:r>
              <w:rPr>
                <w:noProof/>
                <w:webHidden/>
              </w:rPr>
              <w:t>74</w:t>
            </w:r>
            <w:r>
              <w:rPr>
                <w:noProof/>
                <w:webHidden/>
                <w:rtl/>
              </w:rPr>
              <w:fldChar w:fldCharType="end"/>
            </w:r>
          </w:hyperlink>
        </w:p>
        <w:p w:rsidR="00D45F1D" w:rsidRDefault="00D45F1D" w:rsidP="00D45F1D">
          <w:pPr>
            <w:pStyle w:val="TOC3"/>
            <w:tabs>
              <w:tab w:val="right" w:leader="dot" w:pos="8296"/>
            </w:tabs>
            <w:bidi w:val="0"/>
            <w:rPr>
              <w:rFonts w:eastAsiaTheme="minorEastAsia"/>
              <w:noProof/>
              <w:rtl/>
            </w:rPr>
          </w:pPr>
          <w:hyperlink w:anchor="_Toc378518897" w:history="1">
            <w:r w:rsidRPr="00386242">
              <w:rPr>
                <w:rStyle w:val="Hyperlink"/>
                <w:noProof/>
              </w:rPr>
              <w:t>Registers Write Message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Toc378518897 \h</w:instrText>
            </w:r>
            <w:r>
              <w:rPr>
                <w:noProof/>
                <w:webHidden/>
                <w:rtl/>
              </w:rPr>
              <w:instrText xml:space="preserve"> </w:instrText>
            </w:r>
            <w:r>
              <w:rPr>
                <w:noProof/>
                <w:webHidden/>
                <w:rtl/>
              </w:rPr>
            </w:r>
            <w:r>
              <w:rPr>
                <w:noProof/>
                <w:webHidden/>
                <w:rtl/>
              </w:rPr>
              <w:fldChar w:fldCharType="separate"/>
            </w:r>
            <w:r>
              <w:rPr>
                <w:noProof/>
                <w:webHidden/>
              </w:rPr>
              <w:t>74</w:t>
            </w:r>
            <w:r>
              <w:rPr>
                <w:noProof/>
                <w:webHidden/>
                <w:rtl/>
              </w:rPr>
              <w:fldChar w:fldCharType="end"/>
            </w:r>
          </w:hyperlink>
        </w:p>
        <w:p w:rsidR="00D45F1D" w:rsidRDefault="00D45F1D" w:rsidP="00D45F1D">
          <w:pPr>
            <w:pStyle w:val="TOC2"/>
            <w:tabs>
              <w:tab w:val="left" w:pos="2279"/>
              <w:tab w:val="right" w:leader="dot" w:pos="8296"/>
            </w:tabs>
            <w:bidi w:val="0"/>
            <w:rPr>
              <w:rFonts w:eastAsiaTheme="minorEastAsia"/>
              <w:noProof/>
              <w:rtl/>
            </w:rPr>
          </w:pPr>
          <w:hyperlink w:anchor="_Toc378518898" w:history="1">
            <w:r w:rsidRPr="00386242">
              <w:rPr>
                <w:rStyle w:val="Hyperlink"/>
                <w:noProof/>
              </w:rPr>
              <w:t>4.2</w:t>
            </w:r>
            <w:r>
              <w:rPr>
                <w:rFonts w:eastAsiaTheme="minorEastAsia"/>
                <w:noProof/>
                <w:rtl/>
              </w:rPr>
              <w:tab/>
            </w:r>
            <w:r w:rsidRPr="00386242">
              <w:rPr>
                <w:rStyle w:val="Hyperlink"/>
                <w:noProof/>
              </w:rPr>
              <w:t>Read transaction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Toc378518898 \h</w:instrText>
            </w:r>
            <w:r>
              <w:rPr>
                <w:noProof/>
                <w:webHidden/>
                <w:rtl/>
              </w:rPr>
              <w:instrText xml:space="preserve"> </w:instrText>
            </w:r>
            <w:r>
              <w:rPr>
                <w:noProof/>
                <w:webHidden/>
                <w:rtl/>
              </w:rPr>
            </w:r>
            <w:r>
              <w:rPr>
                <w:noProof/>
                <w:webHidden/>
                <w:rtl/>
              </w:rPr>
              <w:fldChar w:fldCharType="separate"/>
            </w:r>
            <w:r>
              <w:rPr>
                <w:noProof/>
                <w:webHidden/>
              </w:rPr>
              <w:t>75</w:t>
            </w:r>
            <w:r>
              <w:rPr>
                <w:noProof/>
                <w:webHidden/>
                <w:rtl/>
              </w:rPr>
              <w:fldChar w:fldCharType="end"/>
            </w:r>
          </w:hyperlink>
        </w:p>
        <w:p w:rsidR="00D45F1D" w:rsidRDefault="00D45F1D" w:rsidP="00D45F1D">
          <w:pPr>
            <w:pStyle w:val="TOC3"/>
            <w:tabs>
              <w:tab w:val="right" w:leader="dot" w:pos="8296"/>
            </w:tabs>
            <w:bidi w:val="0"/>
            <w:rPr>
              <w:rFonts w:eastAsiaTheme="minorEastAsia"/>
              <w:noProof/>
              <w:rtl/>
            </w:rPr>
          </w:pPr>
          <w:hyperlink w:anchor="_Toc378518899" w:history="1">
            <w:r w:rsidRPr="00386242">
              <w:rPr>
                <w:rStyle w:val="Hyperlink"/>
                <w:noProof/>
              </w:rPr>
              <w:t>Registers Read Request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Toc378518899 \h</w:instrText>
            </w:r>
            <w:r>
              <w:rPr>
                <w:noProof/>
                <w:webHidden/>
                <w:rtl/>
              </w:rPr>
              <w:instrText xml:space="preserve"> </w:instrText>
            </w:r>
            <w:r>
              <w:rPr>
                <w:noProof/>
                <w:webHidden/>
                <w:rtl/>
              </w:rPr>
            </w:r>
            <w:r>
              <w:rPr>
                <w:noProof/>
                <w:webHidden/>
                <w:rtl/>
              </w:rPr>
              <w:fldChar w:fldCharType="separate"/>
            </w:r>
            <w:r>
              <w:rPr>
                <w:noProof/>
                <w:webHidden/>
              </w:rPr>
              <w:t>75</w:t>
            </w:r>
            <w:r>
              <w:rPr>
                <w:noProof/>
                <w:webHidden/>
                <w:rtl/>
              </w:rPr>
              <w:fldChar w:fldCharType="end"/>
            </w:r>
          </w:hyperlink>
        </w:p>
        <w:p w:rsidR="00D45F1D" w:rsidRDefault="00D45F1D" w:rsidP="00D45F1D">
          <w:pPr>
            <w:pStyle w:val="TOC3"/>
            <w:tabs>
              <w:tab w:val="right" w:leader="dot" w:pos="8296"/>
            </w:tabs>
            <w:bidi w:val="0"/>
            <w:rPr>
              <w:rFonts w:eastAsiaTheme="minorEastAsia"/>
              <w:noProof/>
              <w:rtl/>
            </w:rPr>
          </w:pPr>
          <w:hyperlink w:anchor="_Toc378518900" w:history="1">
            <w:r w:rsidRPr="00386242">
              <w:rPr>
                <w:rStyle w:val="Hyperlink"/>
                <w:noProof/>
              </w:rPr>
              <w:t>Registers Read Reply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Toc378518900 \h</w:instrText>
            </w:r>
            <w:r>
              <w:rPr>
                <w:noProof/>
                <w:webHidden/>
                <w:rtl/>
              </w:rPr>
              <w:instrText xml:space="preserve"> </w:instrText>
            </w:r>
            <w:r>
              <w:rPr>
                <w:noProof/>
                <w:webHidden/>
                <w:rtl/>
              </w:rPr>
            </w:r>
            <w:r>
              <w:rPr>
                <w:noProof/>
                <w:webHidden/>
                <w:rtl/>
              </w:rPr>
              <w:fldChar w:fldCharType="separate"/>
            </w:r>
            <w:r>
              <w:rPr>
                <w:noProof/>
                <w:webHidden/>
              </w:rPr>
              <w:t>75</w:t>
            </w:r>
            <w:r>
              <w:rPr>
                <w:noProof/>
                <w:webHidden/>
                <w:rtl/>
              </w:rPr>
              <w:fldChar w:fldCharType="end"/>
            </w:r>
          </w:hyperlink>
        </w:p>
        <w:p w:rsidR="00D45F1D" w:rsidRDefault="00D45F1D" w:rsidP="00D45F1D">
          <w:pPr>
            <w:pStyle w:val="TOC1"/>
            <w:bidi w:val="0"/>
            <w:rPr>
              <w:rFonts w:eastAsiaTheme="minorEastAsia"/>
              <w:noProof/>
              <w:rtl/>
            </w:rPr>
          </w:pPr>
          <w:hyperlink w:anchor="_Toc378518901" w:history="1">
            <w:r w:rsidRPr="00386242">
              <w:rPr>
                <w:rStyle w:val="Hyperlink"/>
                <w:noProof/>
              </w:rPr>
              <w:t xml:space="preserve">5 </w:t>
            </w:r>
            <w:r>
              <w:rPr>
                <w:rFonts w:eastAsiaTheme="minorEastAsia"/>
                <w:noProof/>
                <w:rtl/>
              </w:rPr>
              <w:tab/>
            </w:r>
            <w:r w:rsidRPr="00386242">
              <w:rPr>
                <w:rStyle w:val="Hyperlink"/>
                <w:noProof/>
              </w:rPr>
              <w:t>SIMULATIONS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Toc378518901 \h</w:instrText>
            </w:r>
            <w:r>
              <w:rPr>
                <w:noProof/>
                <w:webHidden/>
                <w:rtl/>
              </w:rPr>
              <w:instrText xml:space="preserve"> </w:instrText>
            </w:r>
            <w:r>
              <w:rPr>
                <w:noProof/>
                <w:webHidden/>
                <w:rtl/>
              </w:rPr>
            </w:r>
            <w:r>
              <w:rPr>
                <w:noProof/>
                <w:webHidden/>
                <w:rtl/>
              </w:rPr>
              <w:fldChar w:fldCharType="separate"/>
            </w:r>
            <w:r>
              <w:rPr>
                <w:noProof/>
                <w:webHidden/>
              </w:rPr>
              <w:t>77</w:t>
            </w:r>
            <w:r>
              <w:rPr>
                <w:noProof/>
                <w:webHidden/>
                <w:rtl/>
              </w:rPr>
              <w:fldChar w:fldCharType="end"/>
            </w:r>
          </w:hyperlink>
        </w:p>
        <w:p w:rsidR="00D45F1D" w:rsidRDefault="00D45F1D" w:rsidP="00D45F1D">
          <w:pPr>
            <w:pStyle w:val="TOC2"/>
            <w:tabs>
              <w:tab w:val="right" w:leader="dot" w:pos="8296"/>
            </w:tabs>
            <w:bidi w:val="0"/>
            <w:rPr>
              <w:rFonts w:eastAsiaTheme="minorEastAsia"/>
              <w:noProof/>
              <w:rtl/>
            </w:rPr>
          </w:pPr>
          <w:hyperlink w:anchor="_Toc378518902" w:history="1">
            <w:r w:rsidRPr="00386242">
              <w:rPr>
                <w:rStyle w:val="Hyperlink"/>
                <w:noProof/>
              </w:rPr>
              <w:t>5.1 part a simulations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Toc378518902 \h</w:instrText>
            </w:r>
            <w:r>
              <w:rPr>
                <w:noProof/>
                <w:webHidden/>
                <w:rtl/>
              </w:rPr>
              <w:instrText xml:space="preserve"> </w:instrText>
            </w:r>
            <w:r>
              <w:rPr>
                <w:noProof/>
                <w:webHidden/>
                <w:rtl/>
              </w:rPr>
            </w:r>
            <w:r>
              <w:rPr>
                <w:noProof/>
                <w:webHidden/>
                <w:rtl/>
              </w:rPr>
              <w:fldChar w:fldCharType="separate"/>
            </w:r>
            <w:r>
              <w:rPr>
                <w:noProof/>
                <w:webHidden/>
              </w:rPr>
              <w:t>77</w:t>
            </w:r>
            <w:r>
              <w:rPr>
                <w:noProof/>
                <w:webHidden/>
                <w:rtl/>
              </w:rPr>
              <w:fldChar w:fldCharType="end"/>
            </w:r>
          </w:hyperlink>
        </w:p>
        <w:p w:rsidR="00D45F1D" w:rsidRDefault="00D45F1D" w:rsidP="00D45F1D">
          <w:pPr>
            <w:pStyle w:val="TOC2"/>
            <w:tabs>
              <w:tab w:val="left" w:pos="1760"/>
              <w:tab w:val="right" w:leader="dot" w:pos="8296"/>
            </w:tabs>
            <w:bidi w:val="0"/>
            <w:rPr>
              <w:rFonts w:eastAsiaTheme="minorEastAsia"/>
              <w:noProof/>
              <w:rtl/>
            </w:rPr>
          </w:pPr>
          <w:hyperlink w:anchor="_Toc378518903" w:history="1">
            <w:r w:rsidRPr="00386242">
              <w:rPr>
                <w:rStyle w:val="Hyperlink"/>
                <w:noProof/>
              </w:rPr>
              <w:t>5.1.1</w:t>
            </w:r>
            <w:r>
              <w:rPr>
                <w:rFonts w:eastAsiaTheme="minorEastAsia"/>
                <w:noProof/>
                <w:rtl/>
              </w:rPr>
              <w:tab/>
            </w:r>
            <w:r w:rsidRPr="00386242">
              <w:rPr>
                <w:rStyle w:val="Hyperlink"/>
                <w:noProof/>
              </w:rPr>
              <w:t>Example: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Toc378518903 \h</w:instrText>
            </w:r>
            <w:r>
              <w:rPr>
                <w:noProof/>
                <w:webHidden/>
                <w:rtl/>
              </w:rPr>
              <w:instrText xml:space="preserve"> </w:instrText>
            </w:r>
            <w:r>
              <w:rPr>
                <w:noProof/>
                <w:webHidden/>
                <w:rtl/>
              </w:rPr>
            </w:r>
            <w:r>
              <w:rPr>
                <w:noProof/>
                <w:webHidden/>
                <w:rtl/>
              </w:rPr>
              <w:fldChar w:fldCharType="separate"/>
            </w:r>
            <w:r>
              <w:rPr>
                <w:noProof/>
                <w:webHidden/>
              </w:rPr>
              <w:t>79</w:t>
            </w:r>
            <w:r>
              <w:rPr>
                <w:noProof/>
                <w:webHidden/>
                <w:rtl/>
              </w:rPr>
              <w:fldChar w:fldCharType="end"/>
            </w:r>
          </w:hyperlink>
        </w:p>
        <w:p w:rsidR="00D45F1D" w:rsidRDefault="00D45F1D" w:rsidP="00D45F1D">
          <w:pPr>
            <w:pStyle w:val="TOC2"/>
            <w:tabs>
              <w:tab w:val="left" w:pos="2428"/>
              <w:tab w:val="right" w:leader="dot" w:pos="8296"/>
            </w:tabs>
            <w:bidi w:val="0"/>
            <w:rPr>
              <w:rFonts w:eastAsiaTheme="minorEastAsia"/>
              <w:noProof/>
              <w:rtl/>
            </w:rPr>
          </w:pPr>
          <w:hyperlink w:anchor="_Toc378518904" w:history="1">
            <w:r w:rsidRPr="00386242">
              <w:rPr>
                <w:rStyle w:val="Hyperlink"/>
                <w:noProof/>
              </w:rPr>
              <w:t>5.2</w:t>
            </w:r>
            <w:r>
              <w:rPr>
                <w:rFonts w:eastAsiaTheme="minorEastAsia"/>
                <w:noProof/>
                <w:rtl/>
              </w:rPr>
              <w:tab/>
            </w:r>
            <w:r w:rsidRPr="00386242">
              <w:rPr>
                <w:rStyle w:val="Hyperlink"/>
                <w:noProof/>
              </w:rPr>
              <w:t xml:space="preserve"> Part b simulations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Toc378518904 \h</w:instrText>
            </w:r>
            <w:r>
              <w:rPr>
                <w:noProof/>
                <w:webHidden/>
                <w:rtl/>
              </w:rPr>
              <w:instrText xml:space="preserve"> </w:instrText>
            </w:r>
            <w:r>
              <w:rPr>
                <w:noProof/>
                <w:webHidden/>
                <w:rtl/>
              </w:rPr>
            </w:r>
            <w:r>
              <w:rPr>
                <w:noProof/>
                <w:webHidden/>
                <w:rtl/>
              </w:rPr>
              <w:fldChar w:fldCharType="separate"/>
            </w:r>
            <w:r>
              <w:rPr>
                <w:noProof/>
                <w:webHidden/>
              </w:rPr>
              <w:t>81</w:t>
            </w:r>
            <w:r>
              <w:rPr>
                <w:noProof/>
                <w:webHidden/>
                <w:rtl/>
              </w:rPr>
              <w:fldChar w:fldCharType="end"/>
            </w:r>
          </w:hyperlink>
        </w:p>
        <w:p w:rsidR="00D45F1D" w:rsidRDefault="00D45F1D" w:rsidP="00D45F1D">
          <w:pPr>
            <w:pStyle w:val="TOC1"/>
            <w:bidi w:val="0"/>
            <w:rPr>
              <w:rFonts w:eastAsiaTheme="minorEastAsia"/>
              <w:noProof/>
              <w:rtl/>
            </w:rPr>
          </w:pPr>
          <w:hyperlink w:anchor="_Toc378518905" w:history="1">
            <w:r w:rsidRPr="00386242">
              <w:rPr>
                <w:rStyle w:val="Hyperlink"/>
                <w:noProof/>
              </w:rPr>
              <w:t>6</w:t>
            </w:r>
            <w:r>
              <w:rPr>
                <w:rFonts w:eastAsiaTheme="minorEastAsia"/>
                <w:noProof/>
                <w:rtl/>
              </w:rPr>
              <w:tab/>
            </w:r>
            <w:r w:rsidRPr="00386242">
              <w:rPr>
                <w:rStyle w:val="Hyperlink"/>
                <w:noProof/>
              </w:rPr>
              <w:t>Synthesis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Toc378518905 \h</w:instrText>
            </w:r>
            <w:r>
              <w:rPr>
                <w:noProof/>
                <w:webHidden/>
                <w:rtl/>
              </w:rPr>
              <w:instrText xml:space="preserve"> </w:instrText>
            </w:r>
            <w:r>
              <w:rPr>
                <w:noProof/>
                <w:webHidden/>
                <w:rtl/>
              </w:rPr>
            </w:r>
            <w:r>
              <w:rPr>
                <w:noProof/>
                <w:webHidden/>
                <w:rtl/>
              </w:rPr>
              <w:fldChar w:fldCharType="separate"/>
            </w:r>
            <w:r>
              <w:rPr>
                <w:noProof/>
                <w:webHidden/>
              </w:rPr>
              <w:t>85</w:t>
            </w:r>
            <w:r>
              <w:rPr>
                <w:noProof/>
                <w:webHidden/>
                <w:rtl/>
              </w:rPr>
              <w:fldChar w:fldCharType="end"/>
            </w:r>
          </w:hyperlink>
        </w:p>
        <w:p w:rsidR="00D45F1D" w:rsidRDefault="00D45F1D" w:rsidP="00D45F1D">
          <w:pPr>
            <w:pStyle w:val="TOC1"/>
            <w:tabs>
              <w:tab w:val="left" w:pos="2852"/>
            </w:tabs>
            <w:bidi w:val="0"/>
            <w:rPr>
              <w:rFonts w:eastAsiaTheme="minorEastAsia"/>
              <w:noProof/>
              <w:rtl/>
            </w:rPr>
          </w:pPr>
          <w:hyperlink w:anchor="_Toc378518906" w:history="1">
            <w:r w:rsidRPr="00386242">
              <w:rPr>
                <w:rStyle w:val="Hyperlink"/>
                <w:noProof/>
              </w:rPr>
              <w:t>7</w:t>
            </w:r>
            <w:r>
              <w:rPr>
                <w:rFonts w:eastAsiaTheme="minorEastAsia"/>
                <w:noProof/>
                <w:rtl/>
              </w:rPr>
              <w:tab/>
            </w:r>
            <w:r w:rsidRPr="00386242">
              <w:rPr>
                <w:rStyle w:val="Hyperlink"/>
                <w:noProof/>
              </w:rPr>
              <w:t>PROBLEMS AND SOLUTIONS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Toc378518906 \h</w:instrText>
            </w:r>
            <w:r>
              <w:rPr>
                <w:noProof/>
                <w:webHidden/>
                <w:rtl/>
              </w:rPr>
              <w:instrText xml:space="preserve"> </w:instrText>
            </w:r>
            <w:r>
              <w:rPr>
                <w:noProof/>
                <w:webHidden/>
                <w:rtl/>
              </w:rPr>
            </w:r>
            <w:r>
              <w:rPr>
                <w:noProof/>
                <w:webHidden/>
                <w:rtl/>
              </w:rPr>
              <w:fldChar w:fldCharType="separate"/>
            </w:r>
            <w:r>
              <w:rPr>
                <w:noProof/>
                <w:webHidden/>
              </w:rPr>
              <w:t>87</w:t>
            </w:r>
            <w:r>
              <w:rPr>
                <w:noProof/>
                <w:webHidden/>
                <w:rtl/>
              </w:rPr>
              <w:fldChar w:fldCharType="end"/>
            </w:r>
          </w:hyperlink>
        </w:p>
        <w:p w:rsidR="00D45F1D" w:rsidRDefault="00D45F1D" w:rsidP="00D45F1D">
          <w:pPr>
            <w:pStyle w:val="TOC2"/>
            <w:tabs>
              <w:tab w:val="left" w:pos="1760"/>
              <w:tab w:val="right" w:leader="dot" w:pos="8296"/>
            </w:tabs>
            <w:bidi w:val="0"/>
            <w:rPr>
              <w:rFonts w:eastAsiaTheme="minorEastAsia"/>
              <w:noProof/>
              <w:rtl/>
            </w:rPr>
          </w:pPr>
          <w:hyperlink w:anchor="_Toc378518907" w:history="1">
            <w:r w:rsidRPr="00386242">
              <w:rPr>
                <w:rStyle w:val="Hyperlink"/>
                <w:noProof/>
              </w:rPr>
              <w:t>7.1</w:t>
            </w:r>
            <w:r>
              <w:rPr>
                <w:rFonts w:eastAsiaTheme="minorEastAsia"/>
                <w:noProof/>
                <w:rtl/>
              </w:rPr>
              <w:tab/>
            </w:r>
            <w:r w:rsidRPr="00386242">
              <w:rPr>
                <w:rStyle w:val="Hyperlink"/>
                <w:noProof/>
              </w:rPr>
              <w:t>Examples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Toc378518907 \h</w:instrText>
            </w:r>
            <w:r>
              <w:rPr>
                <w:noProof/>
                <w:webHidden/>
                <w:rtl/>
              </w:rPr>
              <w:instrText xml:space="preserve"> </w:instrText>
            </w:r>
            <w:r>
              <w:rPr>
                <w:noProof/>
                <w:webHidden/>
                <w:rtl/>
              </w:rPr>
            </w:r>
            <w:r>
              <w:rPr>
                <w:noProof/>
                <w:webHidden/>
                <w:rtl/>
              </w:rPr>
              <w:fldChar w:fldCharType="separate"/>
            </w:r>
            <w:r>
              <w:rPr>
                <w:noProof/>
                <w:webHidden/>
              </w:rPr>
              <w:t>88</w:t>
            </w:r>
            <w:r>
              <w:rPr>
                <w:noProof/>
                <w:webHidden/>
                <w:rtl/>
              </w:rPr>
              <w:fldChar w:fldCharType="end"/>
            </w:r>
          </w:hyperlink>
        </w:p>
        <w:p w:rsidR="00D45F1D" w:rsidRDefault="00D45F1D" w:rsidP="00D45F1D">
          <w:pPr>
            <w:pStyle w:val="TOC1"/>
            <w:bidi w:val="0"/>
            <w:rPr>
              <w:rFonts w:eastAsiaTheme="minorEastAsia"/>
              <w:noProof/>
              <w:rtl/>
            </w:rPr>
          </w:pPr>
          <w:hyperlink w:anchor="_Toc378518908" w:history="1">
            <w:r w:rsidRPr="00386242">
              <w:rPr>
                <w:rStyle w:val="Hyperlink"/>
                <w:noProof/>
              </w:rPr>
              <w:t>First example: After first trigger rise, the system identify another trigger rise although the data was still recorded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Toc378518908 \h</w:instrText>
            </w:r>
            <w:r>
              <w:rPr>
                <w:noProof/>
                <w:webHidden/>
                <w:rtl/>
              </w:rPr>
              <w:instrText xml:space="preserve"> </w:instrText>
            </w:r>
            <w:r>
              <w:rPr>
                <w:noProof/>
                <w:webHidden/>
                <w:rtl/>
              </w:rPr>
            </w:r>
            <w:r>
              <w:rPr>
                <w:noProof/>
                <w:webHidden/>
                <w:rtl/>
              </w:rPr>
              <w:fldChar w:fldCharType="separate"/>
            </w:r>
            <w:r>
              <w:rPr>
                <w:noProof/>
                <w:webHidden/>
              </w:rPr>
              <w:t>88</w:t>
            </w:r>
            <w:r>
              <w:rPr>
                <w:noProof/>
                <w:webHidden/>
                <w:rtl/>
              </w:rPr>
              <w:fldChar w:fldCharType="end"/>
            </w:r>
          </w:hyperlink>
        </w:p>
        <w:p w:rsidR="00D45F1D" w:rsidRDefault="00D45F1D" w:rsidP="00D45F1D">
          <w:pPr>
            <w:pStyle w:val="TOC1"/>
            <w:tabs>
              <w:tab w:val="left" w:pos="2261"/>
            </w:tabs>
            <w:bidi w:val="0"/>
            <w:rPr>
              <w:rFonts w:eastAsiaTheme="minorEastAsia"/>
              <w:noProof/>
              <w:rtl/>
            </w:rPr>
          </w:pPr>
          <w:hyperlink w:anchor="_Toc378518911" w:history="1">
            <w:r w:rsidRPr="00386242">
              <w:rPr>
                <w:rStyle w:val="Hyperlink"/>
                <w:noProof/>
              </w:rPr>
              <w:t>8</w:t>
            </w:r>
            <w:r>
              <w:rPr>
                <w:rFonts w:eastAsiaTheme="minorEastAsia"/>
                <w:noProof/>
                <w:rtl/>
              </w:rPr>
              <w:tab/>
            </w:r>
            <w:r w:rsidRPr="00386242">
              <w:rPr>
                <w:rStyle w:val="Hyperlink"/>
                <w:noProof/>
              </w:rPr>
              <w:t xml:space="preserve"> WORKING METHODS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Toc378518911 \h</w:instrText>
            </w:r>
            <w:r>
              <w:rPr>
                <w:noProof/>
                <w:webHidden/>
                <w:rtl/>
              </w:rPr>
              <w:instrText xml:space="preserve"> </w:instrText>
            </w:r>
            <w:r>
              <w:rPr>
                <w:noProof/>
                <w:webHidden/>
                <w:rtl/>
              </w:rPr>
            </w:r>
            <w:r>
              <w:rPr>
                <w:noProof/>
                <w:webHidden/>
                <w:rtl/>
              </w:rPr>
              <w:fldChar w:fldCharType="separate"/>
            </w:r>
            <w:r>
              <w:rPr>
                <w:noProof/>
                <w:webHidden/>
              </w:rPr>
              <w:t>92</w:t>
            </w:r>
            <w:r>
              <w:rPr>
                <w:noProof/>
                <w:webHidden/>
                <w:rtl/>
              </w:rPr>
              <w:fldChar w:fldCharType="end"/>
            </w:r>
          </w:hyperlink>
        </w:p>
        <w:p w:rsidR="00D45F1D" w:rsidRDefault="00D45F1D" w:rsidP="00D45F1D">
          <w:pPr>
            <w:pStyle w:val="TOC2"/>
            <w:tabs>
              <w:tab w:val="left" w:pos="1320"/>
              <w:tab w:val="right" w:leader="dot" w:pos="8296"/>
            </w:tabs>
            <w:bidi w:val="0"/>
            <w:rPr>
              <w:rFonts w:eastAsiaTheme="minorEastAsia"/>
              <w:noProof/>
              <w:rtl/>
            </w:rPr>
          </w:pPr>
          <w:hyperlink w:anchor="_Toc378518913" w:history="1">
            <w:r w:rsidRPr="00386242">
              <w:rPr>
                <w:rStyle w:val="Hyperlink"/>
                <w:noProof/>
              </w:rPr>
              <w:t>8.1</w:t>
            </w:r>
            <w:r>
              <w:rPr>
                <w:rFonts w:eastAsiaTheme="minorEastAsia"/>
                <w:noProof/>
                <w:rtl/>
              </w:rPr>
              <w:tab/>
            </w:r>
            <w:r w:rsidRPr="00386242">
              <w:rPr>
                <w:rStyle w:val="Hyperlink"/>
                <w:noProof/>
              </w:rPr>
              <w:t>SVN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Toc378518913 \h</w:instrText>
            </w:r>
            <w:r>
              <w:rPr>
                <w:noProof/>
                <w:webHidden/>
                <w:rtl/>
              </w:rPr>
              <w:instrText xml:space="preserve"> </w:instrText>
            </w:r>
            <w:r>
              <w:rPr>
                <w:noProof/>
                <w:webHidden/>
                <w:rtl/>
              </w:rPr>
            </w:r>
            <w:r>
              <w:rPr>
                <w:noProof/>
                <w:webHidden/>
                <w:rtl/>
              </w:rPr>
              <w:fldChar w:fldCharType="separate"/>
            </w:r>
            <w:r>
              <w:rPr>
                <w:noProof/>
                <w:webHidden/>
              </w:rPr>
              <w:t>92</w:t>
            </w:r>
            <w:r>
              <w:rPr>
                <w:noProof/>
                <w:webHidden/>
                <w:rtl/>
              </w:rPr>
              <w:fldChar w:fldCharType="end"/>
            </w:r>
          </w:hyperlink>
        </w:p>
        <w:p w:rsidR="00D45F1D" w:rsidRDefault="00D45F1D" w:rsidP="00D45F1D">
          <w:pPr>
            <w:pStyle w:val="TOC2"/>
            <w:tabs>
              <w:tab w:val="left" w:pos="2378"/>
              <w:tab w:val="right" w:leader="dot" w:pos="8296"/>
            </w:tabs>
            <w:bidi w:val="0"/>
            <w:rPr>
              <w:rFonts w:eastAsiaTheme="minorEastAsia"/>
              <w:noProof/>
              <w:rtl/>
            </w:rPr>
          </w:pPr>
          <w:hyperlink w:anchor="_Toc378518914" w:history="1">
            <w:r w:rsidRPr="00386242">
              <w:rPr>
                <w:rStyle w:val="Hyperlink"/>
                <w:noProof/>
              </w:rPr>
              <w:t>8.2</w:t>
            </w:r>
            <w:r>
              <w:rPr>
                <w:rFonts w:eastAsiaTheme="minorEastAsia"/>
                <w:noProof/>
                <w:rtl/>
              </w:rPr>
              <w:tab/>
            </w:r>
            <w:r w:rsidRPr="00386242">
              <w:rPr>
                <w:rStyle w:val="Hyperlink"/>
                <w:noProof/>
              </w:rPr>
              <w:t>Coding Guidelines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Toc378518914 \h</w:instrText>
            </w:r>
            <w:r>
              <w:rPr>
                <w:noProof/>
                <w:webHidden/>
                <w:rtl/>
              </w:rPr>
              <w:instrText xml:space="preserve"> </w:instrText>
            </w:r>
            <w:r>
              <w:rPr>
                <w:noProof/>
                <w:webHidden/>
                <w:rtl/>
              </w:rPr>
            </w:r>
            <w:r>
              <w:rPr>
                <w:noProof/>
                <w:webHidden/>
                <w:rtl/>
              </w:rPr>
              <w:fldChar w:fldCharType="separate"/>
            </w:r>
            <w:r>
              <w:rPr>
                <w:noProof/>
                <w:webHidden/>
              </w:rPr>
              <w:t>92</w:t>
            </w:r>
            <w:r>
              <w:rPr>
                <w:noProof/>
                <w:webHidden/>
                <w:rtl/>
              </w:rPr>
              <w:fldChar w:fldCharType="end"/>
            </w:r>
          </w:hyperlink>
        </w:p>
        <w:p w:rsidR="00D45F1D" w:rsidRDefault="00D45F1D" w:rsidP="00D45F1D">
          <w:pPr>
            <w:pStyle w:val="TOC2"/>
            <w:tabs>
              <w:tab w:val="right" w:leader="dot" w:pos="8296"/>
            </w:tabs>
            <w:bidi w:val="0"/>
            <w:rPr>
              <w:rFonts w:eastAsiaTheme="minorEastAsia"/>
              <w:noProof/>
              <w:rtl/>
            </w:rPr>
          </w:pPr>
          <w:hyperlink w:anchor="_Toc378518915" w:history="1">
            <w:r w:rsidRPr="00386242">
              <w:rPr>
                <w:rStyle w:val="Hyperlink"/>
                <w:noProof/>
              </w:rPr>
              <w:t>8.3 Code Review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Toc378518915 \h</w:instrText>
            </w:r>
            <w:r>
              <w:rPr>
                <w:noProof/>
                <w:webHidden/>
                <w:rtl/>
              </w:rPr>
              <w:instrText xml:space="preserve"> </w:instrText>
            </w:r>
            <w:r>
              <w:rPr>
                <w:noProof/>
                <w:webHidden/>
                <w:rtl/>
              </w:rPr>
            </w:r>
            <w:r>
              <w:rPr>
                <w:noProof/>
                <w:webHidden/>
                <w:rtl/>
              </w:rPr>
              <w:fldChar w:fldCharType="separate"/>
            </w:r>
            <w:r>
              <w:rPr>
                <w:noProof/>
                <w:webHidden/>
              </w:rPr>
              <w:t>94</w:t>
            </w:r>
            <w:r>
              <w:rPr>
                <w:noProof/>
                <w:webHidden/>
                <w:rtl/>
              </w:rPr>
              <w:fldChar w:fldCharType="end"/>
            </w:r>
          </w:hyperlink>
        </w:p>
        <w:p w:rsidR="00D45F1D" w:rsidRDefault="00D45F1D" w:rsidP="00D45F1D">
          <w:pPr>
            <w:pStyle w:val="TOC2"/>
            <w:tabs>
              <w:tab w:val="left" w:pos="2164"/>
              <w:tab w:val="right" w:leader="dot" w:pos="8296"/>
            </w:tabs>
            <w:bidi w:val="0"/>
            <w:rPr>
              <w:rFonts w:eastAsiaTheme="minorEastAsia"/>
              <w:noProof/>
              <w:rtl/>
            </w:rPr>
          </w:pPr>
          <w:hyperlink w:anchor="_Toc378518916" w:history="1">
            <w:r w:rsidRPr="00386242">
              <w:rPr>
                <w:rStyle w:val="Hyperlink"/>
                <w:noProof/>
              </w:rPr>
              <w:t xml:space="preserve">8.4 </w:t>
            </w:r>
            <w:r>
              <w:rPr>
                <w:rFonts w:eastAsiaTheme="minorEastAsia"/>
                <w:noProof/>
                <w:rtl/>
              </w:rPr>
              <w:tab/>
            </w:r>
            <w:r w:rsidRPr="00386242">
              <w:rPr>
                <w:rStyle w:val="Hyperlink"/>
                <w:noProof/>
              </w:rPr>
              <w:t>Documentation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Toc378518916 \h</w:instrText>
            </w:r>
            <w:r>
              <w:rPr>
                <w:noProof/>
                <w:webHidden/>
                <w:rtl/>
              </w:rPr>
              <w:instrText xml:space="preserve"> </w:instrText>
            </w:r>
            <w:r>
              <w:rPr>
                <w:noProof/>
                <w:webHidden/>
                <w:rtl/>
              </w:rPr>
            </w:r>
            <w:r>
              <w:rPr>
                <w:noProof/>
                <w:webHidden/>
                <w:rtl/>
              </w:rPr>
              <w:fldChar w:fldCharType="separate"/>
            </w:r>
            <w:r>
              <w:rPr>
                <w:noProof/>
                <w:webHidden/>
              </w:rPr>
              <w:t>94</w:t>
            </w:r>
            <w:r>
              <w:rPr>
                <w:noProof/>
                <w:webHidden/>
                <w:rtl/>
              </w:rPr>
              <w:fldChar w:fldCharType="end"/>
            </w:r>
          </w:hyperlink>
        </w:p>
        <w:p w:rsidR="00D45F1D" w:rsidRDefault="00D45F1D" w:rsidP="00D45F1D">
          <w:pPr>
            <w:pStyle w:val="TOC1"/>
            <w:bidi w:val="0"/>
            <w:rPr>
              <w:rFonts w:eastAsiaTheme="minorEastAsia"/>
              <w:noProof/>
              <w:rtl/>
            </w:rPr>
          </w:pPr>
          <w:hyperlink w:anchor="_Toc378518917" w:history="1">
            <w:r w:rsidRPr="00386242">
              <w:rPr>
                <w:rStyle w:val="Hyperlink"/>
                <w:noProof/>
              </w:rPr>
              <w:t>9</w:t>
            </w:r>
            <w:r>
              <w:rPr>
                <w:rFonts w:eastAsiaTheme="minorEastAsia"/>
                <w:noProof/>
                <w:rtl/>
              </w:rPr>
              <w:tab/>
            </w:r>
            <w:r w:rsidRPr="00386242">
              <w:rPr>
                <w:rStyle w:val="Hyperlink"/>
                <w:noProof/>
              </w:rPr>
              <w:t>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Toc378518917 \h</w:instrText>
            </w:r>
            <w:r>
              <w:rPr>
                <w:noProof/>
                <w:webHidden/>
                <w:rtl/>
              </w:rPr>
              <w:instrText xml:space="preserve"> </w:instrText>
            </w:r>
            <w:r>
              <w:rPr>
                <w:noProof/>
                <w:webHidden/>
                <w:rtl/>
              </w:rPr>
            </w:r>
            <w:r>
              <w:rPr>
                <w:noProof/>
                <w:webHidden/>
                <w:rtl/>
              </w:rPr>
              <w:fldChar w:fldCharType="separate"/>
            </w:r>
            <w:r>
              <w:rPr>
                <w:noProof/>
                <w:webHidden/>
              </w:rPr>
              <w:t>94</w:t>
            </w:r>
            <w:r>
              <w:rPr>
                <w:noProof/>
                <w:webHidden/>
                <w:rtl/>
              </w:rPr>
              <w:fldChar w:fldCharType="end"/>
            </w:r>
          </w:hyperlink>
        </w:p>
        <w:p w:rsidR="00D45F1D" w:rsidRDefault="00D45F1D" w:rsidP="00D45F1D">
          <w:pPr>
            <w:pStyle w:val="TOC2"/>
            <w:tabs>
              <w:tab w:val="left" w:pos="1999"/>
              <w:tab w:val="right" w:leader="dot" w:pos="8296"/>
            </w:tabs>
            <w:bidi w:val="0"/>
            <w:rPr>
              <w:rFonts w:eastAsiaTheme="minorEastAsia"/>
              <w:noProof/>
              <w:rtl/>
            </w:rPr>
          </w:pPr>
          <w:hyperlink w:anchor="_Toc378518918" w:history="1">
            <w:r w:rsidRPr="00386242">
              <w:rPr>
                <w:rStyle w:val="Hyperlink"/>
                <w:noProof/>
              </w:rPr>
              <w:t>9.1</w:t>
            </w:r>
            <w:r>
              <w:rPr>
                <w:rFonts w:eastAsiaTheme="minorEastAsia"/>
                <w:noProof/>
                <w:rtl/>
              </w:rPr>
              <w:tab/>
            </w:r>
            <w:r w:rsidRPr="00386242">
              <w:rPr>
                <w:rStyle w:val="Hyperlink"/>
                <w:noProof/>
              </w:rPr>
              <w:t>Project Usage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Toc378518918 \h</w:instrText>
            </w:r>
            <w:r>
              <w:rPr>
                <w:noProof/>
                <w:webHidden/>
                <w:rtl/>
              </w:rPr>
              <w:instrText xml:space="preserve"> </w:instrText>
            </w:r>
            <w:r>
              <w:rPr>
                <w:noProof/>
                <w:webHidden/>
                <w:rtl/>
              </w:rPr>
            </w:r>
            <w:r>
              <w:rPr>
                <w:noProof/>
                <w:webHidden/>
                <w:rtl/>
              </w:rPr>
              <w:fldChar w:fldCharType="separate"/>
            </w:r>
            <w:r>
              <w:rPr>
                <w:noProof/>
                <w:webHidden/>
              </w:rPr>
              <w:t>94</w:t>
            </w:r>
            <w:r>
              <w:rPr>
                <w:noProof/>
                <w:webHidden/>
                <w:rtl/>
              </w:rPr>
              <w:fldChar w:fldCharType="end"/>
            </w:r>
          </w:hyperlink>
        </w:p>
        <w:p w:rsidR="00D45F1D" w:rsidRDefault="00D45F1D" w:rsidP="00D45F1D">
          <w:pPr>
            <w:pStyle w:val="TOC2"/>
            <w:tabs>
              <w:tab w:val="left" w:pos="1830"/>
              <w:tab w:val="right" w:leader="dot" w:pos="8296"/>
            </w:tabs>
            <w:bidi w:val="0"/>
            <w:rPr>
              <w:rFonts w:eastAsiaTheme="minorEastAsia"/>
              <w:noProof/>
              <w:rtl/>
            </w:rPr>
          </w:pPr>
          <w:hyperlink w:anchor="_Toc378518919" w:history="1">
            <w:r w:rsidRPr="00386242">
              <w:rPr>
                <w:rStyle w:val="Hyperlink"/>
                <w:noProof/>
              </w:rPr>
              <w:t>9.2</w:t>
            </w:r>
            <w:r>
              <w:rPr>
                <w:rFonts w:eastAsiaTheme="minorEastAsia"/>
                <w:noProof/>
                <w:rtl/>
              </w:rPr>
              <w:tab/>
            </w:r>
            <w:r w:rsidRPr="00386242">
              <w:rPr>
                <w:rStyle w:val="Hyperlink"/>
                <w:noProof/>
              </w:rPr>
              <w:t>Conclusions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Toc378518919 \h</w:instrText>
            </w:r>
            <w:r>
              <w:rPr>
                <w:noProof/>
                <w:webHidden/>
                <w:rtl/>
              </w:rPr>
              <w:instrText xml:space="preserve"> </w:instrText>
            </w:r>
            <w:r>
              <w:rPr>
                <w:noProof/>
                <w:webHidden/>
                <w:rtl/>
              </w:rPr>
            </w:r>
            <w:r>
              <w:rPr>
                <w:noProof/>
                <w:webHidden/>
                <w:rtl/>
              </w:rPr>
              <w:fldChar w:fldCharType="separate"/>
            </w:r>
            <w:r>
              <w:rPr>
                <w:noProof/>
                <w:webHidden/>
              </w:rPr>
              <w:t>94</w:t>
            </w:r>
            <w:r>
              <w:rPr>
                <w:noProof/>
                <w:webHidden/>
                <w:rtl/>
              </w:rPr>
              <w:fldChar w:fldCharType="end"/>
            </w:r>
          </w:hyperlink>
        </w:p>
        <w:p w:rsidR="00D45F1D" w:rsidRDefault="00D45F1D" w:rsidP="00D45F1D">
          <w:pPr>
            <w:pStyle w:val="TOC1"/>
            <w:bidi w:val="0"/>
            <w:rPr>
              <w:rFonts w:eastAsiaTheme="minorEastAsia"/>
              <w:noProof/>
              <w:rtl/>
            </w:rPr>
          </w:pPr>
          <w:hyperlink w:anchor="_Toc378518920" w:history="1">
            <w:r w:rsidRPr="00386242">
              <w:rPr>
                <w:rStyle w:val="Hyperlink"/>
                <w:noProof/>
              </w:rPr>
              <w:t>10</w:t>
            </w:r>
            <w:r>
              <w:rPr>
                <w:rFonts w:eastAsiaTheme="minorEastAsia"/>
                <w:noProof/>
                <w:rtl/>
              </w:rPr>
              <w:tab/>
            </w:r>
            <w:r w:rsidRPr="00386242">
              <w:rPr>
                <w:rStyle w:val="Hyperlink"/>
                <w:noProof/>
              </w:rPr>
              <w:t>ABBREVIATIONS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Toc378518920 \h</w:instrText>
            </w:r>
            <w:r>
              <w:rPr>
                <w:noProof/>
                <w:webHidden/>
                <w:rtl/>
              </w:rPr>
              <w:instrText xml:space="preserve"> </w:instrText>
            </w:r>
            <w:r>
              <w:rPr>
                <w:noProof/>
                <w:webHidden/>
                <w:rtl/>
              </w:rPr>
            </w:r>
            <w:r>
              <w:rPr>
                <w:noProof/>
                <w:webHidden/>
                <w:rtl/>
              </w:rPr>
              <w:fldChar w:fldCharType="separate"/>
            </w:r>
            <w:r>
              <w:rPr>
                <w:noProof/>
                <w:webHidden/>
              </w:rPr>
              <w:t>94</w:t>
            </w:r>
            <w:r>
              <w:rPr>
                <w:noProof/>
                <w:webHidden/>
                <w:rtl/>
              </w:rPr>
              <w:fldChar w:fldCharType="end"/>
            </w:r>
          </w:hyperlink>
        </w:p>
        <w:p w:rsidR="00D45F1D" w:rsidRDefault="00D45F1D" w:rsidP="00D45F1D">
          <w:pPr>
            <w:pStyle w:val="TOC1"/>
            <w:bidi w:val="0"/>
            <w:rPr>
              <w:rFonts w:eastAsiaTheme="minorEastAsia"/>
              <w:noProof/>
              <w:rtl/>
            </w:rPr>
          </w:pPr>
          <w:hyperlink w:anchor="_Toc378518921" w:history="1">
            <w:r w:rsidRPr="00386242">
              <w:rPr>
                <w:rStyle w:val="Hyperlink"/>
                <w:noProof/>
              </w:rPr>
              <w:t>11</w:t>
            </w:r>
            <w:r>
              <w:rPr>
                <w:rFonts w:eastAsiaTheme="minorEastAsia"/>
                <w:noProof/>
                <w:rtl/>
              </w:rPr>
              <w:tab/>
            </w:r>
            <w:r w:rsidRPr="00386242">
              <w:rPr>
                <w:rStyle w:val="Hyperlink"/>
                <w:noProof/>
              </w:rPr>
              <w:t>Appendix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Toc378518921 \h</w:instrText>
            </w:r>
            <w:r>
              <w:rPr>
                <w:noProof/>
                <w:webHidden/>
                <w:rtl/>
              </w:rPr>
              <w:instrText xml:space="preserve"> </w:instrText>
            </w:r>
            <w:r>
              <w:rPr>
                <w:noProof/>
                <w:webHidden/>
                <w:rtl/>
              </w:rPr>
            </w:r>
            <w:r>
              <w:rPr>
                <w:noProof/>
                <w:webHidden/>
                <w:rtl/>
              </w:rPr>
              <w:fldChar w:fldCharType="separate"/>
            </w:r>
            <w:r>
              <w:rPr>
                <w:noProof/>
                <w:webHidden/>
              </w:rPr>
              <w:t>95</w:t>
            </w:r>
            <w:r>
              <w:rPr>
                <w:noProof/>
                <w:webHidden/>
                <w:rtl/>
              </w:rPr>
              <w:fldChar w:fldCharType="end"/>
            </w:r>
          </w:hyperlink>
        </w:p>
        <w:p w:rsidR="002F5BE7" w:rsidRDefault="002F5BE7" w:rsidP="00D45F1D">
          <w:pPr>
            <w:bidi w:val="0"/>
            <w:rPr>
              <w:cs/>
            </w:rPr>
          </w:pPr>
          <w:r>
            <w:rPr>
              <w:b/>
              <w:bCs/>
              <w:lang w:val="he-IL"/>
            </w:rPr>
            <w:fldChar w:fldCharType="end"/>
          </w:r>
        </w:p>
      </w:sdtContent>
    </w:sdt>
    <w:p w:rsidR="002F5BE7" w:rsidRPr="002F5BE7" w:rsidRDefault="002F5BE7" w:rsidP="002F5BE7">
      <w:pPr>
        <w:bidi w:val="0"/>
        <w:rPr>
          <w:rtl/>
        </w:rPr>
      </w:pPr>
    </w:p>
    <w:p w:rsidR="00F73412" w:rsidRDefault="00F73412" w:rsidP="00A1610B">
      <w:pPr>
        <w:bidi w:val="0"/>
      </w:pPr>
    </w:p>
    <w:p w:rsidR="00F73412" w:rsidRDefault="00F73412" w:rsidP="00F73412">
      <w:pPr>
        <w:bidi w:val="0"/>
      </w:pPr>
    </w:p>
    <w:p w:rsidR="008B50AB" w:rsidRPr="008B50AB" w:rsidRDefault="008B50AB" w:rsidP="008B50AB">
      <w:pPr>
        <w:bidi w:val="0"/>
        <w:rPr>
          <w:rtl/>
          <w:cs/>
        </w:rPr>
      </w:pPr>
    </w:p>
    <w:p w:rsidR="0071237B" w:rsidRDefault="00A53D88" w:rsidP="00A53D88">
      <w:pPr>
        <w:pStyle w:val="ab"/>
        <w:jc w:val="right"/>
        <w:rPr>
          <w:rtl w:val="0"/>
          <w:cs w:val="0"/>
        </w:rPr>
      </w:pPr>
      <w:r>
        <w:rPr>
          <w:cs w:val="0"/>
        </w:rPr>
        <w:lastRenderedPageBreak/>
        <w:t xml:space="preserve">TABLE OF FIGURES </w:t>
      </w:r>
    </w:p>
    <w:p w:rsidR="00D45F1D" w:rsidRDefault="00D45F1D" w:rsidP="00D45F1D">
      <w:pPr>
        <w:pStyle w:val="af2"/>
        <w:tabs>
          <w:tab w:val="right" w:leader="dot" w:pos="8296"/>
        </w:tabs>
        <w:bidi w:val="0"/>
        <w:rPr>
          <w:rFonts w:eastAsiaTheme="minorEastAsia"/>
          <w:noProof/>
          <w:rtl/>
        </w:rPr>
      </w:pPr>
      <w:r>
        <w:rPr>
          <w:rtl/>
        </w:rPr>
        <w:fldChar w:fldCharType="begin"/>
      </w:r>
      <w:r>
        <w:rPr>
          <w:rtl/>
        </w:rPr>
        <w:instrText xml:space="preserve"> </w:instrText>
      </w:r>
      <w:r>
        <w:rPr>
          <w:rFonts w:hint="cs"/>
        </w:rPr>
        <w:instrText>TOC</w:instrText>
      </w:r>
      <w:r>
        <w:rPr>
          <w:rFonts w:hint="cs"/>
          <w:rtl/>
        </w:rPr>
        <w:instrText xml:space="preserve"> \</w:instrText>
      </w:r>
      <w:r>
        <w:rPr>
          <w:rFonts w:hint="cs"/>
        </w:rPr>
        <w:instrText>h \z \c "Figure</w:instrText>
      </w:r>
      <w:r>
        <w:rPr>
          <w:rFonts w:hint="cs"/>
          <w:rtl/>
        </w:rPr>
        <w:instrText>"</w:instrText>
      </w:r>
      <w:r>
        <w:rPr>
          <w:rtl/>
        </w:rPr>
        <w:instrText xml:space="preserve"> </w:instrText>
      </w:r>
      <w:r>
        <w:rPr>
          <w:rtl/>
        </w:rPr>
        <w:fldChar w:fldCharType="separate"/>
      </w:r>
      <w:hyperlink w:anchor="_Toc378518922" w:history="1">
        <w:r w:rsidRPr="00013101">
          <w:rPr>
            <w:rStyle w:val="Hyperlink"/>
            <w:noProof/>
          </w:rPr>
          <w:t>Figure 1- The final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Toc378518922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23" w:history="1">
        <w:r w:rsidRPr="00013101">
          <w:rPr>
            <w:rStyle w:val="Hyperlink"/>
            <w:noProof/>
          </w:rPr>
          <w:t>Figure 2-Top data flow(1)</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Toc378518923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24" w:history="1">
        <w:r w:rsidRPr="00013101">
          <w:rPr>
            <w:rStyle w:val="Hyperlink"/>
            <w:noProof/>
          </w:rPr>
          <w:t>Figure 3-Top data flow(2)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Toc378518924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25" w:history="1">
        <w:r w:rsidRPr="00013101">
          <w:rPr>
            <w:rStyle w:val="Hyperlink"/>
            <w:noProof/>
          </w:rPr>
          <w:t>Figure 4-Top data flow(3)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Toc378518925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26" w:history="1">
        <w:r w:rsidRPr="00013101">
          <w:rPr>
            <w:rStyle w:val="Hyperlink"/>
            <w:noProof/>
          </w:rPr>
          <w:t>Figure 5- Top data flow(4)</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Toc378518926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27" w:history="1">
        <w:r w:rsidRPr="00013101">
          <w:rPr>
            <w:rStyle w:val="Hyperlink"/>
            <w:noProof/>
          </w:rPr>
          <w:t>Figure 6-Core data flow (5)</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Toc378518927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28" w:history="1">
        <w:r w:rsidRPr="00013101">
          <w:rPr>
            <w:rStyle w:val="Hyperlink"/>
            <w:noProof/>
          </w:rPr>
          <w:t>Figure 7- Core data flow (6)</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Toc378518928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29" w:history="1">
        <w:r w:rsidRPr="00013101">
          <w:rPr>
            <w:rStyle w:val="Hyperlink"/>
            <w:noProof/>
          </w:rPr>
          <w:t>Figure 8- Core data flow (7)</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Toc378518929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0" w:history="1">
        <w:r w:rsidRPr="00013101">
          <w:rPr>
            <w:rStyle w:val="Hyperlink"/>
            <w:noProof/>
          </w:rPr>
          <w:t>Figure 9- Core data flow (8)</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Toc378518930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1" w:history="1">
        <w:r w:rsidRPr="00013101">
          <w:rPr>
            <w:rStyle w:val="Hyperlink"/>
            <w:noProof/>
          </w:rPr>
          <w:t>Figure 10- Core data flow (9)</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Toc378518931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2" w:history="1">
        <w:r w:rsidRPr="00013101">
          <w:rPr>
            <w:rStyle w:val="Hyperlink"/>
            <w:noProof/>
          </w:rPr>
          <w:t>Figure 11- Core data flow (10)</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Toc378518932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3" w:history="1">
        <w:r w:rsidRPr="00013101">
          <w:rPr>
            <w:rStyle w:val="Hyperlink"/>
            <w:noProof/>
          </w:rPr>
          <w:t>Figure 12- Core data flow (11)</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Toc378518933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4" w:history="1">
        <w:r w:rsidRPr="00013101">
          <w:rPr>
            <w:rStyle w:val="Hyperlink"/>
            <w:noProof/>
          </w:rPr>
          <w:t>Figure 13- Registers unit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Toc378518934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5" w:history="1">
        <w:r w:rsidRPr="00013101">
          <w:rPr>
            <w:rStyle w:val="Hyperlink"/>
            <w:noProof/>
          </w:rPr>
          <w:t>Figure 14- Registers unit simulation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Toc378518935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6" w:history="1">
        <w:r w:rsidRPr="00013101">
          <w:rPr>
            <w:rStyle w:val="Hyperlink"/>
            <w:noProof/>
          </w:rPr>
          <w:t>Figure 15- Write controller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Toc378518936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7" w:history="1">
        <w:r w:rsidRPr="00013101">
          <w:rPr>
            <w:rStyle w:val="Hyperlink"/>
            <w:noProof/>
          </w:rPr>
          <w:t>Figure 16- Write controller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Toc378518937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8" w:history="1">
        <w:r w:rsidRPr="00013101">
          <w:rPr>
            <w:rStyle w:val="Hyperlink"/>
            <w:noProof/>
          </w:rPr>
          <w:t>Figure 17- Write controller simulation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Toc378518938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39" w:history="1">
        <w:r w:rsidRPr="00013101">
          <w:rPr>
            <w:rStyle w:val="Hyperlink"/>
            <w:noProof/>
          </w:rPr>
          <w:t>Figure 18- Read controller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Toc378518939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0" w:history="1">
        <w:r w:rsidRPr="00013101">
          <w:rPr>
            <w:rStyle w:val="Hyperlink"/>
            <w:noProof/>
          </w:rPr>
          <w:t>Figure 19- Read controller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Toc378518940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1" w:history="1">
        <w:r w:rsidRPr="00013101">
          <w:rPr>
            <w:rStyle w:val="Hyperlink"/>
            <w:noProof/>
          </w:rPr>
          <w:t>Figure 20- Read controller simulation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Toc378518941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2" w:history="1">
        <w:r w:rsidRPr="00013101">
          <w:rPr>
            <w:rStyle w:val="Hyperlink"/>
            <w:noProof/>
          </w:rPr>
          <w:t>Figure 21- In out coordinator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Toc378518942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3" w:history="1">
        <w:r w:rsidRPr="00013101">
          <w:rPr>
            <w:rStyle w:val="Hyperlink"/>
            <w:noProof/>
          </w:rPr>
          <w:t>Figure 22- In out coordinator simulation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Toc378518943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4" w:history="1">
        <w:r w:rsidRPr="00013101">
          <w:rPr>
            <w:rStyle w:val="Hyperlink"/>
            <w:noProof/>
          </w:rPr>
          <w:t>Figure 23- In &gt;out coordinator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Toc378518944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5" w:history="1">
        <w:r w:rsidRPr="00013101">
          <w:rPr>
            <w:rStyle w:val="Hyperlink"/>
            <w:noProof/>
          </w:rPr>
          <w:t>Figure 24- In &lt;out coordinator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Toc378518945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6" w:history="1">
        <w:r w:rsidRPr="00013101">
          <w:rPr>
            <w:rStyle w:val="Hyperlink"/>
            <w:noProof/>
          </w:rPr>
          <w:t>Figure 25- In =out coordinator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Toc378518946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7" w:history="1">
        <w:r w:rsidRPr="00013101">
          <w:rPr>
            <w:rStyle w:val="Hyperlink"/>
            <w:noProof/>
          </w:rPr>
          <w:t>Figure 26- Enable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Toc378518947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8" w:history="1">
        <w:r w:rsidRPr="00013101">
          <w:rPr>
            <w:rStyle w:val="Hyperlink"/>
            <w:noProof/>
          </w:rPr>
          <w:t>Figure 27- memory unit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Toc378518948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49" w:history="1">
        <w:r w:rsidRPr="00013101">
          <w:rPr>
            <w:rStyle w:val="Hyperlink"/>
            <w:noProof/>
          </w:rPr>
          <w:t>Figure 28- Generic RAM example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Toc378518949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0" w:history="1">
        <w:r w:rsidRPr="00013101">
          <w:rPr>
            <w:rStyle w:val="Hyperlink"/>
            <w:noProof/>
          </w:rPr>
          <w:t>Figure 29- The core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Toc378518950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1" w:history="1">
        <w:r w:rsidRPr="00013101">
          <w:rPr>
            <w:rStyle w:val="Hyperlink"/>
            <w:noProof/>
          </w:rPr>
          <w:t>Figure 30- Signal generator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Toc378518951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2" w:history="1">
        <w:r w:rsidRPr="00013101">
          <w:rPr>
            <w:rStyle w:val="Hyperlink"/>
            <w:noProof/>
          </w:rPr>
          <w:t>Figure</w:t>
        </w:r>
        <w:r w:rsidRPr="00013101">
          <w:rPr>
            <w:rStyle w:val="Hyperlink"/>
            <w:noProof/>
            <w:rtl/>
          </w:rPr>
          <w:t xml:space="preserve"> 31</w:t>
        </w:r>
        <w:r w:rsidRPr="00013101">
          <w:rPr>
            <w:rStyle w:val="Hyperlink"/>
            <w:noProof/>
          </w:rPr>
          <w:t>- Signal generator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Toc378518952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3" w:history="1">
        <w:r w:rsidRPr="00013101">
          <w:rPr>
            <w:rStyle w:val="Hyperlink"/>
            <w:noProof/>
          </w:rPr>
          <w:t>Figure 32 - RX path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Toc378518953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4" w:history="1">
        <w:r w:rsidRPr="00013101">
          <w:rPr>
            <w:rStyle w:val="Hyperlink"/>
            <w:noProof/>
          </w:rPr>
          <w:t>Figure 33 - TX path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Toc378518954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5" w:history="1">
        <w:r w:rsidRPr="00013101">
          <w:rPr>
            <w:rStyle w:val="Hyperlink"/>
            <w:noProof/>
          </w:rPr>
          <w:t>Figure 34 - BUS to encoder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Toc378518955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6" w:history="1">
        <w:r w:rsidRPr="00013101">
          <w:rPr>
            <w:rStyle w:val="Hyperlink"/>
            <w:noProof/>
          </w:rPr>
          <w:t>Figure 35 - Wishbone cycle waveform example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Toc378518956 \h</w:instrText>
        </w:r>
        <w:r>
          <w:rPr>
            <w:noProof/>
            <w:webHidden/>
            <w:rtl/>
          </w:rPr>
          <w:instrText xml:space="preserve"> </w:instrText>
        </w:r>
        <w:r>
          <w:rPr>
            <w:rStyle w:val="Hyperlink"/>
            <w:noProof/>
            <w:rtl/>
          </w:rPr>
        </w:r>
        <w:r>
          <w:rPr>
            <w:rStyle w:val="Hyperlink"/>
            <w:noProof/>
            <w:rtl/>
          </w:rPr>
          <w:fldChar w:fldCharType="separate"/>
        </w:r>
        <w:r>
          <w:rPr>
            <w:noProof/>
            <w:webHidden/>
            <w:rtl/>
          </w:rPr>
          <w:t>61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7" w:history="1">
        <w:r w:rsidRPr="00013101">
          <w:rPr>
            <w:rStyle w:val="Hyperlink"/>
            <w:noProof/>
          </w:rPr>
          <w:t>Figure 36 - Wishbone Intercon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Toc378518957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8" w:history="1">
        <w:r w:rsidRPr="00013101">
          <w:rPr>
            <w:rStyle w:val="Hyperlink"/>
            <w:noProof/>
          </w:rPr>
          <w:t>Figure 37 - Connecting a Wishbone Master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Toc378518958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59" w:history="1">
        <w:r w:rsidRPr="00013101">
          <w:rPr>
            <w:rStyle w:val="Hyperlink"/>
            <w:noProof/>
          </w:rPr>
          <w:t>Figure 38 - Wishbone Master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Toc378518959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0" w:history="1">
        <w:r w:rsidRPr="00013101">
          <w:rPr>
            <w:rStyle w:val="Hyperlink"/>
            <w:noProof/>
          </w:rPr>
          <w:t>Figure 39 - Connecting a Wishbone Slave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Toc378518960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1" w:history="1">
        <w:r w:rsidRPr="00013101">
          <w:rPr>
            <w:rStyle w:val="Hyperlink"/>
            <w:noProof/>
          </w:rPr>
          <w:t>Figure 40- Output block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Toc378518961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2" w:history="1">
        <w:r w:rsidRPr="00013101">
          <w:rPr>
            <w:rStyle w:val="Hyperlink"/>
            <w:i/>
            <w:iCs/>
            <w:noProof/>
          </w:rPr>
          <w:t>Figure 41 - Output block illustration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Toc378518962 \h</w:instrText>
        </w:r>
        <w:r>
          <w:rPr>
            <w:noProof/>
            <w:webHidden/>
            <w:rtl/>
          </w:rPr>
          <w:instrText xml:space="preserve"> </w:instrText>
        </w:r>
        <w:r>
          <w:rPr>
            <w:rStyle w:val="Hyperlink"/>
            <w:noProof/>
            <w:rtl/>
          </w:rPr>
        </w:r>
        <w:r>
          <w:rPr>
            <w:rStyle w:val="Hyperlink"/>
            <w:noProof/>
            <w:rtl/>
          </w:rPr>
          <w:fldChar w:fldCharType="separate"/>
        </w:r>
        <w:r>
          <w:rPr>
            <w:noProof/>
            <w:webHidden/>
            <w:rtl/>
          </w:rPr>
          <w:t>70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3" w:history="1">
        <w:r w:rsidRPr="00013101">
          <w:rPr>
            <w:rStyle w:val="Hyperlink"/>
            <w:noProof/>
          </w:rPr>
          <w:t>Figure</w:t>
        </w:r>
        <w:r w:rsidRPr="00013101">
          <w:rPr>
            <w:rStyle w:val="Hyperlink"/>
            <w:noProof/>
            <w:rtl/>
          </w:rPr>
          <w:t xml:space="preserve"> </w:t>
        </w:r>
        <w:r w:rsidRPr="00013101">
          <w:rPr>
            <w:rStyle w:val="Hyperlink"/>
            <w:noProof/>
          </w:rPr>
          <w:t>42- Part a simulations (1)</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Toc378518963 \h</w:instrText>
        </w:r>
        <w:r>
          <w:rPr>
            <w:noProof/>
            <w:webHidden/>
            <w:rtl/>
          </w:rPr>
          <w:instrText xml:space="preserve"> </w:instrText>
        </w:r>
        <w:r>
          <w:rPr>
            <w:rStyle w:val="Hyperlink"/>
            <w:noProof/>
            <w:rtl/>
          </w:rPr>
        </w:r>
        <w:r>
          <w:rPr>
            <w:rStyle w:val="Hyperlink"/>
            <w:noProof/>
            <w:rtl/>
          </w:rPr>
          <w:fldChar w:fldCharType="separate"/>
        </w:r>
        <w:r>
          <w:rPr>
            <w:noProof/>
            <w:webHidden/>
            <w:rtl/>
          </w:rPr>
          <w:t>79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4" w:history="1">
        <w:r w:rsidRPr="00013101">
          <w:rPr>
            <w:rStyle w:val="Hyperlink"/>
            <w:noProof/>
          </w:rPr>
          <w:t>Figure 43- Part a simulations (2)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Toc378518964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5" w:history="1">
        <w:r w:rsidRPr="00013101">
          <w:rPr>
            <w:rStyle w:val="Hyperlink"/>
            <w:noProof/>
          </w:rPr>
          <w:t>Figure 44- Part a simulations (3)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Toc378518965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6" w:history="1">
        <w:r w:rsidRPr="00013101">
          <w:rPr>
            <w:rStyle w:val="Hyperlink"/>
            <w:noProof/>
          </w:rPr>
          <w:t>Figure 45- Part a simulations (4)</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Toc378518966 \h</w:instrText>
        </w:r>
        <w:r>
          <w:rPr>
            <w:noProof/>
            <w:webHidden/>
            <w:rtl/>
          </w:rPr>
          <w:instrText xml:space="preserve"> </w:instrText>
        </w:r>
        <w:r>
          <w:rPr>
            <w:rStyle w:val="Hyperlink"/>
            <w:noProof/>
            <w:rtl/>
          </w:rPr>
        </w:r>
        <w:r>
          <w:rPr>
            <w:rStyle w:val="Hyperlink"/>
            <w:noProof/>
            <w:rtl/>
          </w:rPr>
          <w:fldChar w:fldCharType="separate"/>
        </w:r>
        <w:r>
          <w:rPr>
            <w:noProof/>
            <w:webHidden/>
            <w:rtl/>
          </w:rPr>
          <w:t>81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7" w:history="1">
        <w:r w:rsidRPr="00013101">
          <w:rPr>
            <w:rStyle w:val="Hyperlink"/>
            <w:noProof/>
          </w:rPr>
          <w:t>Figure 46- Quartus Synthesis results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Toc378518967 \h</w:instrText>
        </w:r>
        <w:r>
          <w:rPr>
            <w:noProof/>
            <w:webHidden/>
            <w:rtl/>
          </w:rPr>
          <w:instrText xml:space="preserve"> </w:instrText>
        </w:r>
        <w:r>
          <w:rPr>
            <w:rStyle w:val="Hyperlink"/>
            <w:noProof/>
            <w:rtl/>
          </w:rPr>
        </w:r>
        <w:r>
          <w:rPr>
            <w:rStyle w:val="Hyperlink"/>
            <w:noProof/>
            <w:rtl/>
          </w:rPr>
          <w:fldChar w:fldCharType="separate"/>
        </w:r>
        <w:r>
          <w:rPr>
            <w:noProof/>
            <w:webHidden/>
            <w:rtl/>
          </w:rPr>
          <w:t>85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8" w:history="1">
        <w:r w:rsidRPr="00013101">
          <w:rPr>
            <w:rStyle w:val="Hyperlink"/>
            <w:noProof/>
          </w:rPr>
          <w:t>Figure</w:t>
        </w:r>
        <w:r w:rsidRPr="00013101">
          <w:rPr>
            <w:rStyle w:val="Hyperlink"/>
            <w:noProof/>
            <w:rtl/>
          </w:rPr>
          <w:t xml:space="preserve"> 47</w:t>
        </w:r>
        <w:r w:rsidRPr="00013101">
          <w:rPr>
            <w:rStyle w:val="Hyperlink"/>
            <w:noProof/>
          </w:rPr>
          <w:t>- Maximal frequency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Toc378518968 \h</w:instrText>
        </w:r>
        <w:r>
          <w:rPr>
            <w:noProof/>
            <w:webHidden/>
            <w:rtl/>
          </w:rPr>
          <w:instrText xml:space="preserve"> </w:instrText>
        </w:r>
        <w:r>
          <w:rPr>
            <w:rStyle w:val="Hyperlink"/>
            <w:noProof/>
            <w:rtl/>
          </w:rPr>
        </w:r>
        <w:r>
          <w:rPr>
            <w:rStyle w:val="Hyperlink"/>
            <w:noProof/>
            <w:rtl/>
          </w:rPr>
          <w:fldChar w:fldCharType="separate"/>
        </w:r>
        <w:r>
          <w:rPr>
            <w:noProof/>
            <w:webHidden/>
            <w:rtl/>
          </w:rPr>
          <w:t>86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69" w:history="1">
        <w:r w:rsidRPr="00013101">
          <w:rPr>
            <w:rStyle w:val="Hyperlink"/>
            <w:noProof/>
          </w:rPr>
          <w:t>Figure 48- RTL scheme of the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Toc378518969 \h</w:instrText>
        </w:r>
        <w:r>
          <w:rPr>
            <w:noProof/>
            <w:webHidden/>
            <w:rtl/>
          </w:rPr>
          <w:instrText xml:space="preserve"> </w:instrText>
        </w:r>
        <w:r>
          <w:rPr>
            <w:rStyle w:val="Hyperlink"/>
            <w:noProof/>
            <w:rtl/>
          </w:rPr>
        </w:r>
        <w:r>
          <w:rPr>
            <w:rStyle w:val="Hyperlink"/>
            <w:noProof/>
            <w:rtl/>
          </w:rPr>
          <w:fldChar w:fldCharType="separate"/>
        </w:r>
        <w:r>
          <w:rPr>
            <w:noProof/>
            <w:webHidden/>
            <w:rtl/>
          </w:rPr>
          <w:t>86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0" w:history="1">
        <w:r w:rsidRPr="00013101">
          <w:rPr>
            <w:rStyle w:val="Hyperlink"/>
            <w:noProof/>
          </w:rPr>
          <w:t>Figure 49- Code solution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Toc378518970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1" w:history="1">
        <w:r w:rsidRPr="00013101">
          <w:rPr>
            <w:rStyle w:val="Hyperlink"/>
            <w:noProof/>
          </w:rPr>
          <w:t>Figure 50- Second problem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Toc378518971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2" w:history="1">
        <w:r w:rsidRPr="00013101">
          <w:rPr>
            <w:rStyle w:val="Hyperlink"/>
            <w:noProof/>
          </w:rPr>
          <w:t>Figure 51- Second solution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Toc378518972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3" w:history="1">
        <w:r w:rsidRPr="00013101">
          <w:rPr>
            <w:rStyle w:val="Hyperlink"/>
            <w:noProof/>
          </w:rPr>
          <w:t>Figure</w:t>
        </w:r>
        <w:r w:rsidRPr="00013101">
          <w:rPr>
            <w:rStyle w:val="Hyperlink"/>
            <w:noProof/>
            <w:rtl/>
          </w:rPr>
          <w:t xml:space="preserve"> 52</w:t>
        </w:r>
        <w:r w:rsidRPr="00013101">
          <w:rPr>
            <w:rStyle w:val="Hyperlink"/>
            <w:noProof/>
          </w:rPr>
          <w:t>- Third problem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Toc378518973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4" w:history="1">
        <w:r w:rsidRPr="00013101">
          <w:rPr>
            <w:rStyle w:val="Hyperlink"/>
            <w:noProof/>
          </w:rPr>
          <w:t>Figure 53-Third problem solution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Toc378518974 \h</w:instrText>
        </w:r>
        <w:r>
          <w:rPr>
            <w:noProof/>
            <w:webHidden/>
            <w:rtl/>
          </w:rPr>
          <w:instrText xml:space="preserve">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5" w:history="1">
        <w:r w:rsidRPr="00013101">
          <w:rPr>
            <w:rStyle w:val="Hyperlink"/>
            <w:noProof/>
          </w:rPr>
          <w:t>Figure 54- SVN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Toc378518975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6" w:history="1">
        <w:r w:rsidRPr="00013101">
          <w:rPr>
            <w:rStyle w:val="Hyperlink"/>
            <w:noProof/>
          </w:rPr>
          <w:t>Figure 55- SVN snapshot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Toc378518976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7" w:history="1">
        <w:r w:rsidRPr="00013101">
          <w:rPr>
            <w:rStyle w:val="Hyperlink"/>
            <w:noProof/>
          </w:rPr>
          <w:t>Figure 56- Coding guidelines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Toc378518977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78" w:history="1">
        <w:r w:rsidRPr="00013101">
          <w:rPr>
            <w:rStyle w:val="Hyperlink"/>
            <w:noProof/>
          </w:rPr>
          <w:t>Figure 57- Entity template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Toc378518978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rsidR="00CF50B0" w:rsidRDefault="00D45F1D" w:rsidP="0071237B">
      <w:pPr>
        <w:rPr>
          <w:rFonts w:hint="cs"/>
          <w:rtl/>
        </w:rPr>
      </w:pPr>
      <w:r>
        <w:rPr>
          <w:rtl/>
        </w:rPr>
        <w:fldChar w:fldCharType="end"/>
      </w:r>
    </w:p>
    <w:p w:rsidR="00F73412" w:rsidRDefault="00F73412" w:rsidP="00040388">
      <w:pPr>
        <w:pStyle w:val="ab"/>
        <w:bidi w:val="0"/>
        <w:rPr>
          <w:cs w:val="0"/>
        </w:rPr>
      </w:pPr>
      <w:r>
        <w:rPr>
          <w:cs w:val="0"/>
        </w:rPr>
        <w:t>TABLE OF TABLES</w:t>
      </w:r>
    </w:p>
    <w:p w:rsidR="00D45F1D" w:rsidRDefault="00D45F1D" w:rsidP="00D45F1D">
      <w:pPr>
        <w:pStyle w:val="af2"/>
        <w:tabs>
          <w:tab w:val="right" w:leader="dot" w:pos="8296"/>
        </w:tabs>
        <w:bidi w:val="0"/>
        <w:rPr>
          <w:rFonts w:eastAsiaTheme="minorEastAsia"/>
          <w:noProof/>
          <w:rtl/>
        </w:rPr>
      </w:pPr>
      <w:r>
        <w:rPr>
          <w:rtl/>
        </w:rPr>
        <w:fldChar w:fldCharType="begin"/>
      </w:r>
      <w:r>
        <w:rPr>
          <w:rtl/>
        </w:rPr>
        <w:instrText xml:space="preserve"> </w:instrText>
      </w:r>
      <w:r>
        <w:rPr>
          <w:rFonts w:hint="cs"/>
        </w:rPr>
        <w:instrText>TOC</w:instrText>
      </w:r>
      <w:r>
        <w:rPr>
          <w:rFonts w:hint="cs"/>
          <w:rtl/>
        </w:rPr>
        <w:instrText xml:space="preserve"> \</w:instrText>
      </w:r>
      <w:r>
        <w:rPr>
          <w:rFonts w:hint="cs"/>
        </w:rPr>
        <w:instrText>h \z \c "Table</w:instrText>
      </w:r>
      <w:r>
        <w:rPr>
          <w:rFonts w:hint="cs"/>
          <w:rtl/>
        </w:rPr>
        <w:instrText>"</w:instrText>
      </w:r>
      <w:r>
        <w:rPr>
          <w:rtl/>
        </w:rPr>
        <w:instrText xml:space="preserve"> </w:instrText>
      </w:r>
      <w:r>
        <w:rPr>
          <w:rtl/>
        </w:rPr>
        <w:fldChar w:fldCharType="separate"/>
      </w:r>
      <w:hyperlink w:anchor="_Toc378518985" w:history="1">
        <w:r w:rsidRPr="00991876">
          <w:rPr>
            <w:rStyle w:val="Hyperlink"/>
            <w:noProof/>
          </w:rPr>
          <w:t>Table 1 - Registers unit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Toc378518985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86" w:history="1">
        <w:r w:rsidRPr="00991876">
          <w:rPr>
            <w:rStyle w:val="Hyperlink"/>
            <w:noProof/>
          </w:rPr>
          <w:t>Table 2- Registers unit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Toc378518986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87" w:history="1">
        <w:r w:rsidRPr="00991876">
          <w:rPr>
            <w:rStyle w:val="Hyperlink"/>
            <w:noProof/>
          </w:rPr>
          <w:t>Table 3- Write controller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Toc378518987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88" w:history="1">
        <w:r w:rsidRPr="00991876">
          <w:rPr>
            <w:rStyle w:val="Hyperlink"/>
            <w:noProof/>
          </w:rPr>
          <w:t>Table 4- Write controller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Toc378518988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89" w:history="1">
        <w:r w:rsidRPr="00991876">
          <w:rPr>
            <w:rStyle w:val="Hyperlink"/>
            <w:noProof/>
          </w:rPr>
          <w:t>Table 5- Write controller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Toc378518989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0" w:history="1">
        <w:r w:rsidRPr="00991876">
          <w:rPr>
            <w:rStyle w:val="Hyperlink"/>
            <w:noProof/>
          </w:rPr>
          <w:t>Table 6- Read controller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Toc378518990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1" w:history="1">
        <w:r w:rsidRPr="00991876">
          <w:rPr>
            <w:rStyle w:val="Hyperlink"/>
            <w:noProof/>
          </w:rPr>
          <w:t>Table 7- Read controller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Toc378518991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2" w:history="1">
        <w:r w:rsidRPr="00991876">
          <w:rPr>
            <w:rStyle w:val="Hyperlink"/>
            <w:noProof/>
          </w:rPr>
          <w:t>Table 8- Read controller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Toc378518992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3" w:history="1">
        <w:r w:rsidRPr="00991876">
          <w:rPr>
            <w:rStyle w:val="Hyperlink"/>
            <w:noProof/>
          </w:rPr>
          <w:t>Table 9- In out coordinator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Toc378518993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4" w:history="1">
        <w:r w:rsidRPr="00991876">
          <w:rPr>
            <w:rStyle w:val="Hyperlink"/>
            <w:noProof/>
          </w:rPr>
          <w:t>Table 10- In out coordinator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Toc378518994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5" w:history="1">
        <w:r w:rsidRPr="00991876">
          <w:rPr>
            <w:rStyle w:val="Hyperlink"/>
            <w:noProof/>
          </w:rPr>
          <w:t>Table 11- In&gt; out coordinator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Toc378518995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6" w:history="1">
        <w:r w:rsidRPr="00991876">
          <w:rPr>
            <w:rStyle w:val="Hyperlink"/>
            <w:noProof/>
          </w:rPr>
          <w:t>Table 12- In&gt; out coordinator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Toc378518996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7" w:history="1">
        <w:r w:rsidRPr="00991876">
          <w:rPr>
            <w:rStyle w:val="Hyperlink"/>
            <w:noProof/>
          </w:rPr>
          <w:t>Table 13- In&gt; out coordinator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Toc378518997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8" w:history="1">
        <w:r w:rsidRPr="00991876">
          <w:rPr>
            <w:rStyle w:val="Hyperlink"/>
            <w:noProof/>
          </w:rPr>
          <w:t>Table 14- In&lt; out coordinator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Toc378518998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8999" w:history="1">
        <w:r w:rsidRPr="00991876">
          <w:rPr>
            <w:rStyle w:val="Hyperlink"/>
            <w:noProof/>
          </w:rPr>
          <w:t>Table 15- In&lt; out coordinator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Toc378518999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0" w:history="1">
        <w:r w:rsidRPr="00991876">
          <w:rPr>
            <w:rStyle w:val="Hyperlink"/>
            <w:noProof/>
          </w:rPr>
          <w:t>Table 16- In&lt; out coordinator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Toc378519000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1" w:history="1">
        <w:r w:rsidRPr="00991876">
          <w:rPr>
            <w:rStyle w:val="Hyperlink"/>
            <w:noProof/>
          </w:rPr>
          <w:t>Table 17- In= out coordinator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Toc378519001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2" w:history="1">
        <w:r w:rsidRPr="00991876">
          <w:rPr>
            <w:rStyle w:val="Hyperlink"/>
            <w:noProof/>
          </w:rPr>
          <w:t>Table 18- In= out coordinator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Toc378519002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3" w:history="1">
        <w:r w:rsidRPr="00991876">
          <w:rPr>
            <w:rStyle w:val="Hyperlink"/>
            <w:noProof/>
          </w:rPr>
          <w:t>Table 19- In= out coordinator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Toc378519003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4" w:history="1">
        <w:r w:rsidRPr="00991876">
          <w:rPr>
            <w:rStyle w:val="Hyperlink"/>
            <w:noProof/>
          </w:rPr>
          <w:t>Table 20- Enable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Toc378519004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5" w:history="1">
        <w:r w:rsidRPr="00991876">
          <w:rPr>
            <w:rStyle w:val="Hyperlink"/>
            <w:noProof/>
          </w:rPr>
          <w:t>Table 21- Enable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Toc378519005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6" w:history="1">
        <w:r w:rsidRPr="00991876">
          <w:rPr>
            <w:rStyle w:val="Hyperlink"/>
            <w:noProof/>
          </w:rPr>
          <w:t>Table 22- Enable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Toc378519006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7" w:history="1">
        <w:r w:rsidRPr="00991876">
          <w:rPr>
            <w:rStyle w:val="Hyperlink"/>
            <w:noProof/>
          </w:rPr>
          <w:t>Table 23- memory unit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Toc378519007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8" w:history="1">
        <w:r w:rsidRPr="00991876">
          <w:rPr>
            <w:rStyle w:val="Hyperlink"/>
            <w:noProof/>
          </w:rPr>
          <w:t>Table 24- memory unit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Toc378519008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09" w:history="1">
        <w:r w:rsidRPr="00991876">
          <w:rPr>
            <w:rStyle w:val="Hyperlink"/>
            <w:noProof/>
          </w:rPr>
          <w:t>Table 25- Core generics table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Toc378519009 \h</w:instrText>
        </w:r>
        <w:r>
          <w:rPr>
            <w:noProof/>
            <w:webHidden/>
            <w:rtl/>
          </w:rPr>
          <w:instrText xml:space="preserve"> </w:instrText>
        </w:r>
        <w:r>
          <w:rPr>
            <w:rStyle w:val="Hyperlink"/>
            <w:noProof/>
            <w:rtl/>
          </w:rPr>
        </w:r>
        <w:r>
          <w:rPr>
            <w:rStyle w:val="Hyperlink"/>
            <w:noProof/>
            <w:rtl/>
          </w:rPr>
          <w:fldChar w:fldCharType="separate"/>
        </w:r>
        <w:r>
          <w:rPr>
            <w:noProof/>
            <w:webHidden/>
            <w:rtl/>
          </w:rPr>
          <w:t>43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0" w:history="1">
        <w:r w:rsidRPr="00991876">
          <w:rPr>
            <w:rStyle w:val="Hyperlink"/>
            <w:noProof/>
          </w:rPr>
          <w:t>Table 26- Core signals table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Toc378519010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1" w:history="1">
        <w:r w:rsidRPr="00991876">
          <w:rPr>
            <w:rStyle w:val="Hyperlink"/>
            <w:noProof/>
          </w:rPr>
          <w:t>Table 27- Signal generator generic table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Toc378519011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2" w:history="1">
        <w:r w:rsidRPr="00991876">
          <w:rPr>
            <w:rStyle w:val="Hyperlink"/>
            <w:noProof/>
          </w:rPr>
          <w:t>Table 28- Signal generator signals table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Toc378519012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3" w:history="1">
        <w:r w:rsidRPr="00991876">
          <w:rPr>
            <w:rStyle w:val="Hyperlink"/>
            <w:noProof/>
          </w:rPr>
          <w:t>Table</w:t>
        </w:r>
        <w:r w:rsidRPr="00991876">
          <w:rPr>
            <w:rStyle w:val="Hyperlink"/>
            <w:noProof/>
            <w:rtl/>
          </w:rPr>
          <w:t xml:space="preserve"> 29</w:t>
        </w:r>
        <w:r w:rsidRPr="00991876">
          <w:rPr>
            <w:rStyle w:val="Hyperlink"/>
            <w:noProof/>
          </w:rPr>
          <w:t>- Signal generator outputs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Toc378519013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4" w:history="1">
        <w:r w:rsidRPr="00991876">
          <w:rPr>
            <w:rStyle w:val="Hyperlink"/>
            <w:noProof/>
          </w:rPr>
          <w:t>Table 30 - RX path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Toc378519014 \h</w:instrText>
        </w:r>
        <w:r>
          <w:rPr>
            <w:noProof/>
            <w:webHidden/>
            <w:rtl/>
          </w:rPr>
          <w:instrText xml:space="preserve"> </w:instrText>
        </w:r>
        <w:r>
          <w:rPr>
            <w:rStyle w:val="Hyperlink"/>
            <w:noProof/>
            <w:rtl/>
          </w:rPr>
        </w:r>
        <w:r>
          <w:rPr>
            <w:rStyle w:val="Hyperlink"/>
            <w:noProof/>
            <w:rtl/>
          </w:rPr>
          <w:fldChar w:fldCharType="separate"/>
        </w:r>
        <w:r>
          <w:rPr>
            <w:noProof/>
            <w:webHidden/>
            <w:rtl/>
          </w:rPr>
          <w:t>50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5" w:history="1">
        <w:r w:rsidRPr="00991876">
          <w:rPr>
            <w:rStyle w:val="Hyperlink"/>
            <w:noProof/>
          </w:rPr>
          <w:t>Table 31 - Uart rx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Toc378519015 \h</w:instrText>
        </w:r>
        <w:r>
          <w:rPr>
            <w:noProof/>
            <w:webHidden/>
            <w:rtl/>
          </w:rPr>
          <w:instrText xml:space="preserve"> </w:instrText>
        </w:r>
        <w:r>
          <w:rPr>
            <w:rStyle w:val="Hyperlink"/>
            <w:noProof/>
            <w:rtl/>
          </w:rPr>
        </w:r>
        <w:r>
          <w:rPr>
            <w:rStyle w:val="Hyperlink"/>
            <w:noProof/>
            <w:rtl/>
          </w:rPr>
          <w:fldChar w:fldCharType="separate"/>
        </w:r>
        <w:r>
          <w:rPr>
            <w:noProof/>
            <w:webHidden/>
            <w:rtl/>
          </w:rPr>
          <w:t>50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6" w:history="1">
        <w:r w:rsidRPr="00991876">
          <w:rPr>
            <w:rStyle w:val="Hyperlink"/>
            <w:noProof/>
          </w:rPr>
          <w:t>Table 32 - Uart rx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Toc378519016 \h</w:instrText>
        </w:r>
        <w:r>
          <w:rPr>
            <w:noProof/>
            <w:webHidden/>
            <w:rtl/>
          </w:rPr>
          <w:instrText xml:space="preserve"> </w:instrText>
        </w:r>
        <w:r>
          <w:rPr>
            <w:rStyle w:val="Hyperlink"/>
            <w:noProof/>
            <w:rtl/>
          </w:rPr>
        </w:r>
        <w:r>
          <w:rPr>
            <w:rStyle w:val="Hyperlink"/>
            <w:noProof/>
            <w:rtl/>
          </w:rPr>
          <w:fldChar w:fldCharType="separate"/>
        </w:r>
        <w:r>
          <w:rPr>
            <w:noProof/>
            <w:webHidden/>
            <w:rtl/>
          </w:rPr>
          <w:t>51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7" w:history="1">
        <w:r w:rsidRPr="00991876">
          <w:rPr>
            <w:rStyle w:val="Hyperlink"/>
            <w:noProof/>
          </w:rPr>
          <w:t>Table 33 - mp_dec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Toc378519017 \h</w:instrText>
        </w:r>
        <w:r>
          <w:rPr>
            <w:noProof/>
            <w:webHidden/>
            <w:rtl/>
          </w:rPr>
          <w:instrText xml:space="preserve"> </w:instrText>
        </w:r>
        <w:r>
          <w:rPr>
            <w:rStyle w:val="Hyperlink"/>
            <w:noProof/>
            <w:rtl/>
          </w:rPr>
        </w:r>
        <w:r>
          <w:rPr>
            <w:rStyle w:val="Hyperlink"/>
            <w:noProof/>
            <w:rtl/>
          </w:rPr>
          <w:fldChar w:fldCharType="separate"/>
        </w:r>
        <w:r>
          <w:rPr>
            <w:noProof/>
            <w:webHidden/>
            <w:rtl/>
          </w:rPr>
          <w:t>51</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8" w:history="1">
        <w:r w:rsidRPr="00991876">
          <w:rPr>
            <w:rStyle w:val="Hyperlink"/>
            <w:noProof/>
          </w:rPr>
          <w:t>Table 34 - mp_dec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Toc378519018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19" w:history="1">
        <w:r w:rsidRPr="00991876">
          <w:rPr>
            <w:rStyle w:val="Hyperlink"/>
            <w:noProof/>
          </w:rPr>
          <w:t>Table 35 - RAM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Toc378519019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0" w:history="1">
        <w:r w:rsidRPr="00991876">
          <w:rPr>
            <w:rStyle w:val="Hyperlink"/>
            <w:noProof/>
          </w:rPr>
          <w:t>Table 36- RAM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Toc378519020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1" w:history="1">
        <w:r w:rsidRPr="00991876">
          <w:rPr>
            <w:rStyle w:val="Hyperlink"/>
            <w:noProof/>
          </w:rPr>
          <w:t>Table 37 - CRC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Toc378519021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2" w:history="1">
        <w:r w:rsidRPr="00991876">
          <w:rPr>
            <w:rStyle w:val="Hyperlink"/>
            <w:noProof/>
          </w:rPr>
          <w:t>Table 38 - CRC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Toc378519022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3" w:history="1">
        <w:r w:rsidRPr="00991876">
          <w:rPr>
            <w:rStyle w:val="Hyperlink"/>
            <w:noProof/>
          </w:rPr>
          <w:t>Table 39 - Error Register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Toc378519023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4" w:history="1">
        <w:r w:rsidRPr="00991876">
          <w:rPr>
            <w:rStyle w:val="Hyperlink"/>
            <w:noProof/>
          </w:rPr>
          <w:t>Table 40 - Error register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Toc378519024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5" w:history="1">
        <w:r w:rsidRPr="00991876">
          <w:rPr>
            <w:rStyle w:val="Hyperlink"/>
            <w:noProof/>
          </w:rPr>
          <w:t>Table 41  - TX Path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Toc378519025 \h</w:instrText>
        </w:r>
        <w:r>
          <w:rPr>
            <w:noProof/>
            <w:webHidden/>
            <w:rtl/>
          </w:rPr>
          <w:instrText xml:space="preserve"> </w:instrText>
        </w:r>
        <w:r>
          <w:rPr>
            <w:rStyle w:val="Hyperlink"/>
            <w:noProof/>
            <w:rtl/>
          </w:rPr>
        </w:r>
        <w:r>
          <w:rPr>
            <w:rStyle w:val="Hyperlink"/>
            <w:noProof/>
            <w:rtl/>
          </w:rPr>
          <w:fldChar w:fldCharType="separate"/>
        </w:r>
        <w:r>
          <w:rPr>
            <w:noProof/>
            <w:webHidden/>
            <w:rtl/>
          </w:rPr>
          <w:t>55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6" w:history="1">
        <w:r w:rsidRPr="00991876">
          <w:rPr>
            <w:rStyle w:val="Hyperlink"/>
            <w:noProof/>
          </w:rPr>
          <w:t>Table 42 - TX Path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Toc378519026 \h</w:instrText>
        </w:r>
        <w:r>
          <w:rPr>
            <w:noProof/>
            <w:webHidden/>
            <w:rtl/>
          </w:rPr>
          <w:instrText xml:space="preserve"> </w:instrText>
        </w:r>
        <w:r>
          <w:rPr>
            <w:rStyle w:val="Hyperlink"/>
            <w:noProof/>
            <w:rtl/>
          </w:rPr>
        </w:r>
        <w:r>
          <w:rPr>
            <w:rStyle w:val="Hyperlink"/>
            <w:noProof/>
            <w:rtl/>
          </w:rPr>
          <w:fldChar w:fldCharType="separate"/>
        </w:r>
        <w:r>
          <w:rPr>
            <w:noProof/>
            <w:webHidden/>
            <w:rtl/>
          </w:rPr>
          <w:t>56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7" w:history="1">
        <w:r w:rsidRPr="00991876">
          <w:rPr>
            <w:rStyle w:val="Hyperlink"/>
            <w:noProof/>
          </w:rPr>
          <w:t>Table 43 - BUS  to encoder FSM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Toc378519027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8" w:history="1">
        <w:r w:rsidRPr="00991876">
          <w:rPr>
            <w:rStyle w:val="Hyperlink"/>
            <w:noProof/>
          </w:rPr>
          <w:t>Table 44 - BUS to encoder generic</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Toc378519028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29" w:history="1">
        <w:r w:rsidRPr="00991876">
          <w:rPr>
            <w:rStyle w:val="Hyperlink"/>
            <w:noProof/>
            <w:lang w:val="fr-FR"/>
          </w:rPr>
          <w:t>Table 45 - message encoder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Toc378519029 \h</w:instrText>
        </w:r>
        <w:r>
          <w:rPr>
            <w:noProof/>
            <w:webHidden/>
            <w:rtl/>
          </w:rPr>
          <w:instrText xml:space="preserve"> </w:instrText>
        </w:r>
        <w:r>
          <w:rPr>
            <w:rStyle w:val="Hyperlink"/>
            <w:noProof/>
            <w:rtl/>
          </w:rPr>
        </w:r>
        <w:r>
          <w:rPr>
            <w:rStyle w:val="Hyperlink"/>
            <w:noProof/>
            <w:rtl/>
          </w:rPr>
          <w:fldChar w:fldCharType="separate"/>
        </w:r>
        <w:r>
          <w:rPr>
            <w:noProof/>
            <w:webHidden/>
            <w:rtl/>
          </w:rPr>
          <w:t>58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0" w:history="1">
        <w:r w:rsidRPr="00991876">
          <w:rPr>
            <w:rStyle w:val="Hyperlink"/>
            <w:noProof/>
          </w:rPr>
          <w:t>Table 46 - message encoder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Toc378519030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1" w:history="1">
        <w:r w:rsidRPr="00991876">
          <w:rPr>
            <w:rStyle w:val="Hyperlink"/>
            <w:noProof/>
          </w:rPr>
          <w:t>Table 47 - FIFO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Toc378519031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2" w:history="1">
        <w:r w:rsidRPr="00991876">
          <w:rPr>
            <w:rStyle w:val="Hyperlink"/>
            <w:noProof/>
          </w:rPr>
          <w:t>Table 48 - FIFO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Toc378519032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3" w:history="1">
        <w:r w:rsidRPr="00991876">
          <w:rPr>
            <w:rStyle w:val="Hyperlink"/>
            <w:noProof/>
          </w:rPr>
          <w:t>Table 49 - UART_TX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Toc378519033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4" w:history="1">
        <w:r w:rsidRPr="00991876">
          <w:rPr>
            <w:rStyle w:val="Hyperlink"/>
            <w:noProof/>
          </w:rPr>
          <w:t>Table 50 - Wishbone Master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Toc378519034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5" w:history="1">
        <w:r w:rsidRPr="00991876">
          <w:rPr>
            <w:rStyle w:val="Hyperlink"/>
            <w:noProof/>
          </w:rPr>
          <w:t>Table 51 - Wishbone Master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Toc378519035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6" w:history="1">
        <w:r w:rsidRPr="00991876">
          <w:rPr>
            <w:rStyle w:val="Hyperlink"/>
            <w:noProof/>
          </w:rPr>
          <w:t>Table 52 - whishbone slave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Toc378519036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7" w:history="1">
        <w:r w:rsidRPr="00991876">
          <w:rPr>
            <w:rStyle w:val="Hyperlink"/>
            <w:noProof/>
          </w:rPr>
          <w:t>Table 53 - Wishbone Slave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Toc378519037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8" w:history="1">
        <w:r w:rsidRPr="00991876">
          <w:rPr>
            <w:rStyle w:val="Hyperlink"/>
            <w:noProof/>
          </w:rPr>
          <w:t>Table 54- Inputs &amp; outputs output block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Toc378519038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39" w:history="1">
        <w:r w:rsidRPr="00991876">
          <w:rPr>
            <w:rStyle w:val="Hyperlink"/>
            <w:noProof/>
          </w:rPr>
          <w:t>Table 55 -  Register Write Message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Toc378519039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40" w:history="1">
        <w:r w:rsidRPr="00991876">
          <w:rPr>
            <w:rStyle w:val="Hyperlink"/>
            <w:noProof/>
          </w:rPr>
          <w:t>Table</w:t>
        </w:r>
        <w:r w:rsidRPr="00991876">
          <w:rPr>
            <w:rStyle w:val="Hyperlink"/>
            <w:noProof/>
            <w:rtl/>
          </w:rPr>
          <w:t xml:space="preserve"> </w:t>
        </w:r>
        <w:r w:rsidRPr="00991876">
          <w:rPr>
            <w:rStyle w:val="Hyperlink"/>
            <w:noProof/>
          </w:rPr>
          <w:t>56- Register read request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Toc378519040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41" w:history="1">
        <w:r w:rsidRPr="00991876">
          <w:rPr>
            <w:rStyle w:val="Hyperlink"/>
            <w:noProof/>
          </w:rPr>
          <w:t>Table</w:t>
        </w:r>
        <w:r w:rsidRPr="00991876">
          <w:rPr>
            <w:rStyle w:val="Hyperlink"/>
            <w:noProof/>
            <w:rtl/>
          </w:rPr>
          <w:t xml:space="preserve"> 57</w:t>
        </w:r>
        <w:r w:rsidRPr="00991876">
          <w:rPr>
            <w:rStyle w:val="Hyperlink"/>
            <w:noProof/>
          </w:rPr>
          <w:t>- Register read reply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Toc378519041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42" w:history="1">
        <w:r w:rsidRPr="00991876">
          <w:rPr>
            <w:rStyle w:val="Hyperlink"/>
            <w:noProof/>
          </w:rPr>
          <w:t>Table 58-Part a simulations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Toc378519042 \h</w:instrText>
        </w:r>
        <w:r>
          <w:rPr>
            <w:noProof/>
            <w:webHidden/>
            <w:rtl/>
          </w:rPr>
          <w:instrText xml:space="preserve"> </w:instrText>
        </w:r>
        <w:r>
          <w:rPr>
            <w:rStyle w:val="Hyperlink"/>
            <w:noProof/>
            <w:rtl/>
          </w:rPr>
        </w:r>
        <w:r>
          <w:rPr>
            <w:rStyle w:val="Hyperlink"/>
            <w:noProof/>
            <w:rtl/>
          </w:rPr>
          <w:fldChar w:fldCharType="separate"/>
        </w:r>
        <w:r>
          <w:rPr>
            <w:noProof/>
            <w:webHidden/>
            <w:rtl/>
          </w:rPr>
          <w:t>77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43" w:history="1">
        <w:r w:rsidRPr="00991876">
          <w:rPr>
            <w:rStyle w:val="Hyperlink"/>
            <w:noProof/>
          </w:rPr>
          <w:t>Table</w:t>
        </w:r>
        <w:r w:rsidRPr="00991876">
          <w:rPr>
            <w:rStyle w:val="Hyperlink"/>
            <w:noProof/>
            <w:rtl/>
          </w:rPr>
          <w:t xml:space="preserve"> 59</w:t>
        </w:r>
        <w:r w:rsidRPr="00991876">
          <w:rPr>
            <w:rStyle w:val="Hyperlink"/>
            <w:noProof/>
          </w:rPr>
          <w:t>- Part b simulations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Toc378519043 \h</w:instrText>
        </w:r>
        <w:r>
          <w:rPr>
            <w:noProof/>
            <w:webHidden/>
            <w:rtl/>
          </w:rPr>
          <w:instrText xml:space="preserve"> </w:instrText>
        </w:r>
        <w:r>
          <w:rPr>
            <w:rStyle w:val="Hyperlink"/>
            <w:noProof/>
            <w:rtl/>
          </w:rPr>
        </w:r>
        <w:r>
          <w:rPr>
            <w:rStyle w:val="Hyperlink"/>
            <w:noProof/>
            <w:rtl/>
          </w:rPr>
          <w:fldChar w:fldCharType="separate"/>
        </w:r>
        <w:r>
          <w:rPr>
            <w:noProof/>
            <w:webHidden/>
            <w:rtl/>
          </w:rPr>
          <w:t>82</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44" w:history="1">
        <w:r w:rsidRPr="00991876">
          <w:rPr>
            <w:rStyle w:val="Hyperlink"/>
            <w:noProof/>
          </w:rPr>
          <w:t>Table</w:t>
        </w:r>
        <w:r w:rsidRPr="00991876">
          <w:rPr>
            <w:rStyle w:val="Hyperlink"/>
            <w:noProof/>
            <w:rtl/>
          </w:rPr>
          <w:t xml:space="preserve"> 60</w:t>
        </w:r>
        <w:r w:rsidRPr="00991876">
          <w:rPr>
            <w:rStyle w:val="Hyperlink"/>
            <w:noProof/>
          </w:rPr>
          <w:t>- Part b simulations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Toc378519044 \h</w:instrText>
        </w:r>
        <w:r>
          <w:rPr>
            <w:noProof/>
            <w:webHidden/>
            <w:rtl/>
          </w:rPr>
          <w:instrText xml:space="preserve"> </w:instrText>
        </w:r>
        <w:r>
          <w:rPr>
            <w:rStyle w:val="Hyperlink"/>
            <w:noProof/>
            <w:rtl/>
          </w:rPr>
        </w:r>
        <w:r>
          <w:rPr>
            <w:rStyle w:val="Hyperlink"/>
            <w:noProof/>
            <w:rtl/>
          </w:rPr>
          <w:fldChar w:fldCharType="separate"/>
        </w:r>
        <w:r>
          <w:rPr>
            <w:noProof/>
            <w:webHidden/>
            <w:rtl/>
          </w:rPr>
          <w:t>84</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45" w:history="1">
        <w:r w:rsidRPr="00991876">
          <w:rPr>
            <w:rStyle w:val="Hyperlink"/>
            <w:noProof/>
          </w:rPr>
          <w:t>Table 61- Problems &amp; solutions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Toc378519045 \h</w:instrText>
        </w:r>
        <w:r>
          <w:rPr>
            <w:noProof/>
            <w:webHidden/>
            <w:rtl/>
          </w:rPr>
          <w:instrText xml:space="preserve"> </w:instrText>
        </w:r>
        <w:r>
          <w:rPr>
            <w:rStyle w:val="Hyperlink"/>
            <w:noProof/>
            <w:rtl/>
          </w:rPr>
        </w:r>
        <w:r>
          <w:rPr>
            <w:rStyle w:val="Hyperlink"/>
            <w:noProof/>
            <w:rtl/>
          </w:rPr>
          <w:fldChar w:fldCharType="separate"/>
        </w:r>
        <w:r>
          <w:rPr>
            <w:noProof/>
            <w:webHidden/>
            <w:rtl/>
          </w:rPr>
          <w:t>87</w:t>
        </w:r>
        <w:r>
          <w:rPr>
            <w:rStyle w:val="Hyperlink"/>
            <w:noProof/>
            <w:rtl/>
          </w:rPr>
          <w:fldChar w:fldCharType="end"/>
        </w:r>
      </w:hyperlink>
    </w:p>
    <w:p w:rsidR="00D45F1D" w:rsidRDefault="00D45F1D" w:rsidP="00D45F1D">
      <w:pPr>
        <w:pStyle w:val="af2"/>
        <w:tabs>
          <w:tab w:val="right" w:leader="dot" w:pos="8296"/>
        </w:tabs>
        <w:bidi w:val="0"/>
        <w:rPr>
          <w:rFonts w:eastAsiaTheme="minorEastAsia"/>
          <w:noProof/>
          <w:rtl/>
        </w:rPr>
      </w:pPr>
      <w:hyperlink w:anchor="_Toc378519046" w:history="1">
        <w:r w:rsidRPr="00991876">
          <w:rPr>
            <w:rStyle w:val="Hyperlink"/>
            <w:noProof/>
          </w:rPr>
          <w:t>Table 62- First problem simulation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Toc378519046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rsidR="00073F83" w:rsidRDefault="00D45F1D" w:rsidP="0071237B">
      <w:pPr>
        <w:rPr>
          <w:rFonts w:hint="cs"/>
          <w:rtl/>
        </w:rPr>
      </w:pPr>
      <w:r>
        <w:rPr>
          <w:rtl/>
        </w:rPr>
        <w:fldChar w:fldCharType="end"/>
      </w:r>
    </w:p>
    <w:p w:rsidR="00073F83" w:rsidRDefault="00073F83" w:rsidP="0071237B">
      <w:pPr>
        <w:rPr>
          <w:rFonts w:hint="cs"/>
          <w:rtl/>
        </w:rPr>
      </w:pPr>
    </w:p>
    <w:p w:rsidR="00073F83" w:rsidRDefault="00073F83" w:rsidP="0071237B">
      <w:pPr>
        <w:rPr>
          <w:rtl/>
        </w:rPr>
      </w:pPr>
    </w:p>
    <w:p w:rsidR="00073F83" w:rsidRDefault="00073F83" w:rsidP="0071237B">
      <w:pPr>
        <w:rPr>
          <w:rtl/>
        </w:rPr>
      </w:pPr>
    </w:p>
    <w:p w:rsidR="00D45F1D" w:rsidRDefault="00D45F1D" w:rsidP="00F73412">
      <w:pPr>
        <w:pStyle w:val="1"/>
        <w:bidi w:val="0"/>
      </w:pPr>
      <w:bookmarkStart w:id="2" w:name="_Toc370059064"/>
      <w:bookmarkStart w:id="3" w:name="_Toc370059217"/>
      <w:bookmarkStart w:id="4" w:name="_Toc370066502"/>
      <w:bookmarkStart w:id="5" w:name="_Toc378518862"/>
    </w:p>
    <w:p w:rsidR="001E4C58" w:rsidRDefault="006B1795" w:rsidP="00D45F1D">
      <w:pPr>
        <w:pStyle w:val="1"/>
        <w:bidi w:val="0"/>
      </w:pPr>
      <w:r>
        <w:t>1</w:t>
      </w:r>
      <w:r>
        <w:tab/>
        <w:t>INTRODUCTION</w:t>
      </w:r>
      <w:bookmarkEnd w:id="2"/>
      <w:bookmarkEnd w:id="3"/>
      <w:bookmarkEnd w:id="4"/>
      <w:bookmarkEnd w:id="5"/>
    </w:p>
    <w:p w:rsidR="001E4C58" w:rsidRDefault="001E4C58" w:rsidP="001E4C58">
      <w:pPr>
        <w:bidi w:val="0"/>
      </w:pPr>
    </w:p>
    <w:p w:rsidR="006B1795" w:rsidRDefault="006B1795" w:rsidP="00655040">
      <w:pPr>
        <w:pStyle w:val="2"/>
        <w:bidi w:val="0"/>
      </w:pPr>
      <w:bookmarkStart w:id="6" w:name="_Toc370059065"/>
      <w:bookmarkStart w:id="7" w:name="_Toc370059218"/>
      <w:bookmarkStart w:id="8" w:name="_Toc370066503"/>
      <w:bookmarkStart w:id="9" w:name="_Toc378518863"/>
      <w:r>
        <w:t>1.1</w:t>
      </w:r>
      <w:r w:rsidR="00AD78D4">
        <w:tab/>
      </w:r>
      <w:r>
        <w:t xml:space="preserve"> A</w:t>
      </w:r>
      <w:bookmarkEnd w:id="6"/>
      <w:bookmarkEnd w:id="7"/>
      <w:bookmarkEnd w:id="8"/>
      <w:r w:rsidR="00655040">
        <w:t>bstract</w:t>
      </w:r>
      <w:bookmarkEnd w:id="9"/>
    </w:p>
    <w:p w:rsidR="00370E80" w:rsidRDefault="006B1795" w:rsidP="006D454D">
      <w:pPr>
        <w:bidi w:val="0"/>
      </w:pPr>
      <w:r>
        <w:t xml:space="preserve">FPGA's manufacturers supply debugging tool </w:t>
      </w:r>
      <w:r w:rsidR="00370E80">
        <w:t>for labs, named Logic Analyzer. It allows recording of internal data in the FPGA and displaying it to the user.</w:t>
      </w:r>
    </w:p>
    <w:p w:rsidR="006B1795" w:rsidRDefault="00370E80" w:rsidP="00370E80">
      <w:pPr>
        <w:bidi w:val="0"/>
      </w:pPr>
      <w:r>
        <w:t>The hardware part enters the FPGA's code and includes memories to store the recorded data, logic aimed to configuration changes</w:t>
      </w:r>
      <w:ins w:id="10" w:author="MOSHE PORIAN" w:date="2013-10-20T22:36:00Z">
        <w:r w:rsidR="00765AAE">
          <w:rPr>
            <w:rFonts w:hint="cs"/>
            <w:rtl/>
          </w:rPr>
          <w:t xml:space="preserve"> </w:t>
        </w:r>
      </w:ins>
      <w:r>
        <w:t>(e.g. trigger type), also logic that identifies trigger lock, and logic for sending the recorded data to the software.</w:t>
      </w:r>
    </w:p>
    <w:p w:rsidR="00555FED" w:rsidRDefault="005D015E" w:rsidP="005D015E">
      <w:pPr>
        <w:bidi w:val="0"/>
      </w:pPr>
      <w:r>
        <w:t xml:space="preserve">The tool of the FPGA manufactures, Altera, is named </w:t>
      </w:r>
      <w:proofErr w:type="spellStart"/>
      <w:r>
        <w:t>SignalTap</w:t>
      </w:r>
      <w:proofErr w:type="spellEnd"/>
      <w:r>
        <w:t xml:space="preserve">. The Xilinx tool is named </w:t>
      </w:r>
      <w:proofErr w:type="spellStart"/>
      <w:r>
        <w:t>ChipScope</w:t>
      </w:r>
      <w:proofErr w:type="spellEnd"/>
      <w:r>
        <w:t>.</w:t>
      </w:r>
    </w:p>
    <w:p w:rsidR="00555FED" w:rsidRDefault="00555FED" w:rsidP="00555FED">
      <w:pPr>
        <w:pStyle w:val="2"/>
        <w:bidi w:val="0"/>
      </w:pPr>
      <w:bookmarkStart w:id="11" w:name="_Toc370059066"/>
      <w:bookmarkStart w:id="12" w:name="_Toc370059219"/>
      <w:bookmarkStart w:id="13" w:name="_Toc370066504"/>
      <w:bookmarkStart w:id="14" w:name="_Toc378518864"/>
      <w:r>
        <w:t>1.2</w:t>
      </w:r>
      <w:r w:rsidR="00AD78D4">
        <w:tab/>
      </w:r>
      <w:r w:rsidR="00655040">
        <w:t xml:space="preserve"> Project</w:t>
      </w:r>
      <w:r>
        <w:t xml:space="preserve"> </w:t>
      </w:r>
      <w:bookmarkEnd w:id="11"/>
      <w:bookmarkEnd w:id="12"/>
      <w:bookmarkEnd w:id="13"/>
      <w:r w:rsidR="00655040">
        <w:t>Goal</w:t>
      </w:r>
      <w:bookmarkEnd w:id="14"/>
    </w:p>
    <w:p w:rsidR="00FE7915" w:rsidRDefault="00555FED" w:rsidP="00555FED">
      <w:pPr>
        <w:bidi w:val="0"/>
      </w:pPr>
      <w:r>
        <w:t>The</w:t>
      </w:r>
      <w:r w:rsidR="00FE7915">
        <w:t xml:space="preserve"> goal is to design an Internal Logic Analyzer for the FPGA, which will be </w:t>
      </w:r>
      <w:proofErr w:type="gramStart"/>
      <w:r w:rsidR="00FE7915">
        <w:t>independent  in</w:t>
      </w:r>
      <w:proofErr w:type="gramEnd"/>
      <w:r w:rsidR="00FE7915">
        <w:t xml:space="preserve"> the FPGA manufacturer.</w:t>
      </w:r>
    </w:p>
    <w:p w:rsidR="00370E80" w:rsidRDefault="00FE7915" w:rsidP="00FE7915">
      <w:pPr>
        <w:bidi w:val="0"/>
      </w:pPr>
      <w:r>
        <w:t xml:space="preserve">The hardware part includes building a system in </w:t>
      </w:r>
      <w:proofErr w:type="gramStart"/>
      <w:r>
        <w:t>VHDL, that</w:t>
      </w:r>
      <w:proofErr w:type="gramEnd"/>
      <w:r>
        <w:t xml:space="preserve"> allows recording of the chosen signals according to configuration and sending the recorded data back to the user. </w:t>
      </w:r>
    </w:p>
    <w:p w:rsidR="001B59DF" w:rsidRDefault="001B59DF" w:rsidP="00655040">
      <w:pPr>
        <w:pStyle w:val="2"/>
        <w:bidi w:val="0"/>
      </w:pPr>
      <w:bookmarkStart w:id="15" w:name="_Toc370059067"/>
      <w:bookmarkStart w:id="16" w:name="_Toc370059220"/>
      <w:bookmarkStart w:id="17" w:name="_Toc370066505"/>
      <w:bookmarkStart w:id="18" w:name="_Toc378518865"/>
      <w:r>
        <w:t>1.3</w:t>
      </w:r>
      <w:r w:rsidR="00AD78D4">
        <w:tab/>
      </w:r>
      <w:r>
        <w:t xml:space="preserve"> P</w:t>
      </w:r>
      <w:r w:rsidR="00655040">
        <w:t>roject</w:t>
      </w:r>
      <w:r>
        <w:t xml:space="preserve"> </w:t>
      </w:r>
      <w:bookmarkEnd w:id="15"/>
      <w:bookmarkEnd w:id="16"/>
      <w:bookmarkEnd w:id="17"/>
      <w:r w:rsidR="003C539C">
        <w:t>Requirements</w:t>
      </w:r>
      <w:bookmarkEnd w:id="18"/>
    </w:p>
    <w:p w:rsidR="00B92611" w:rsidRDefault="00B92611" w:rsidP="00846050">
      <w:pPr>
        <w:pStyle w:val="a9"/>
        <w:numPr>
          <w:ilvl w:val="0"/>
          <w:numId w:val="1"/>
        </w:numPr>
        <w:bidi w:val="0"/>
      </w:pPr>
      <w:r>
        <w:t xml:space="preserve">Designated board is an </w:t>
      </w:r>
      <w:hyperlink r:id="rId11" w:history="1">
        <w:r w:rsidRPr="002F0CA0">
          <w:rPr>
            <w:rStyle w:val="Hyperlink"/>
          </w:rPr>
          <w:t>Altera DE2 board</w:t>
        </w:r>
      </w:hyperlink>
      <w:r>
        <w:t xml:space="preserve"> that features an </w:t>
      </w:r>
      <w:hyperlink r:id="rId12" w:history="1">
        <w:r w:rsidRPr="002F0CA0">
          <w:rPr>
            <w:rStyle w:val="Hyperlink"/>
          </w:rPr>
          <w:t>Altera Cyclone® II 2C35 FPGA</w:t>
        </w:r>
      </w:hyperlink>
      <w:r>
        <w:t>.</w:t>
      </w:r>
    </w:p>
    <w:p w:rsidR="00B92611" w:rsidRDefault="00B92611" w:rsidP="00846050">
      <w:pPr>
        <w:pStyle w:val="a9"/>
        <w:numPr>
          <w:ilvl w:val="0"/>
          <w:numId w:val="1"/>
        </w:numPr>
        <w:bidi w:val="0"/>
      </w:pPr>
      <w:r>
        <w:t>The Logic Analyzer will enable:</w:t>
      </w:r>
    </w:p>
    <w:p w:rsidR="00B92611" w:rsidRDefault="00B92611" w:rsidP="00846050">
      <w:pPr>
        <w:pStyle w:val="a9"/>
        <w:numPr>
          <w:ilvl w:val="0"/>
          <w:numId w:val="3"/>
        </w:numPr>
        <w:bidi w:val="0"/>
      </w:pPr>
      <w:r>
        <w:t>Choosing the trigger type: rise, fall, high for 3 cycles, low for 3 cycles.</w:t>
      </w:r>
    </w:p>
    <w:p w:rsidR="00B92611" w:rsidRDefault="00B92611" w:rsidP="00846050">
      <w:pPr>
        <w:pStyle w:val="a9"/>
        <w:numPr>
          <w:ilvl w:val="0"/>
          <w:numId w:val="3"/>
        </w:numPr>
        <w:bidi w:val="0"/>
      </w:pPr>
      <w:r>
        <w:t>Choosing the trigger position regarding the recorded data.</w:t>
      </w:r>
      <w:ins w:id="19" w:author="MOSHE PORIAN" w:date="2013-10-20T22:38:00Z">
        <w:r w:rsidR="00765AAE">
          <w:rPr>
            <w:rFonts w:hint="cs"/>
            <w:rtl/>
          </w:rPr>
          <w:t xml:space="preserve"> </w:t>
        </w:r>
      </w:ins>
      <w:r>
        <w:t xml:space="preserve">Trigger position will be a number </w:t>
      </w:r>
      <w:proofErr w:type="gramStart"/>
      <w:r>
        <w:t>between 0 to 100</w:t>
      </w:r>
      <w:proofErr w:type="gramEnd"/>
      <w:r>
        <w:t>.</w:t>
      </w:r>
    </w:p>
    <w:p w:rsidR="00B92611" w:rsidRDefault="00B92611" w:rsidP="00846050">
      <w:pPr>
        <w:pStyle w:val="a9"/>
        <w:numPr>
          <w:ilvl w:val="0"/>
          <w:numId w:val="3"/>
        </w:numPr>
        <w:bidi w:val="0"/>
      </w:pPr>
      <w:r>
        <w:t xml:space="preserve">Choosing the number of signals for </w:t>
      </w:r>
      <w:r w:rsidR="00765AAE">
        <w:t>recording</w:t>
      </w:r>
      <w:r>
        <w:t>.</w:t>
      </w:r>
    </w:p>
    <w:p w:rsidR="00B92611" w:rsidRDefault="00B92611" w:rsidP="00846050">
      <w:pPr>
        <w:pStyle w:val="a9"/>
        <w:numPr>
          <w:ilvl w:val="0"/>
          <w:numId w:val="3"/>
        </w:numPr>
        <w:bidi w:val="0"/>
      </w:pPr>
      <w:r>
        <w:t>Choosing the recording depth</w:t>
      </w:r>
      <w:ins w:id="20" w:author="MOSHE PORIAN" w:date="2013-10-20T22:38:00Z">
        <w:r w:rsidR="00765AAE">
          <w:rPr>
            <w:rFonts w:hint="cs"/>
            <w:rtl/>
          </w:rPr>
          <w:t xml:space="preserve"> </w:t>
        </w:r>
      </w:ins>
      <w:r>
        <w:t>(recording time).</w:t>
      </w:r>
    </w:p>
    <w:p w:rsidR="00B92611" w:rsidRDefault="00B92611" w:rsidP="00846050">
      <w:pPr>
        <w:pStyle w:val="a9"/>
        <w:numPr>
          <w:ilvl w:val="0"/>
          <w:numId w:val="3"/>
        </w:numPr>
        <w:bidi w:val="0"/>
      </w:pPr>
      <w:r>
        <w:t>Changing the names of the displayed signals.</w:t>
      </w:r>
    </w:p>
    <w:p w:rsidR="00B92611" w:rsidRDefault="00B92611" w:rsidP="00846050">
      <w:pPr>
        <w:pStyle w:val="a9"/>
        <w:numPr>
          <w:ilvl w:val="0"/>
          <w:numId w:val="3"/>
        </w:numPr>
        <w:bidi w:val="0"/>
      </w:pPr>
      <w:r>
        <w:t>Using memories that are independent of the type of FPGA.</w:t>
      </w:r>
    </w:p>
    <w:p w:rsidR="004730CE" w:rsidRDefault="004C297E" w:rsidP="00846050">
      <w:pPr>
        <w:pStyle w:val="a9"/>
        <w:numPr>
          <w:ilvl w:val="0"/>
          <w:numId w:val="1"/>
        </w:numPr>
        <w:bidi w:val="0"/>
      </w:pPr>
      <w:r>
        <w:t>The internal communication between the blocks is through Wishbone Protocol.</w:t>
      </w:r>
    </w:p>
    <w:p w:rsidR="00E92A4C" w:rsidRDefault="00E92A4C" w:rsidP="00846050">
      <w:pPr>
        <w:pStyle w:val="a9"/>
        <w:numPr>
          <w:ilvl w:val="0"/>
          <w:numId w:val="4"/>
        </w:numPr>
        <w:bidi w:val="0"/>
      </w:pPr>
      <w:r>
        <w:t xml:space="preserve">Bus width is a generic. </w:t>
      </w:r>
    </w:p>
    <w:p w:rsidR="00A9741A" w:rsidRDefault="00A9741A" w:rsidP="00846050">
      <w:pPr>
        <w:pStyle w:val="a9"/>
        <w:numPr>
          <w:ilvl w:val="0"/>
          <w:numId w:val="11"/>
        </w:numPr>
        <w:bidi w:val="0"/>
        <w:jc w:val="both"/>
      </w:pPr>
      <w:r>
        <w:t xml:space="preserve">Units with wishbone master interfaces: RX path, TX path, </w:t>
      </w:r>
      <w:r w:rsidR="0003032E">
        <w:t>core</w:t>
      </w:r>
    </w:p>
    <w:p w:rsidR="00A9741A" w:rsidRPr="005D2B0F" w:rsidRDefault="00A9741A" w:rsidP="00846050">
      <w:pPr>
        <w:pStyle w:val="a9"/>
        <w:numPr>
          <w:ilvl w:val="0"/>
          <w:numId w:val="11"/>
        </w:numPr>
        <w:bidi w:val="0"/>
        <w:jc w:val="both"/>
      </w:pPr>
      <w:r w:rsidRPr="005D2B0F">
        <w:t xml:space="preserve">Units with wishbone slave interfaces: TX path, </w:t>
      </w:r>
      <w:r w:rsidR="0003032E">
        <w:t xml:space="preserve">signal </w:t>
      </w:r>
      <w:proofErr w:type="spellStart"/>
      <w:r w:rsidR="0003032E">
        <w:t>generator,core</w:t>
      </w:r>
      <w:proofErr w:type="spellEnd"/>
    </w:p>
    <w:p w:rsidR="00A9741A" w:rsidRDefault="00A9741A" w:rsidP="00846050">
      <w:pPr>
        <w:pStyle w:val="a9"/>
        <w:numPr>
          <w:ilvl w:val="0"/>
          <w:numId w:val="11"/>
        </w:numPr>
        <w:bidi w:val="0"/>
        <w:jc w:val="both"/>
      </w:pPr>
      <w:r>
        <w:t>The wishbone work with a pipeline mode.</w:t>
      </w:r>
    </w:p>
    <w:p w:rsidR="00A9741A" w:rsidRDefault="00A9741A" w:rsidP="00846050">
      <w:pPr>
        <w:pStyle w:val="a9"/>
        <w:numPr>
          <w:ilvl w:val="0"/>
          <w:numId w:val="11"/>
        </w:numPr>
        <w:bidi w:val="0"/>
        <w:jc w:val="both"/>
      </w:pPr>
      <w:r>
        <w:t>The wishbone contains watchdog timers that avoid a system hang.</w:t>
      </w:r>
    </w:p>
    <w:p w:rsidR="00A9741A" w:rsidRPr="00DA3FBE" w:rsidRDefault="00A9741A" w:rsidP="00846050">
      <w:pPr>
        <w:pStyle w:val="a9"/>
        <w:numPr>
          <w:ilvl w:val="0"/>
          <w:numId w:val="11"/>
        </w:numPr>
        <w:bidi w:val="0"/>
        <w:jc w:val="both"/>
      </w:pPr>
      <w:r w:rsidRPr="00DA3FBE">
        <w:t>The transactions used are:</w:t>
      </w:r>
    </w:p>
    <w:p w:rsidR="00A9741A" w:rsidRPr="00DA3FBE" w:rsidRDefault="00A9741A" w:rsidP="00846050">
      <w:pPr>
        <w:pStyle w:val="a9"/>
        <w:numPr>
          <w:ilvl w:val="0"/>
          <w:numId w:val="10"/>
        </w:numPr>
        <w:bidi w:val="0"/>
        <w:jc w:val="both"/>
      </w:pPr>
      <w:r w:rsidRPr="00DA3FBE">
        <w:t>Read single</w:t>
      </w:r>
    </w:p>
    <w:p w:rsidR="00A9741A" w:rsidRPr="00DA3FBE" w:rsidRDefault="00A9741A" w:rsidP="00846050">
      <w:pPr>
        <w:pStyle w:val="a9"/>
        <w:numPr>
          <w:ilvl w:val="0"/>
          <w:numId w:val="10"/>
        </w:numPr>
        <w:bidi w:val="0"/>
        <w:jc w:val="both"/>
      </w:pPr>
      <w:r w:rsidRPr="00DA3FBE">
        <w:t>Write single</w:t>
      </w:r>
    </w:p>
    <w:p w:rsidR="00A9741A" w:rsidRPr="00DA3FBE" w:rsidRDefault="00A9741A" w:rsidP="00846050">
      <w:pPr>
        <w:pStyle w:val="a9"/>
        <w:numPr>
          <w:ilvl w:val="0"/>
          <w:numId w:val="10"/>
        </w:numPr>
        <w:bidi w:val="0"/>
        <w:jc w:val="both"/>
      </w:pPr>
      <w:r w:rsidRPr="00DA3FBE">
        <w:lastRenderedPageBreak/>
        <w:t>Read burst</w:t>
      </w:r>
    </w:p>
    <w:p w:rsidR="00A9741A" w:rsidRPr="00DA3FBE" w:rsidRDefault="00A9741A" w:rsidP="00846050">
      <w:pPr>
        <w:pStyle w:val="a9"/>
        <w:numPr>
          <w:ilvl w:val="0"/>
          <w:numId w:val="10"/>
        </w:numPr>
        <w:bidi w:val="0"/>
        <w:jc w:val="both"/>
      </w:pPr>
      <w:r w:rsidRPr="00DA3FBE">
        <w:t>Write burst</w:t>
      </w:r>
    </w:p>
    <w:p w:rsidR="00E92A4C" w:rsidRDefault="00E92A4C" w:rsidP="00E92A4C">
      <w:pPr>
        <w:pStyle w:val="a9"/>
        <w:bidi w:val="0"/>
        <w:ind w:left="2160"/>
      </w:pPr>
    </w:p>
    <w:p w:rsidR="004C297E" w:rsidRDefault="004C297E" w:rsidP="00846050">
      <w:pPr>
        <w:pStyle w:val="a9"/>
        <w:numPr>
          <w:ilvl w:val="0"/>
          <w:numId w:val="1"/>
        </w:numPr>
        <w:bidi w:val="0"/>
      </w:pPr>
      <w:r>
        <w:t xml:space="preserve">The </w:t>
      </w:r>
      <w:r w:rsidR="004730CE">
        <w:t>communication between the</w:t>
      </w:r>
      <w:r w:rsidR="00A9741A">
        <w:t xml:space="preserve"> user </w:t>
      </w:r>
      <w:r w:rsidR="004730CE">
        <w:t>and the FPGA</w:t>
      </w:r>
      <w:r>
        <w:t xml:space="preserve"> is through </w:t>
      </w:r>
      <w:proofErr w:type="spellStart"/>
      <w:r>
        <w:t>Uart</w:t>
      </w:r>
      <w:proofErr w:type="spellEnd"/>
      <w:r>
        <w:t xml:space="preserve"> protocol.</w:t>
      </w:r>
    </w:p>
    <w:p w:rsidR="00A9741A" w:rsidRPr="00DA3FBE" w:rsidRDefault="00A9741A" w:rsidP="00846050">
      <w:pPr>
        <w:pStyle w:val="a9"/>
        <w:numPr>
          <w:ilvl w:val="0"/>
          <w:numId w:val="1"/>
        </w:numPr>
        <w:bidi w:val="0"/>
        <w:jc w:val="both"/>
      </w:pPr>
      <w:r w:rsidRPr="00DA3FBE">
        <w:t>UART protocol:</w:t>
      </w:r>
      <w:r>
        <w:t xml:space="preserve">       </w:t>
      </w:r>
    </w:p>
    <w:p w:rsidR="00A9741A" w:rsidRPr="00DA3FBE" w:rsidRDefault="00A9741A" w:rsidP="00846050">
      <w:pPr>
        <w:pStyle w:val="a9"/>
        <w:numPr>
          <w:ilvl w:val="1"/>
          <w:numId w:val="1"/>
        </w:numPr>
        <w:bidi w:val="0"/>
        <w:jc w:val="both"/>
      </w:pPr>
      <w:r w:rsidRPr="00DA3FBE">
        <w:t>Line not active = '1'</w:t>
      </w:r>
    </w:p>
    <w:p w:rsidR="00A9741A" w:rsidRPr="00DA3FBE" w:rsidRDefault="00A9741A" w:rsidP="00846050">
      <w:pPr>
        <w:pStyle w:val="a9"/>
        <w:numPr>
          <w:ilvl w:val="1"/>
          <w:numId w:val="1"/>
        </w:numPr>
        <w:bidi w:val="0"/>
        <w:jc w:val="both"/>
      </w:pPr>
      <w:r w:rsidRPr="00DA3FBE">
        <w:t xml:space="preserve">8 bits will be wrapped by </w:t>
      </w:r>
      <w:r w:rsidRPr="00DA3FBE">
        <w:rPr>
          <w:i/>
          <w:iCs/>
        </w:rPr>
        <w:t>start bit</w:t>
      </w:r>
      <w:r w:rsidRPr="00DA3FBE">
        <w:t xml:space="preserve">, represented by '0', and </w:t>
      </w:r>
      <w:r w:rsidRPr="00DA3FBE">
        <w:rPr>
          <w:i/>
          <w:iCs/>
        </w:rPr>
        <w:t>stop bit</w:t>
      </w:r>
      <w:r w:rsidRPr="00DA3FBE">
        <w:t>, represented by '1'.</w:t>
      </w:r>
    </w:p>
    <w:p w:rsidR="00A9741A" w:rsidRDefault="00A9741A" w:rsidP="00846050">
      <w:pPr>
        <w:pStyle w:val="a9"/>
        <w:numPr>
          <w:ilvl w:val="1"/>
          <w:numId w:val="1"/>
        </w:numPr>
        <w:bidi w:val="0"/>
        <w:jc w:val="both"/>
      </w:pPr>
      <w:r w:rsidRPr="00BA143B">
        <w:t xml:space="preserve">Parity bit </w:t>
      </w:r>
      <w:r>
        <w:t xml:space="preserve">will </w:t>
      </w:r>
      <w:r w:rsidRPr="00BA143B">
        <w:t>be used</w:t>
      </w:r>
      <w:r w:rsidRPr="00893424">
        <w:t xml:space="preserve"> </w:t>
      </w:r>
      <w:r>
        <w:t xml:space="preserve"> in order to verify the bit physical transmission :</w:t>
      </w:r>
    </w:p>
    <w:p w:rsidR="00A9741A" w:rsidRDefault="00A9741A" w:rsidP="00846050">
      <w:pPr>
        <w:pStyle w:val="a9"/>
        <w:numPr>
          <w:ilvl w:val="2"/>
          <w:numId w:val="12"/>
        </w:numPr>
        <w:bidi w:val="0"/>
      </w:pPr>
      <w:r>
        <w:t xml:space="preserve">Odd - a bit will be added so the total '1' bits will be odd. </w:t>
      </w:r>
    </w:p>
    <w:p w:rsidR="00A9741A" w:rsidRDefault="00A9741A" w:rsidP="00846050">
      <w:pPr>
        <w:pStyle w:val="a9"/>
        <w:numPr>
          <w:ilvl w:val="2"/>
          <w:numId w:val="12"/>
        </w:numPr>
        <w:bidi w:val="0"/>
      </w:pPr>
      <w:r>
        <w:t>Even - a bit will be added so the total '1' bits will be even.</w:t>
      </w:r>
    </w:p>
    <w:p w:rsidR="00A9741A" w:rsidRDefault="00A9741A" w:rsidP="00846050">
      <w:pPr>
        <w:pStyle w:val="a9"/>
        <w:numPr>
          <w:ilvl w:val="2"/>
          <w:numId w:val="12"/>
        </w:numPr>
        <w:bidi w:val="0"/>
        <w:jc w:val="both"/>
      </w:pPr>
      <w:r>
        <w:t>Inhibited.</w:t>
      </w:r>
    </w:p>
    <w:p w:rsidR="00A9741A" w:rsidRDefault="00A9741A" w:rsidP="00A9741A">
      <w:pPr>
        <w:pStyle w:val="a9"/>
        <w:bidi w:val="0"/>
        <w:ind w:left="2160"/>
        <w:jc w:val="both"/>
      </w:pPr>
    </w:p>
    <w:p w:rsidR="00A9741A" w:rsidRPr="00DA3FBE" w:rsidRDefault="00A9741A" w:rsidP="00846050">
      <w:pPr>
        <w:pStyle w:val="a9"/>
        <w:numPr>
          <w:ilvl w:val="0"/>
          <w:numId w:val="1"/>
        </w:numPr>
        <w:bidi w:val="0"/>
        <w:jc w:val="both"/>
      </w:pPr>
      <w:r w:rsidRPr="00DA3FBE">
        <w:t>Message Pack Structure</w:t>
      </w:r>
      <w:r>
        <w:t xml:space="preserve"> transferred on UART lines</w:t>
      </w:r>
      <w:r w:rsidRPr="00DA3FBE">
        <w:t>:</w:t>
      </w:r>
    </w:p>
    <w:p w:rsidR="00A9741A" w:rsidRPr="00DA3FBE" w:rsidRDefault="00A9741A" w:rsidP="00846050">
      <w:pPr>
        <w:pStyle w:val="a9"/>
        <w:numPr>
          <w:ilvl w:val="1"/>
          <w:numId w:val="1"/>
        </w:numPr>
        <w:bidi w:val="0"/>
        <w:jc w:val="both"/>
      </w:pPr>
      <w:r>
        <w:t xml:space="preserve">SOF - </w:t>
      </w:r>
      <w:r w:rsidRPr="00DA3FBE">
        <w:t xml:space="preserve">Start </w:t>
      </w:r>
      <w:r>
        <w:t>o</w:t>
      </w:r>
      <w:r w:rsidRPr="00DA3FBE">
        <w:t>f Frame</w:t>
      </w:r>
      <w:r>
        <w:t>: “00111100” (0x3C</w:t>
      </w:r>
      <w:proofErr w:type="gramStart"/>
      <w:r>
        <w:t>)–</w:t>
      </w:r>
      <w:proofErr w:type="gramEnd"/>
      <w:r>
        <w:t xml:space="preserve"> one byte.</w:t>
      </w:r>
    </w:p>
    <w:p w:rsidR="00A9741A" w:rsidRPr="009E0E31" w:rsidRDefault="00A9741A" w:rsidP="00846050">
      <w:pPr>
        <w:pStyle w:val="a9"/>
        <w:numPr>
          <w:ilvl w:val="1"/>
          <w:numId w:val="1"/>
        </w:numPr>
        <w:bidi w:val="0"/>
        <w:jc w:val="both"/>
      </w:pPr>
      <w:r w:rsidRPr="009E0E31">
        <w:t>Type – Indicates which client is being accessed</w:t>
      </w:r>
      <w:r>
        <w:t xml:space="preserve"> - one byte.</w:t>
      </w:r>
    </w:p>
    <w:p w:rsidR="00A9741A" w:rsidRPr="009E0E31" w:rsidRDefault="00A9741A" w:rsidP="00846050">
      <w:pPr>
        <w:pStyle w:val="a9"/>
        <w:numPr>
          <w:ilvl w:val="1"/>
          <w:numId w:val="1"/>
        </w:numPr>
        <w:bidi w:val="0"/>
        <w:jc w:val="both"/>
      </w:pPr>
      <w:r w:rsidRPr="009E0E31">
        <w:t xml:space="preserve">Address – Address of the register in a client </w:t>
      </w:r>
      <w:r>
        <w:t>– tree byte.</w:t>
      </w:r>
    </w:p>
    <w:p w:rsidR="00A9741A" w:rsidRPr="00DA3FBE" w:rsidRDefault="00A9741A" w:rsidP="00846050">
      <w:pPr>
        <w:pStyle w:val="a9"/>
        <w:numPr>
          <w:ilvl w:val="1"/>
          <w:numId w:val="1"/>
        </w:numPr>
        <w:bidi w:val="0"/>
        <w:jc w:val="both"/>
      </w:pPr>
      <w:r w:rsidRPr="00DA3FBE">
        <w:t xml:space="preserve">Length </w:t>
      </w:r>
      <w:r>
        <w:t>- Number of Bytes of Data - two bytes.</w:t>
      </w:r>
    </w:p>
    <w:p w:rsidR="00A9741A" w:rsidRPr="00DA3FBE" w:rsidRDefault="00A9741A" w:rsidP="00846050">
      <w:pPr>
        <w:pStyle w:val="a9"/>
        <w:numPr>
          <w:ilvl w:val="1"/>
          <w:numId w:val="1"/>
        </w:numPr>
        <w:bidi w:val="0"/>
        <w:jc w:val="both"/>
      </w:pPr>
      <w:r w:rsidRPr="00DA3FBE">
        <w:t xml:space="preserve">Data </w:t>
      </w:r>
      <w:r>
        <w:t>– Data written or read from registers in clients or from the FLASH - [length] bytes.</w:t>
      </w:r>
    </w:p>
    <w:p w:rsidR="00A9741A" w:rsidRPr="00FE42F5" w:rsidRDefault="00A9741A" w:rsidP="00846050">
      <w:pPr>
        <w:pStyle w:val="a9"/>
        <w:numPr>
          <w:ilvl w:val="1"/>
          <w:numId w:val="1"/>
        </w:numPr>
        <w:bidi w:val="0"/>
        <w:jc w:val="both"/>
      </w:pPr>
      <w:r w:rsidRPr="00FE42F5">
        <w:t xml:space="preserve">CRC </w:t>
      </w:r>
      <w:r>
        <w:t xml:space="preserve">- A check if a successful data transfer was made. CRC will be calculated on the TYPE, ADDRESS, LENGTH and DATA blocks, in that order – one byte. </w:t>
      </w:r>
    </w:p>
    <w:p w:rsidR="00A9741A" w:rsidRPr="00DA3FBE" w:rsidRDefault="00A9741A" w:rsidP="00846050">
      <w:pPr>
        <w:pStyle w:val="a9"/>
        <w:numPr>
          <w:ilvl w:val="1"/>
          <w:numId w:val="1"/>
        </w:numPr>
        <w:bidi w:val="0"/>
        <w:jc w:val="both"/>
      </w:pPr>
      <w:r>
        <w:t>EOF - End o</w:t>
      </w:r>
      <w:r w:rsidRPr="00DA3FBE">
        <w:t>f Frame</w:t>
      </w:r>
      <w:r>
        <w:t>: “10100101” (0xA5</w:t>
      </w:r>
      <w:proofErr w:type="gramStart"/>
      <w:r>
        <w:t>)–</w:t>
      </w:r>
      <w:proofErr w:type="gramEnd"/>
      <w:r>
        <w:t xml:space="preserve"> one byte.</w:t>
      </w:r>
    </w:p>
    <w:p w:rsidR="001B59DF" w:rsidRDefault="001B59DF" w:rsidP="00846050">
      <w:pPr>
        <w:pStyle w:val="a9"/>
        <w:numPr>
          <w:ilvl w:val="0"/>
          <w:numId w:val="1"/>
        </w:numPr>
        <w:bidi w:val="0"/>
      </w:pPr>
      <w:r>
        <w:t>All the configurations will be saved in the core's registers at the initial stage.</w:t>
      </w:r>
    </w:p>
    <w:p w:rsidR="001B59DF" w:rsidRDefault="001B59DF" w:rsidP="00846050">
      <w:pPr>
        <w:pStyle w:val="a9"/>
        <w:numPr>
          <w:ilvl w:val="0"/>
          <w:numId w:val="1"/>
        </w:numPr>
        <w:bidi w:val="0"/>
      </w:pPr>
      <w:r>
        <w:t>Input data and trigger signal will be injected from signal generator every clock cycle.</w:t>
      </w:r>
    </w:p>
    <w:p w:rsidR="001E4C58" w:rsidRDefault="00DE2E70" w:rsidP="00846050">
      <w:pPr>
        <w:pStyle w:val="a9"/>
        <w:numPr>
          <w:ilvl w:val="0"/>
          <w:numId w:val="1"/>
        </w:numPr>
        <w:bidi w:val="0"/>
      </w:pPr>
      <w:proofErr w:type="gramStart"/>
      <w:r>
        <w:t>the</w:t>
      </w:r>
      <w:proofErr w:type="gramEnd"/>
      <w:r>
        <w:t xml:space="preserve"> user will be able to write to each register in the system and to read from it.</w:t>
      </w:r>
    </w:p>
    <w:p w:rsidR="00DE2E70" w:rsidRDefault="00DE2E70" w:rsidP="00DE2E70">
      <w:pPr>
        <w:pStyle w:val="a9"/>
        <w:bidi w:val="0"/>
        <w:ind w:left="1440"/>
      </w:pPr>
    </w:p>
    <w:p w:rsidR="00CD7C7E" w:rsidRPr="00CD7C7E" w:rsidRDefault="00CD7C7E" w:rsidP="00655040">
      <w:pPr>
        <w:pStyle w:val="2"/>
        <w:bidi w:val="0"/>
        <w:rPr>
          <w:rStyle w:val="ac"/>
          <w:b/>
          <w:bCs/>
          <w:i w:val="0"/>
          <w:iCs w:val="0"/>
        </w:rPr>
      </w:pPr>
      <w:bookmarkStart w:id="21" w:name="_Toc370059069"/>
      <w:bookmarkStart w:id="22" w:name="_Toc370059222"/>
      <w:bookmarkStart w:id="23" w:name="_Toc370066507"/>
      <w:bookmarkStart w:id="24" w:name="_Toc378518866"/>
      <w:r w:rsidRPr="00CD7C7E">
        <w:rPr>
          <w:rStyle w:val="ac"/>
          <w:b/>
          <w:bCs/>
          <w:i w:val="0"/>
          <w:iCs w:val="0"/>
        </w:rPr>
        <w:t>1</w:t>
      </w:r>
      <w:r w:rsidR="00446C9F">
        <w:rPr>
          <w:rStyle w:val="ac"/>
          <w:b/>
          <w:bCs/>
          <w:i w:val="0"/>
          <w:iCs w:val="0"/>
        </w:rPr>
        <w:t>.4</w:t>
      </w:r>
      <w:r w:rsidR="00AD78D4">
        <w:rPr>
          <w:rStyle w:val="ac"/>
          <w:b/>
          <w:bCs/>
          <w:i w:val="0"/>
          <w:iCs w:val="0"/>
        </w:rPr>
        <w:tab/>
      </w:r>
      <w:r w:rsidRPr="00CD7C7E">
        <w:rPr>
          <w:rStyle w:val="ac"/>
          <w:b/>
          <w:bCs/>
          <w:i w:val="0"/>
          <w:iCs w:val="0"/>
        </w:rPr>
        <w:t xml:space="preserve"> E</w:t>
      </w:r>
      <w:r w:rsidR="00655040">
        <w:rPr>
          <w:rStyle w:val="ac"/>
          <w:b/>
          <w:bCs/>
          <w:i w:val="0"/>
          <w:iCs w:val="0"/>
        </w:rPr>
        <w:t>ngineering</w:t>
      </w:r>
      <w:r w:rsidRPr="00CD7C7E">
        <w:rPr>
          <w:rStyle w:val="ac"/>
          <w:b/>
          <w:bCs/>
          <w:i w:val="0"/>
          <w:iCs w:val="0"/>
        </w:rPr>
        <w:t xml:space="preserve"> T</w:t>
      </w:r>
      <w:bookmarkEnd w:id="21"/>
      <w:bookmarkEnd w:id="22"/>
      <w:bookmarkEnd w:id="23"/>
      <w:r w:rsidR="00655040">
        <w:rPr>
          <w:rStyle w:val="ac"/>
          <w:b/>
          <w:bCs/>
          <w:i w:val="0"/>
          <w:iCs w:val="0"/>
        </w:rPr>
        <w:t>ools</w:t>
      </w:r>
      <w:bookmarkEnd w:id="24"/>
    </w:p>
    <w:p w:rsidR="00CD7C7E" w:rsidRDefault="00CD7C7E" w:rsidP="00CD7C7E">
      <w:pPr>
        <w:bidi w:val="0"/>
      </w:pPr>
    </w:p>
    <w:p w:rsidR="00CD7C7E" w:rsidRDefault="00CD7C7E" w:rsidP="00CD7C7E">
      <w:pPr>
        <w:bidi w:val="0"/>
      </w:pPr>
      <w:r>
        <w:t>The tools which were used in this project are:</w:t>
      </w:r>
    </w:p>
    <w:p w:rsidR="00CD7C7E" w:rsidRDefault="00CD7C7E" w:rsidP="00846050">
      <w:pPr>
        <w:pStyle w:val="a9"/>
        <w:numPr>
          <w:ilvl w:val="0"/>
          <w:numId w:val="5"/>
        </w:numPr>
        <w:bidi w:val="0"/>
      </w:pPr>
      <w:r>
        <w:t>Altera DE2 Development and Education board with Altera Cyclone II 2C35 FPGA</w:t>
      </w:r>
    </w:p>
    <w:p w:rsidR="00CD7C7E" w:rsidRDefault="00CD7C7E" w:rsidP="00846050">
      <w:pPr>
        <w:pStyle w:val="a9"/>
        <w:numPr>
          <w:ilvl w:val="0"/>
          <w:numId w:val="5"/>
        </w:numPr>
        <w:bidi w:val="0"/>
      </w:pPr>
      <w:r>
        <w:t>Modelsim10.1d</w:t>
      </w:r>
    </w:p>
    <w:p w:rsidR="00CD7C7E" w:rsidRDefault="00CD7C7E" w:rsidP="00846050">
      <w:pPr>
        <w:pStyle w:val="a9"/>
        <w:numPr>
          <w:ilvl w:val="0"/>
          <w:numId w:val="5"/>
        </w:numPr>
        <w:bidi w:val="0"/>
      </w:pPr>
      <w:proofErr w:type="spellStart"/>
      <w:r>
        <w:t>Quartus</w:t>
      </w:r>
      <w:proofErr w:type="spellEnd"/>
      <w:r>
        <w:t xml:space="preserve"> II 12.1 for Place and Route. </w:t>
      </w:r>
    </w:p>
    <w:p w:rsidR="00CD7C7E" w:rsidRPr="00D92B38" w:rsidRDefault="00CD7C7E" w:rsidP="00846050">
      <w:pPr>
        <w:pStyle w:val="a9"/>
        <w:numPr>
          <w:ilvl w:val="0"/>
          <w:numId w:val="5"/>
        </w:numPr>
        <w:bidi w:val="0"/>
      </w:pPr>
      <w:r>
        <w:t>Notepad ++</w:t>
      </w:r>
    </w:p>
    <w:p w:rsidR="00CD7C7E" w:rsidRDefault="00CD7C7E" w:rsidP="00846050">
      <w:pPr>
        <w:pStyle w:val="a9"/>
        <w:numPr>
          <w:ilvl w:val="0"/>
          <w:numId w:val="5"/>
        </w:numPr>
        <w:bidi w:val="0"/>
      </w:pPr>
      <w:r>
        <w:t xml:space="preserve">SVN </w:t>
      </w:r>
    </w:p>
    <w:p w:rsidR="00446C9F" w:rsidRDefault="00446C9F" w:rsidP="00446C9F">
      <w:pPr>
        <w:pStyle w:val="2"/>
        <w:bidi w:val="0"/>
      </w:pPr>
      <w:bookmarkStart w:id="25" w:name="_Toc378518867"/>
      <w:r>
        <w:t>1.5</w:t>
      </w:r>
      <w:bookmarkStart w:id="26" w:name="_Toc353554989"/>
      <w:r>
        <w:tab/>
      </w:r>
      <w:bookmarkStart w:id="27" w:name="_Toc353554990"/>
      <w:bookmarkEnd w:id="26"/>
      <w:r>
        <w:t>Applicable Documents</w:t>
      </w:r>
      <w:bookmarkEnd w:id="25"/>
      <w:bookmarkEnd w:id="27"/>
    </w:p>
    <w:p w:rsidR="003C539C" w:rsidRDefault="003C539C" w:rsidP="003C539C">
      <w:pPr>
        <w:bidi w:val="0"/>
        <w:ind w:left="360"/>
      </w:pPr>
      <w:r>
        <w:t>Following is the list of the applicable documents for additional reading:</w:t>
      </w:r>
    </w:p>
    <w:p w:rsidR="003C539C" w:rsidRDefault="003C539C" w:rsidP="003C539C">
      <w:pPr>
        <w:bidi w:val="0"/>
        <w:ind w:firstLine="360"/>
      </w:pPr>
      <w:r>
        <w:lastRenderedPageBreak/>
        <w:t>1. Output block document:</w:t>
      </w:r>
    </w:p>
    <w:p w:rsidR="003C539C" w:rsidRDefault="003C539C" w:rsidP="003C539C">
      <w:pPr>
        <w:pStyle w:val="a9"/>
        <w:bidi w:val="0"/>
        <w:ind w:left="2880"/>
      </w:pPr>
    </w:p>
    <w:p w:rsidR="003C539C" w:rsidRDefault="003C539C" w:rsidP="003C539C">
      <w:pPr>
        <w:bidi w:val="0"/>
        <w:ind w:left="360"/>
      </w:pPr>
      <w:hyperlink r:id="rId13" w:history="1">
        <w:r w:rsidRPr="009E369B">
          <w:rPr>
            <w:rStyle w:val="Hyperlink"/>
            <w:rFonts w:ascii="Arial" w:hAnsi="Arial" w:cs="Arial"/>
            <w:sz w:val="20"/>
            <w:szCs w:val="20"/>
            <w:shd w:val="clear" w:color="auto" w:fill="FFFFFF"/>
          </w:rPr>
          <w:t>http://compressor-decompressor.googlecode.com/svn/DOC/Project_Doc/project_document_lzrw3_compression_core.doc</w:t>
        </w:r>
      </w:hyperlink>
    </w:p>
    <w:p w:rsidR="003C539C" w:rsidRDefault="003C539C" w:rsidP="003C539C">
      <w:pPr>
        <w:pStyle w:val="a9"/>
        <w:numPr>
          <w:ilvl w:val="0"/>
          <w:numId w:val="12"/>
        </w:numPr>
        <w:bidi w:val="0"/>
      </w:pPr>
      <w:proofErr w:type="spellStart"/>
      <w:r>
        <w:t>Uart</w:t>
      </w:r>
      <w:proofErr w:type="spellEnd"/>
      <w:r>
        <w:t xml:space="preserve"> </w:t>
      </w:r>
      <w:r w:rsidR="009B2059">
        <w:t xml:space="preserve">&amp; </w:t>
      </w:r>
      <w:proofErr w:type="spellStart"/>
      <w:r w:rsidR="009B2059">
        <w:t>Whishbon</w:t>
      </w:r>
      <w:proofErr w:type="spellEnd"/>
      <w:r w:rsidR="009B2059">
        <w:t xml:space="preserve"> protocols:</w:t>
      </w:r>
    </w:p>
    <w:p w:rsidR="009B2059" w:rsidRPr="009B2059" w:rsidRDefault="009B2059" w:rsidP="009B2059">
      <w:pPr>
        <w:pStyle w:val="a9"/>
        <w:bidi w:val="0"/>
        <w:spacing w:before="100" w:beforeAutospacing="1" w:after="100" w:afterAutospacing="1" w:line="240" w:lineRule="auto"/>
        <w:rPr>
          <w:color w:val="000000"/>
          <w:sz w:val="27"/>
          <w:szCs w:val="27"/>
        </w:rPr>
      </w:pPr>
      <w:hyperlink r:id="rId14" w:history="1">
        <w:r w:rsidRPr="009E369B">
          <w:rPr>
            <w:rStyle w:val="Hyperlink"/>
            <w:rFonts w:cstheme="minorBidi"/>
          </w:rPr>
          <w:t>http://fpga-setting-using-flash.googlecode.com/svn/DOC/Project%20document/part</w:t>
        </w:r>
      </w:hyperlink>
      <w:r>
        <w:t xml:space="preserve"> </w:t>
      </w:r>
      <w:r w:rsidRPr="009B2059">
        <w:t>B/</w:t>
      </w:r>
      <w:hyperlink r:id="rId15" w:history="1">
        <w:r w:rsidRPr="009B2059">
          <w:rPr>
            <w:rStyle w:val="Hyperlink"/>
            <w:sz w:val="27"/>
            <w:szCs w:val="27"/>
          </w:rPr>
          <w:t>Flash_Setting_Project_Document.docx</w:t>
        </w:r>
      </w:hyperlink>
    </w:p>
    <w:p w:rsidR="009B2059" w:rsidRDefault="009B2059" w:rsidP="009B2059">
      <w:pPr>
        <w:bidi w:val="0"/>
        <w:spacing w:before="100" w:beforeAutospacing="1" w:after="100" w:afterAutospacing="1" w:line="240" w:lineRule="auto"/>
        <w:ind w:left="720"/>
        <w:rPr>
          <w:color w:val="000000"/>
          <w:sz w:val="27"/>
          <w:szCs w:val="27"/>
        </w:rPr>
      </w:pPr>
    </w:p>
    <w:p w:rsidR="009B2059" w:rsidRDefault="009B2059" w:rsidP="009B2059">
      <w:pPr>
        <w:pStyle w:val="a9"/>
        <w:bidi w:val="0"/>
      </w:pPr>
    </w:p>
    <w:p w:rsidR="00446C9F" w:rsidRDefault="00446C9F" w:rsidP="003C539C">
      <w:pPr>
        <w:pStyle w:val="2"/>
        <w:bidi w:val="0"/>
      </w:pPr>
    </w:p>
    <w:p w:rsidR="00AD78D4" w:rsidRPr="00AD78D4" w:rsidRDefault="00AD78D4" w:rsidP="00446C9F">
      <w:pPr>
        <w:pStyle w:val="2"/>
        <w:bidi w:val="0"/>
      </w:pPr>
    </w:p>
    <w:p w:rsidR="00CD7C7E" w:rsidRDefault="008C0096" w:rsidP="00AD78D4">
      <w:pPr>
        <w:pStyle w:val="1"/>
        <w:bidi w:val="0"/>
      </w:pPr>
      <w:bookmarkStart w:id="28" w:name="_Toc370059070"/>
      <w:bookmarkStart w:id="29" w:name="_Toc370059223"/>
      <w:bookmarkStart w:id="30" w:name="_Toc370066508"/>
      <w:bookmarkStart w:id="31" w:name="_Toc378518868"/>
      <w:r>
        <w:t>2</w:t>
      </w:r>
      <w:r w:rsidR="00AD78D4">
        <w:tab/>
      </w:r>
      <w:r>
        <w:t xml:space="preserve"> GENERAL DESCRIPTION</w:t>
      </w:r>
      <w:bookmarkEnd w:id="28"/>
      <w:bookmarkEnd w:id="29"/>
      <w:bookmarkEnd w:id="30"/>
      <w:bookmarkEnd w:id="31"/>
    </w:p>
    <w:p w:rsidR="00AD78D4" w:rsidRDefault="007C0C34" w:rsidP="00AD78D4">
      <w:pPr>
        <w:bidi w:val="0"/>
      </w:pPr>
      <w:r>
        <w:t xml:space="preserve">Our project is reusing blocks from other projects, such as: </w:t>
      </w:r>
      <w:r w:rsidRPr="00EC2F22">
        <w:t xml:space="preserve">Rx Path, </w:t>
      </w:r>
      <w:proofErr w:type="spellStart"/>
      <w:r w:rsidRPr="00EC2F22">
        <w:t>Tx</w:t>
      </w:r>
      <w:proofErr w:type="spellEnd"/>
      <w:r w:rsidRPr="00EC2F22">
        <w:t xml:space="preserve"> </w:t>
      </w:r>
      <w:proofErr w:type="spellStart"/>
      <w:r w:rsidRPr="00EC2F22">
        <w:t>Path</w:t>
      </w:r>
      <w:proofErr w:type="gramStart"/>
      <w:r w:rsidRPr="00EC2F22">
        <w:t>,</w:t>
      </w:r>
      <w:r w:rsidR="006848B9" w:rsidRPr="00EC2F22">
        <w:t>Wishbone</w:t>
      </w:r>
      <w:proofErr w:type="spellEnd"/>
      <w:proofErr w:type="gramEnd"/>
      <w:r w:rsidR="006848B9" w:rsidRPr="00EC2F22">
        <w:t xml:space="preserve"> </w:t>
      </w:r>
      <w:proofErr w:type="spellStart"/>
      <w:r w:rsidR="006848B9" w:rsidRPr="00EC2F22">
        <w:t>Intercon</w:t>
      </w:r>
      <w:proofErr w:type="spellEnd"/>
      <w:r w:rsidR="00180335">
        <w:t>, basic RAM, output block.</w:t>
      </w:r>
      <w:r w:rsidR="00F729A8">
        <w:t xml:space="preserve"> See "Reused Blocks Architecture" chapter for more information.</w:t>
      </w:r>
    </w:p>
    <w:p w:rsidR="007A6F73" w:rsidRDefault="007A6F73" w:rsidP="007A6F73">
      <w:pPr>
        <w:bidi w:val="0"/>
      </w:pPr>
    </w:p>
    <w:p w:rsidR="008B50AB" w:rsidRDefault="00B22FB8" w:rsidP="008B50AB">
      <w:pPr>
        <w:keepNext/>
        <w:bidi w:val="0"/>
      </w:pPr>
      <w:r>
        <w:rPr>
          <w:noProof/>
        </w:rPr>
        <mc:AlternateContent>
          <mc:Choice Requires="wpc">
            <w:drawing>
              <wp:inline distT="0" distB="0" distL="0" distR="0" wp14:anchorId="375D2C36" wp14:editId="0C75D2DC">
                <wp:extent cx="5274310" cy="3076575"/>
                <wp:effectExtent l="0" t="0" r="2540" b="0"/>
                <wp:docPr id="74" name="בד ציור 3131"/>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41" name="Picture 41"/>
                          <pic:cNvPicPr>
                            <a:picLocks noChangeAspect="1"/>
                          </pic:cNvPicPr>
                        </pic:nvPicPr>
                        <pic:blipFill>
                          <a:blip r:embed="rId16"/>
                          <a:stretch>
                            <a:fillRect/>
                          </a:stretch>
                        </pic:blipFill>
                        <pic:spPr>
                          <a:xfrm>
                            <a:off x="0" y="0"/>
                            <a:ext cx="5272644" cy="3075709"/>
                          </a:xfrm>
                          <a:prstGeom prst="rect">
                            <a:avLst/>
                          </a:prstGeom>
                        </pic:spPr>
                      </pic:pic>
                    </wpc:wpc>
                  </a:graphicData>
                </a:graphic>
              </wp:inline>
            </w:drawing>
          </mc:Choice>
          <mc:Fallback>
            <w:pict>
              <v:group id="בד ציור 3131"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0765;visibility:visible;mso-wrap-style:square">
                  <v:fill o:detectmouseclick="t"/>
                  <v:path o:connecttype="none"/>
                </v:shape>
                <v:shape id="Picture 41" o:spid="_x0000_s1028" type="#_x0000_t75" style="position:absolute;width:52726;height:30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ZYerBAAAA2wAAAA8AAABkcnMvZG93bnJldi54bWxEj1FrwkAQhN8L/odjBd/qxSIi0VNEKQoF&#10;wegPWHJrkja7F3Knnv/eKxT6OMzMN8xyHblVd+p948TAZJyBIimdbaQycDl/vs9B+YBisXVCBp7k&#10;Yb0avC0xt+4hJ7oXoVIJIj5HA3UIXa61L2ti9GPXkSTv6nrGkGRfadvjI8G51R9ZNtOMjaSFGjva&#10;1lT+FDc2UGB73u22m+OeHcd4Y/c9/ToYMxrGzQJUoBj+w3/tgzUwncDvl/QD9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aZYerBAAAA2wAAAA8AAAAAAAAAAAAAAAAAnwIA&#10;AGRycy9kb3ducmV2LnhtbFBLBQYAAAAABAAEAPcAAACNAwAAAAA=&#10;">
                  <v:imagedata r:id="rId17" o:title=""/>
                  <v:path arrowok="t"/>
                </v:shape>
                <w10:wrap anchorx="page"/>
                <w10:anchorlock/>
              </v:group>
            </w:pict>
          </mc:Fallback>
        </mc:AlternateContent>
      </w:r>
    </w:p>
    <w:p w:rsidR="00EA15E5" w:rsidRDefault="00857138" w:rsidP="00857138">
      <w:pPr>
        <w:pStyle w:val="af"/>
        <w:bidi w:val="0"/>
        <w:jc w:val="center"/>
        <w:rPr>
          <w:noProof/>
        </w:rPr>
      </w:pPr>
      <w:bookmarkStart w:id="32" w:name="_Toc370059071"/>
      <w:bookmarkStart w:id="33" w:name="_Toc370059224"/>
      <w:bookmarkStart w:id="34" w:name="_Toc370066509"/>
      <w:bookmarkStart w:id="35" w:name="_Toc378517751"/>
      <w:bookmarkStart w:id="36" w:name="_Toc378518922"/>
      <w:r>
        <w:t xml:space="preserve">Figure </w:t>
      </w:r>
      <w:r>
        <w:fldChar w:fldCharType="begin"/>
      </w:r>
      <w:r>
        <w:instrText xml:space="preserve"> SEQ Figure \* ARABIC </w:instrText>
      </w:r>
      <w:r>
        <w:fldChar w:fldCharType="separate"/>
      </w:r>
      <w:r w:rsidR="0000669E">
        <w:rPr>
          <w:noProof/>
        </w:rPr>
        <w:t>1</w:t>
      </w:r>
      <w:r>
        <w:fldChar w:fldCharType="end"/>
      </w:r>
      <w:r>
        <w:rPr>
          <w:noProof/>
        </w:rPr>
        <w:t>- The final system</w:t>
      </w:r>
      <w:bookmarkEnd w:id="35"/>
      <w:bookmarkEnd w:id="36"/>
    </w:p>
    <w:p w:rsidR="00857138" w:rsidRPr="00857138" w:rsidRDefault="00857138" w:rsidP="00857138">
      <w:pPr>
        <w:bidi w:val="0"/>
      </w:pPr>
    </w:p>
    <w:p w:rsidR="008F61DF" w:rsidRDefault="006848B9" w:rsidP="00655040">
      <w:pPr>
        <w:pStyle w:val="2"/>
        <w:bidi w:val="0"/>
        <w:rPr>
          <w:rStyle w:val="ac"/>
          <w:i w:val="0"/>
          <w:iCs w:val="0"/>
        </w:rPr>
      </w:pPr>
      <w:bookmarkStart w:id="37" w:name="_Toc378518869"/>
      <w:r w:rsidRPr="006848B9">
        <w:rPr>
          <w:rStyle w:val="ac"/>
          <w:i w:val="0"/>
          <w:iCs w:val="0"/>
        </w:rPr>
        <w:lastRenderedPageBreak/>
        <w:t>2.1</w:t>
      </w:r>
      <w:r w:rsidRPr="006848B9">
        <w:rPr>
          <w:rStyle w:val="ac"/>
          <w:i w:val="0"/>
          <w:iCs w:val="0"/>
        </w:rPr>
        <w:tab/>
      </w:r>
      <w:r w:rsidR="008F61DF" w:rsidRPr="006848B9">
        <w:rPr>
          <w:rStyle w:val="ac"/>
          <w:i w:val="0"/>
          <w:iCs w:val="0"/>
        </w:rPr>
        <w:t>D</w:t>
      </w:r>
      <w:r w:rsidR="00655040">
        <w:rPr>
          <w:rStyle w:val="ac"/>
          <w:i w:val="0"/>
          <w:iCs w:val="0"/>
        </w:rPr>
        <w:t>ata</w:t>
      </w:r>
      <w:r w:rsidR="008F61DF" w:rsidRPr="006848B9">
        <w:rPr>
          <w:rStyle w:val="ac"/>
          <w:i w:val="0"/>
          <w:iCs w:val="0"/>
        </w:rPr>
        <w:t xml:space="preserve"> F</w:t>
      </w:r>
      <w:bookmarkEnd w:id="32"/>
      <w:bookmarkEnd w:id="33"/>
      <w:bookmarkEnd w:id="34"/>
      <w:r w:rsidR="00655040">
        <w:rPr>
          <w:rStyle w:val="ac"/>
          <w:i w:val="0"/>
          <w:iCs w:val="0"/>
        </w:rPr>
        <w:t>low</w:t>
      </w:r>
      <w:bookmarkEnd w:id="37"/>
    </w:p>
    <w:p w:rsidR="00FA60D3" w:rsidRPr="008E5EE9" w:rsidRDefault="00FA60D3" w:rsidP="00FA60D3">
      <w:pPr>
        <w:bidi w:val="0"/>
        <w:rPr>
          <w:b/>
          <w:bCs/>
        </w:rPr>
      </w:pPr>
      <w:r w:rsidRPr="008E5EE9">
        <w:rPr>
          <w:b/>
          <w:bCs/>
        </w:rPr>
        <w:t>Initialization:</w:t>
      </w:r>
    </w:p>
    <w:p w:rsidR="00D55B79" w:rsidRDefault="00D55B79" w:rsidP="00FA60D3">
      <w:pPr>
        <w:bidi w:val="0"/>
      </w:pPr>
      <w:r>
        <w:t xml:space="preserve"> </w:t>
      </w:r>
      <w:r w:rsidR="00BD61F0">
        <w:t>User chooses the desired configurations</w:t>
      </w:r>
      <w:ins w:id="38" w:author="MOSHE PORIAN" w:date="2013-10-20T22:42:00Z">
        <w:r w:rsidR="004B3508">
          <w:rPr>
            <w:rFonts w:hint="cs"/>
            <w:rtl/>
          </w:rPr>
          <w:t xml:space="preserve"> </w:t>
        </w:r>
      </w:ins>
      <w:r w:rsidR="00BD61F0">
        <w:t>(trigger type, trigger position and enable</w:t>
      </w:r>
      <w:r w:rsidR="00041486">
        <w:t xml:space="preserve">). </w:t>
      </w:r>
      <w:r w:rsidR="008F61DF">
        <w:t xml:space="preserve">Host </w:t>
      </w:r>
      <w:r w:rsidR="00CB418F">
        <w:t>transmits</w:t>
      </w:r>
      <w:r w:rsidR="00BD61F0">
        <w:t xml:space="preserve"> the information through </w:t>
      </w:r>
      <w:proofErr w:type="spellStart"/>
      <w:r w:rsidR="00BD61F0">
        <w:t>Uart</w:t>
      </w:r>
      <w:proofErr w:type="spellEnd"/>
      <w:r w:rsidR="00CB418F">
        <w:t xml:space="preserve"> to the RX path.</w:t>
      </w:r>
      <w:ins w:id="39" w:author="MOSHE PORIAN" w:date="2013-10-20T22:42:00Z">
        <w:r w:rsidR="004B3508">
          <w:rPr>
            <w:rFonts w:hint="cs"/>
            <w:rtl/>
          </w:rPr>
          <w:t xml:space="preserve"> </w:t>
        </w:r>
      </w:ins>
      <w:proofErr w:type="gramStart"/>
      <w:r w:rsidR="00BD61F0">
        <w:t>Then t</w:t>
      </w:r>
      <w:r w:rsidR="007233D6">
        <w:t xml:space="preserve">hrough the wishbone </w:t>
      </w:r>
      <w:proofErr w:type="spellStart"/>
      <w:r w:rsidR="007233D6">
        <w:t>intercon</w:t>
      </w:r>
      <w:proofErr w:type="spellEnd"/>
      <w:r w:rsidR="007233D6">
        <w:t xml:space="preserve"> to the </w:t>
      </w:r>
      <w:r w:rsidR="008456EF">
        <w:t>W</w:t>
      </w:r>
      <w:r w:rsidR="00CE35CA">
        <w:t>B</w:t>
      </w:r>
      <w:r w:rsidR="008456EF">
        <w:t>S</w:t>
      </w:r>
      <w:r w:rsidR="007233D6">
        <w:t xml:space="preserve"> of the core</w:t>
      </w:r>
      <w:r w:rsidR="00041486">
        <w:t>.</w:t>
      </w:r>
      <w:proofErr w:type="gramEnd"/>
      <w:r w:rsidR="00041486">
        <w:t xml:space="preserve"> (</w:t>
      </w:r>
      <w:r w:rsidR="00C6480C">
        <w:t>1)</w:t>
      </w:r>
    </w:p>
    <w:p w:rsidR="00FA60D3" w:rsidRDefault="00FA60D3" w:rsidP="00FA60D3">
      <w:pPr>
        <w:bidi w:val="0"/>
      </w:pPr>
      <w:r>
        <w:t>Moreover, the scene's type of the signal generator is established</w:t>
      </w:r>
      <w:proofErr w:type="gramStart"/>
      <w:r>
        <w:t>.</w:t>
      </w:r>
      <w:r w:rsidR="00C6480C">
        <w:t>(</w:t>
      </w:r>
      <w:proofErr w:type="gramEnd"/>
      <w:r w:rsidR="00C6480C">
        <w:t>2)</w:t>
      </w:r>
    </w:p>
    <w:p w:rsidR="00C6480C" w:rsidRDefault="00C6480C" w:rsidP="00C6480C">
      <w:pPr>
        <w:bidi w:val="0"/>
      </w:pPr>
      <w:r>
        <w:t xml:space="preserve">Data </w:t>
      </w:r>
      <w:r w:rsidR="008E5EE9">
        <w:t>is being sent from</w:t>
      </w:r>
      <w:r>
        <w:t xml:space="preserve"> the signal generator to the core</w:t>
      </w:r>
      <w:proofErr w:type="gramStart"/>
      <w:r>
        <w:t>.(</w:t>
      </w:r>
      <w:proofErr w:type="gramEnd"/>
      <w:r>
        <w:t>3)</w:t>
      </w:r>
    </w:p>
    <w:p w:rsidR="00C6480C" w:rsidRDefault="00C6480C" w:rsidP="008E5EE9">
      <w:pPr>
        <w:bidi w:val="0"/>
      </w:pPr>
      <w:r>
        <w:t>The data will be sent to the output block, then to the TX path. There it will be wrapped in data package</w:t>
      </w:r>
      <w:r w:rsidR="008E5EE9">
        <w:t xml:space="preserve"> and sent through the </w:t>
      </w:r>
      <w:proofErr w:type="spellStart"/>
      <w:r w:rsidR="008E5EE9">
        <w:t>Uart</w:t>
      </w:r>
      <w:proofErr w:type="spellEnd"/>
      <w:r w:rsidR="008E5EE9">
        <w:t xml:space="preserve"> back</w:t>
      </w:r>
      <w:r>
        <w:t xml:space="preserve"> to </w:t>
      </w:r>
      <w:r w:rsidR="008E5EE9">
        <w:t>the user</w:t>
      </w:r>
      <w:proofErr w:type="gramStart"/>
      <w:r>
        <w:t>.(</w:t>
      </w:r>
      <w:proofErr w:type="gramEnd"/>
      <w:r w:rsidR="008E5EE9">
        <w:t>4</w:t>
      </w:r>
      <w:r>
        <w:t>)</w:t>
      </w:r>
    </w:p>
    <w:p w:rsidR="008E5EE9" w:rsidRPr="008E5EE9" w:rsidRDefault="008E5EE9" w:rsidP="008E5EE9">
      <w:pPr>
        <w:bidi w:val="0"/>
        <w:rPr>
          <w:b/>
          <w:bCs/>
          <w:rtl/>
        </w:rPr>
      </w:pPr>
      <w:r w:rsidRPr="008E5EE9">
        <w:rPr>
          <w:b/>
          <w:bCs/>
        </w:rPr>
        <w:t>Data flow inside the core:</w:t>
      </w:r>
    </w:p>
    <w:p w:rsidR="00823698" w:rsidRDefault="00D55B79" w:rsidP="008E5EE9">
      <w:pPr>
        <w:bidi w:val="0"/>
      </w:pPr>
      <w:r>
        <w:t>The configurations are being saved</w:t>
      </w:r>
      <w:r w:rsidR="00FA60D3">
        <w:t xml:space="preserve"> in</w:t>
      </w:r>
      <w:r w:rsidR="007233D6">
        <w:t xml:space="preserve"> the registers</w:t>
      </w:r>
      <w:proofErr w:type="gramStart"/>
      <w:r w:rsidR="00823698">
        <w:t>.</w:t>
      </w:r>
      <w:r w:rsidR="00BD61F0">
        <w:t>(</w:t>
      </w:r>
      <w:proofErr w:type="gramEnd"/>
      <w:r w:rsidR="008E5EE9">
        <w:t>5</w:t>
      </w:r>
      <w:r w:rsidR="00BD61F0">
        <w:t>)</w:t>
      </w:r>
    </w:p>
    <w:p w:rsidR="00AC27F6" w:rsidRDefault="00D55B79" w:rsidP="008E5EE9">
      <w:pPr>
        <w:bidi w:val="0"/>
      </w:pPr>
      <w:r>
        <w:t>Afterwards</w:t>
      </w:r>
      <w:r w:rsidR="00794613">
        <w:t xml:space="preserve"> data</w:t>
      </w:r>
      <w:r>
        <w:t xml:space="preserve"> and trigger</w:t>
      </w:r>
      <w:r w:rsidR="000E65BF">
        <w:t xml:space="preserve"> from the signal generator</w:t>
      </w:r>
      <w:r>
        <w:t xml:space="preserve"> are</w:t>
      </w:r>
      <w:r w:rsidR="00794613">
        <w:t xml:space="preserve"> entering the WC.</w:t>
      </w:r>
      <w:ins w:id="40" w:author="MOSHE PORIAN" w:date="2013-10-20T22:43:00Z">
        <w:r w:rsidR="004B3508">
          <w:rPr>
            <w:rFonts w:hint="cs"/>
            <w:rtl/>
          </w:rPr>
          <w:t xml:space="preserve"> </w:t>
        </w:r>
      </w:ins>
      <w:r w:rsidR="000D635E">
        <w:t>The WC uses the registers to determine</w:t>
      </w:r>
      <w:r w:rsidR="00B101DF">
        <w:t xml:space="preserve"> the start address of the data</w:t>
      </w:r>
      <w:proofErr w:type="gramStart"/>
      <w:r w:rsidR="00AC27F6">
        <w:t>.(</w:t>
      </w:r>
      <w:proofErr w:type="gramEnd"/>
      <w:r w:rsidR="00AC27F6">
        <w:t>6)</w:t>
      </w:r>
    </w:p>
    <w:p w:rsidR="00823698" w:rsidRDefault="00B101DF" w:rsidP="008E5426">
      <w:pPr>
        <w:bidi w:val="0"/>
      </w:pPr>
      <w:r>
        <w:t xml:space="preserve"> </w:t>
      </w:r>
      <w:r w:rsidR="008E5426">
        <w:t>The WC sends the start address</w:t>
      </w:r>
      <w:r w:rsidR="000D635E">
        <w:t xml:space="preserve"> out to the RC. </w:t>
      </w:r>
      <w:r w:rsidR="00823698">
        <w:t>The WC also sends the data and validity signal to the RAM</w:t>
      </w:r>
      <w:r w:rsidR="008E5426">
        <w:t xml:space="preserve"> and send the </w:t>
      </w:r>
      <w:proofErr w:type="spellStart"/>
      <w:r w:rsidR="008E5426">
        <w:t>WC_finish</w:t>
      </w:r>
      <w:proofErr w:type="spellEnd"/>
      <w:r w:rsidR="008E5426">
        <w:t xml:space="preserve"> signal to the registers</w:t>
      </w:r>
      <w:proofErr w:type="gramStart"/>
      <w:r w:rsidR="008E5426">
        <w:t>.</w:t>
      </w:r>
      <w:r w:rsidR="00D55B79">
        <w:t>(</w:t>
      </w:r>
      <w:proofErr w:type="gramEnd"/>
      <w:r w:rsidR="008E5EE9">
        <w:t>7</w:t>
      </w:r>
      <w:r w:rsidR="00823698">
        <w:t>)</w:t>
      </w:r>
    </w:p>
    <w:p w:rsidR="00CD271B" w:rsidRDefault="00CD271B" w:rsidP="00CD271B">
      <w:pPr>
        <w:bidi w:val="0"/>
      </w:pPr>
      <w:r>
        <w:t>The RC sends an address of data to extract from the RAM</w:t>
      </w:r>
      <w:proofErr w:type="gramStart"/>
      <w:r>
        <w:t>.(</w:t>
      </w:r>
      <w:proofErr w:type="gramEnd"/>
      <w:r>
        <w:t>8)</w:t>
      </w:r>
    </w:p>
    <w:p w:rsidR="00CD271B" w:rsidRDefault="00CD271B" w:rsidP="00CD271B">
      <w:pPr>
        <w:bidi w:val="0"/>
      </w:pPr>
      <w:r>
        <w:t>The RAM sends the data back to the RC</w:t>
      </w:r>
      <w:proofErr w:type="gramStart"/>
      <w:r>
        <w:t>.(</w:t>
      </w:r>
      <w:proofErr w:type="gramEnd"/>
      <w:r>
        <w:t>9)</w:t>
      </w:r>
    </w:p>
    <w:p w:rsidR="00CD271B" w:rsidRDefault="00CD271B" w:rsidP="00CD271B">
      <w:pPr>
        <w:bidi w:val="0"/>
      </w:pPr>
      <w:r>
        <w:t xml:space="preserve">The RC sends the data to the In Out Coordinator and the </w:t>
      </w:r>
      <w:proofErr w:type="spellStart"/>
      <w:r>
        <w:t>RC_finish</w:t>
      </w:r>
      <w:proofErr w:type="spellEnd"/>
      <w:r>
        <w:t xml:space="preserve"> signal to the registers</w:t>
      </w:r>
      <w:proofErr w:type="gramStart"/>
      <w:r>
        <w:t>.</w:t>
      </w:r>
      <w:r w:rsidR="00743B3A">
        <w:t>(</w:t>
      </w:r>
      <w:proofErr w:type="gramEnd"/>
      <w:r w:rsidR="00743B3A">
        <w:t>10)</w:t>
      </w:r>
      <w:r>
        <w:t xml:space="preserve"> </w:t>
      </w:r>
    </w:p>
    <w:p w:rsidR="00692AAD" w:rsidRDefault="00692AAD" w:rsidP="00692AAD">
      <w:pPr>
        <w:bidi w:val="0"/>
      </w:pPr>
      <w:r>
        <w:t>Then the In Out Coordinator will coordinate between the recorded data's width to the width of the bus in the Wishbone protocol</w:t>
      </w:r>
      <w:proofErr w:type="gramStart"/>
      <w:r>
        <w:t>.</w:t>
      </w:r>
      <w:r w:rsidR="00743B3A">
        <w:t>(</w:t>
      </w:r>
      <w:proofErr w:type="gramEnd"/>
      <w:r w:rsidR="00743B3A">
        <w:t>11)</w:t>
      </w:r>
    </w:p>
    <w:p w:rsidR="00893858" w:rsidRDefault="000D635E" w:rsidP="00C6480C">
      <w:pPr>
        <w:bidi w:val="0"/>
      </w:pPr>
      <w:r>
        <w:t xml:space="preserve"> </w:t>
      </w:r>
    </w:p>
    <w:p w:rsidR="0071704F" w:rsidRDefault="00893858" w:rsidP="00893858">
      <w:pPr>
        <w:bidi w:val="0"/>
      </w:pPr>
      <w:r>
        <w:t>Flow diagram:</w:t>
      </w:r>
    </w:p>
    <w:p w:rsidR="008B50AB" w:rsidRDefault="009D6FEF" w:rsidP="008B50AB">
      <w:pPr>
        <w:keepNext/>
        <w:bidi w:val="0"/>
      </w:pPr>
      <w:r>
        <w:rPr>
          <w:noProof/>
        </w:rPr>
        <w:drawing>
          <wp:inline distT="0" distB="0" distL="0" distR="0" wp14:anchorId="1F270117" wp14:editId="3661878D">
            <wp:extent cx="3799808" cy="213890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02219" cy="2140257"/>
                    </a:xfrm>
                    <a:prstGeom prst="rect">
                      <a:avLst/>
                    </a:prstGeom>
                    <a:noFill/>
                  </pic:spPr>
                </pic:pic>
              </a:graphicData>
            </a:graphic>
          </wp:inline>
        </w:drawing>
      </w:r>
    </w:p>
    <w:p w:rsidR="00857138" w:rsidRPr="00857138" w:rsidRDefault="005801A3" w:rsidP="00857138">
      <w:pPr>
        <w:pStyle w:val="af"/>
        <w:bidi w:val="0"/>
        <w:jc w:val="center"/>
      </w:pPr>
      <w:bookmarkStart w:id="41" w:name="_Toc378517752"/>
      <w:bookmarkStart w:id="42" w:name="_Toc378518923"/>
      <w:r>
        <w:rPr>
          <w:noProof/>
        </w:rPr>
        <mc:AlternateContent>
          <mc:Choice Requires="wps">
            <w:drawing>
              <wp:anchor distT="0" distB="0" distL="114300" distR="114300" simplePos="0" relativeHeight="251723776" behindDoc="0" locked="0" layoutInCell="1" allowOverlap="1" wp14:anchorId="569A0EE7" wp14:editId="6F3A9639">
                <wp:simplePos x="0" y="0"/>
                <wp:positionH relativeFrom="column">
                  <wp:posOffset>2063115</wp:posOffset>
                </wp:positionH>
                <wp:positionV relativeFrom="paragraph">
                  <wp:posOffset>529590</wp:posOffset>
                </wp:positionV>
                <wp:extent cx="381000" cy="381000"/>
                <wp:effectExtent l="95250" t="19050" r="95250" b="57150"/>
                <wp:wrapNone/>
                <wp:docPr id="2071"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61" o:spid="_x0000_s1026" type="#_x0000_t67" style="position:absolute;left:0;text-align:left;margin-left:162.45pt;margin-top:41.7pt;width:30pt;height:3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" fillcolor="#c0504d [3205]" strokecolor="#f2f2f2 [3041]" strokeweight="3pt">
                <v:shadow on="t" color="#622423 [1605]" opacity=".5" offset="1pt"/>
                <v:textbox style="layout-flow:vertical-ideographic"/>
              </v:shape>
            </w:pict>
          </mc:Fallback>
        </mc:AlternateContent>
      </w:r>
      <w:r w:rsidR="00857138">
        <w:t xml:space="preserve">Figure </w:t>
      </w:r>
      <w:r w:rsidR="00857138">
        <w:fldChar w:fldCharType="begin"/>
      </w:r>
      <w:r w:rsidR="00857138">
        <w:instrText xml:space="preserve"> SEQ Figure \* ARABIC </w:instrText>
      </w:r>
      <w:r w:rsidR="00857138">
        <w:fldChar w:fldCharType="separate"/>
      </w:r>
      <w:r w:rsidR="0000669E">
        <w:rPr>
          <w:noProof/>
        </w:rPr>
        <w:t>2</w:t>
      </w:r>
      <w:r w:rsidR="00857138">
        <w:fldChar w:fldCharType="end"/>
      </w:r>
      <w:r w:rsidR="00857138">
        <w:rPr>
          <w:noProof/>
        </w:rPr>
        <w:t>-Top data flow(1)</w:t>
      </w:r>
      <w:bookmarkEnd w:id="41"/>
      <w:bookmarkEnd w:id="42"/>
    </w:p>
    <w:p w:rsidR="00857138" w:rsidRDefault="00857138" w:rsidP="00EA15E5">
      <w:pPr>
        <w:keepNext/>
        <w:bidi w:val="0"/>
      </w:pPr>
    </w:p>
    <w:p w:rsidR="00EA15E5" w:rsidRDefault="00CD1C41" w:rsidP="00857138">
      <w:pPr>
        <w:keepNext/>
        <w:bidi w:val="0"/>
      </w:pPr>
      <w:r>
        <w:rPr>
          <w:noProof/>
        </w:rPr>
        <w:drawing>
          <wp:inline distT="0" distB="0" distL="0" distR="0" wp14:anchorId="35A1EE89" wp14:editId="2048D1EB">
            <wp:extent cx="3790594" cy="2130950"/>
            <wp:effectExtent l="0" t="0" r="635"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3988" cy="2144101"/>
                    </a:xfrm>
                    <a:prstGeom prst="rect">
                      <a:avLst/>
                    </a:prstGeom>
                    <a:noFill/>
                  </pic:spPr>
                </pic:pic>
              </a:graphicData>
            </a:graphic>
          </wp:inline>
        </w:drawing>
      </w:r>
    </w:p>
    <w:p w:rsidR="00CD1C41" w:rsidRDefault="00857138" w:rsidP="00857138">
      <w:pPr>
        <w:pStyle w:val="af"/>
        <w:bidi w:val="0"/>
        <w:jc w:val="center"/>
      </w:pPr>
      <w:bookmarkStart w:id="43" w:name="_Toc378517753"/>
      <w:bookmarkStart w:id="44" w:name="_Toc378518924"/>
      <w:r>
        <w:t xml:space="preserve">Figure </w:t>
      </w:r>
      <w:r>
        <w:fldChar w:fldCharType="begin"/>
      </w:r>
      <w:r>
        <w:instrText xml:space="preserve"> SEQ Figure \* ARABIC </w:instrText>
      </w:r>
      <w:r>
        <w:fldChar w:fldCharType="separate"/>
      </w:r>
      <w:r w:rsidR="0000669E">
        <w:rPr>
          <w:noProof/>
        </w:rPr>
        <w:t>3</w:t>
      </w:r>
      <w:r>
        <w:fldChar w:fldCharType="end"/>
      </w:r>
      <w:r>
        <w:rPr>
          <w:noProof/>
        </w:rPr>
        <w:t>-Top data flow(2)</w:t>
      </w:r>
      <w:bookmarkEnd w:id="43"/>
      <w:bookmarkEnd w:id="44"/>
    </w:p>
    <w:p w:rsidR="00396083" w:rsidRDefault="005801A3" w:rsidP="00396083">
      <w:pPr>
        <w:bidi w:val="0"/>
      </w:pPr>
      <w:r>
        <w:rPr>
          <w:noProof/>
        </w:rPr>
        <mc:AlternateContent>
          <mc:Choice Requires="wps">
            <w:drawing>
              <wp:anchor distT="0" distB="0" distL="114300" distR="114300" simplePos="0" relativeHeight="251719680" behindDoc="0" locked="0" layoutInCell="1" allowOverlap="1" wp14:anchorId="24A9D72D" wp14:editId="22B092AB">
                <wp:simplePos x="0" y="0"/>
                <wp:positionH relativeFrom="column">
                  <wp:posOffset>1948815</wp:posOffset>
                </wp:positionH>
                <wp:positionV relativeFrom="paragraph">
                  <wp:posOffset>73660</wp:posOffset>
                </wp:positionV>
                <wp:extent cx="381000" cy="381000"/>
                <wp:effectExtent l="95250" t="19050" r="95250" b="57150"/>
                <wp:wrapNone/>
                <wp:docPr id="2068"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3.45pt;margin-top:5.8pt;width:30pt;height:3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" fillcolor="#c0504d [3205]" strokecolor="#f2f2f2 [3041]" strokeweight="3pt">
                <v:shadow on="t" color="#622423 [1605]" opacity=".5" offset="1pt"/>
                <v:textbox style="layout-flow:vertical-ideographic"/>
              </v:shape>
            </w:pict>
          </mc:Fallback>
        </mc:AlternateContent>
      </w:r>
    </w:p>
    <w:p w:rsidR="005801A3" w:rsidRDefault="005801A3" w:rsidP="005801A3">
      <w:pPr>
        <w:bidi w:val="0"/>
      </w:pPr>
    </w:p>
    <w:p w:rsidR="005801A3" w:rsidRDefault="005801A3" w:rsidP="005801A3">
      <w:pPr>
        <w:bidi w:val="0"/>
      </w:pPr>
    </w:p>
    <w:p w:rsidR="00CD1C41" w:rsidRDefault="00CD1C41" w:rsidP="00CD1C41">
      <w:pPr>
        <w:bidi w:val="0"/>
      </w:pPr>
      <w:r>
        <w:rPr>
          <w:noProof/>
        </w:rPr>
        <w:drawing>
          <wp:inline distT="0" distB="0" distL="0" distR="0" wp14:anchorId="6AF7823C" wp14:editId="344C2904">
            <wp:extent cx="3792773" cy="213217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01853" cy="2137280"/>
                    </a:xfrm>
                    <a:prstGeom prst="rect">
                      <a:avLst/>
                    </a:prstGeom>
                    <a:noFill/>
                  </pic:spPr>
                </pic:pic>
              </a:graphicData>
            </a:graphic>
          </wp:inline>
        </w:drawing>
      </w:r>
    </w:p>
    <w:p w:rsidR="00857138" w:rsidRDefault="00857138" w:rsidP="00857138">
      <w:pPr>
        <w:pStyle w:val="af"/>
        <w:bidi w:val="0"/>
        <w:jc w:val="center"/>
      </w:pPr>
      <w:bookmarkStart w:id="45" w:name="_Toc378517754"/>
      <w:bookmarkStart w:id="46" w:name="_Toc378518925"/>
      <w:r>
        <w:t xml:space="preserve">Figure </w:t>
      </w:r>
      <w:r>
        <w:fldChar w:fldCharType="begin"/>
      </w:r>
      <w:r>
        <w:instrText xml:space="preserve"> SEQ Figure \* ARABIC </w:instrText>
      </w:r>
      <w:r>
        <w:fldChar w:fldCharType="separate"/>
      </w:r>
      <w:r w:rsidR="0000669E">
        <w:rPr>
          <w:noProof/>
        </w:rPr>
        <w:t>4</w:t>
      </w:r>
      <w:r>
        <w:fldChar w:fldCharType="end"/>
      </w:r>
      <w:r>
        <w:rPr>
          <w:noProof/>
        </w:rPr>
        <w:t>-Top data flow(3</w:t>
      </w:r>
      <w:r w:rsidRPr="00D708E9">
        <w:rPr>
          <w:noProof/>
        </w:rPr>
        <w:t>)</w:t>
      </w:r>
      <w:bookmarkEnd w:id="45"/>
      <w:bookmarkEnd w:id="46"/>
    </w:p>
    <w:p w:rsidR="00782F66" w:rsidRDefault="00782F66" w:rsidP="00857138">
      <w:pPr>
        <w:bidi w:val="0"/>
      </w:pPr>
      <w:r>
        <w:rPr>
          <w:noProof/>
        </w:rPr>
        <mc:AlternateContent>
          <mc:Choice Requires="wps">
            <w:drawing>
              <wp:anchor distT="0" distB="0" distL="114300" distR="114300" simplePos="0" relativeHeight="251721728" behindDoc="0" locked="0" layoutInCell="1" allowOverlap="1" wp14:anchorId="68CE439C" wp14:editId="4C04AA9D">
                <wp:simplePos x="0" y="0"/>
                <wp:positionH relativeFrom="column">
                  <wp:posOffset>2006600</wp:posOffset>
                </wp:positionH>
                <wp:positionV relativeFrom="paragraph">
                  <wp:posOffset>166370</wp:posOffset>
                </wp:positionV>
                <wp:extent cx="381000" cy="381000"/>
                <wp:effectExtent l="95250" t="19050" r="95250" b="57150"/>
                <wp:wrapNone/>
                <wp:docPr id="2069"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8pt;margin-top:13.1pt;width:30pt;height:30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" fillcolor="#c0504d [3205]" strokecolor="#f2f2f2 [3041]" strokeweight="3pt">
                <v:shadow on="t" color="#622423 [1605]" opacity=".5" offset="1pt"/>
                <v:textbox style="layout-flow:vertical-ideographic"/>
              </v:shape>
            </w:pict>
          </mc:Fallback>
        </mc:AlternateContent>
      </w:r>
    </w:p>
    <w:p w:rsidR="00782F66" w:rsidRDefault="00782F66" w:rsidP="00782F66">
      <w:pPr>
        <w:bidi w:val="0"/>
      </w:pPr>
    </w:p>
    <w:p w:rsidR="005801A3" w:rsidRDefault="005801A3" w:rsidP="005801A3">
      <w:pPr>
        <w:bidi w:val="0"/>
      </w:pPr>
    </w:p>
    <w:p w:rsidR="00CD1C41" w:rsidRDefault="00BC1884" w:rsidP="00CD1C41">
      <w:pPr>
        <w:bidi w:val="0"/>
      </w:pPr>
      <w:r>
        <w:rPr>
          <w:noProof/>
        </w:rPr>
        <w:lastRenderedPageBreak/>
        <w:drawing>
          <wp:inline distT="0" distB="0" distL="0" distR="0" wp14:anchorId="6A1214EF" wp14:editId="52BA151A">
            <wp:extent cx="3705308" cy="2083004"/>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08664" cy="2084891"/>
                    </a:xfrm>
                    <a:prstGeom prst="rect">
                      <a:avLst/>
                    </a:prstGeom>
                    <a:noFill/>
                  </pic:spPr>
                </pic:pic>
              </a:graphicData>
            </a:graphic>
          </wp:inline>
        </w:drawing>
      </w:r>
    </w:p>
    <w:p w:rsidR="00782F66" w:rsidRDefault="00857138" w:rsidP="00857138">
      <w:pPr>
        <w:pStyle w:val="af"/>
        <w:bidi w:val="0"/>
        <w:jc w:val="center"/>
      </w:pPr>
      <w:bookmarkStart w:id="47" w:name="_Toc378517755"/>
      <w:bookmarkStart w:id="48" w:name="_Toc378518926"/>
      <w:r>
        <w:t xml:space="preserve">Figure </w:t>
      </w:r>
      <w:r>
        <w:fldChar w:fldCharType="begin"/>
      </w:r>
      <w:r>
        <w:instrText xml:space="preserve"> SEQ Figure \* ARABIC </w:instrText>
      </w:r>
      <w:r>
        <w:fldChar w:fldCharType="separate"/>
      </w:r>
      <w:r w:rsidR="0000669E">
        <w:rPr>
          <w:noProof/>
        </w:rPr>
        <w:t>5</w:t>
      </w:r>
      <w:r>
        <w:fldChar w:fldCharType="end"/>
      </w:r>
      <w:r>
        <w:rPr>
          <w:noProof/>
        </w:rPr>
        <w:t xml:space="preserve">- </w:t>
      </w:r>
      <w:r w:rsidRPr="0039288C">
        <w:rPr>
          <w:noProof/>
        </w:rPr>
        <w:t>Top data flow(</w:t>
      </w:r>
      <w:r>
        <w:rPr>
          <w:noProof/>
        </w:rPr>
        <w:t>4</w:t>
      </w:r>
      <w:r w:rsidRPr="0039288C">
        <w:rPr>
          <w:noProof/>
        </w:rPr>
        <w:t>)</w:t>
      </w:r>
      <w:bookmarkEnd w:id="47"/>
      <w:bookmarkEnd w:id="48"/>
    </w:p>
    <w:p w:rsidR="00782F66" w:rsidRDefault="00782F66" w:rsidP="00782F66">
      <w:pPr>
        <w:bidi w:val="0"/>
      </w:pPr>
    </w:p>
    <w:p w:rsidR="0046574E" w:rsidRDefault="00823698" w:rsidP="0046574E">
      <w:pPr>
        <w:pStyle w:val="1"/>
        <w:bidi w:val="0"/>
        <w:rPr>
          <w:rStyle w:val="ac"/>
        </w:rPr>
      </w:pPr>
      <w:bookmarkStart w:id="49" w:name="_Toc370059072"/>
      <w:bookmarkStart w:id="50" w:name="_Toc370059225"/>
      <w:bookmarkStart w:id="51" w:name="_Toc370066510"/>
      <w:bookmarkStart w:id="52" w:name="_Toc378517541"/>
      <w:bookmarkStart w:id="53" w:name="_Toc378517659"/>
      <w:bookmarkStart w:id="54" w:name="_Toc378518499"/>
      <w:bookmarkStart w:id="55" w:name="_Toc378518870"/>
      <w:r>
        <w:rPr>
          <w:b w:val="0"/>
          <w:bCs w:val="0"/>
          <w:i/>
          <w:iCs/>
          <w:noProof/>
          <w:color w:val="4F81BD" w:themeColor="accent1"/>
        </w:rPr>
        <w:drawing>
          <wp:inline distT="0" distB="0" distL="0" distR="0" wp14:anchorId="47C85F16" wp14:editId="6CF4A442">
            <wp:extent cx="4102873" cy="3077155"/>
            <wp:effectExtent l="0" t="0" r="0" b="9525"/>
            <wp:docPr id="3138" name="תמונה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06691" cy="3080018"/>
                    </a:xfrm>
                    <a:prstGeom prst="rect">
                      <a:avLst/>
                    </a:prstGeom>
                    <a:noFill/>
                  </pic:spPr>
                </pic:pic>
              </a:graphicData>
            </a:graphic>
          </wp:inline>
        </w:drawing>
      </w:r>
      <w:bookmarkEnd w:id="49"/>
      <w:bookmarkEnd w:id="50"/>
      <w:bookmarkEnd w:id="51"/>
      <w:bookmarkEnd w:id="52"/>
      <w:bookmarkEnd w:id="53"/>
      <w:bookmarkEnd w:id="54"/>
      <w:bookmarkEnd w:id="55"/>
    </w:p>
    <w:p w:rsidR="00BA5F95" w:rsidRDefault="00BA5F95" w:rsidP="00F92F0F">
      <w:pPr>
        <w:pStyle w:val="af"/>
        <w:bidi w:val="0"/>
        <w:jc w:val="center"/>
      </w:pPr>
      <w:bookmarkStart w:id="56" w:name="_Toc378517756"/>
      <w:bookmarkStart w:id="57" w:name="_Toc378518927"/>
      <w:r>
        <w:t xml:space="preserve">Figure </w:t>
      </w:r>
      <w:r>
        <w:fldChar w:fldCharType="begin"/>
      </w:r>
      <w:r>
        <w:instrText xml:space="preserve"> SEQ Figure \* ARABIC </w:instrText>
      </w:r>
      <w:r>
        <w:fldChar w:fldCharType="separate"/>
      </w:r>
      <w:r w:rsidR="0000669E">
        <w:rPr>
          <w:noProof/>
        </w:rPr>
        <w:t>6</w:t>
      </w:r>
      <w:r>
        <w:fldChar w:fldCharType="end"/>
      </w:r>
      <w:r>
        <w:rPr>
          <w:noProof/>
        </w:rPr>
        <w:t>-Core data flow (5)</w:t>
      </w:r>
      <w:bookmarkEnd w:id="56"/>
      <w:bookmarkEnd w:id="57"/>
    </w:p>
    <w:p w:rsidR="00893858" w:rsidRDefault="00B22FB8" w:rsidP="00BA5F95">
      <w:pPr>
        <w:pStyle w:val="af"/>
        <w:keepNext/>
        <w:bidi w:val="0"/>
      </w:pPr>
      <w:r>
        <w:rPr>
          <w:noProof/>
        </w:rPr>
        <mc:AlternateContent>
          <mc:Choice Requires="wps">
            <w:drawing>
              <wp:anchor distT="0" distB="0" distL="114300" distR="114300" simplePos="0" relativeHeight="251660288" behindDoc="0" locked="0" layoutInCell="1" allowOverlap="1" wp14:anchorId="004E6CF2" wp14:editId="5BB621DB">
                <wp:simplePos x="0" y="0"/>
                <wp:positionH relativeFrom="column">
                  <wp:posOffset>1876425</wp:posOffset>
                </wp:positionH>
                <wp:positionV relativeFrom="paragraph">
                  <wp:posOffset>69215</wp:posOffset>
                </wp:positionV>
                <wp:extent cx="381000" cy="381000"/>
                <wp:effectExtent l="95250" t="19050" r="95250" b="57150"/>
                <wp:wrapNone/>
                <wp:docPr id="3158"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8" o:spid="_x0000_s1026" type="#_x0000_t67" style="position:absolute;left:0;text-align:left;margin-left:147.75pt;margin-top:5.45pt;width:30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" fillcolor="#c0504d [3205]" strokecolor="#f2f2f2 [3041]" strokeweight="3pt">
                <v:shadow on="t" color="#622423 [1605]" opacity=".5" offset="1pt"/>
                <v:textbox style="layout-flow:vertical-ideographic"/>
              </v:shape>
            </w:pict>
          </mc:Fallback>
        </mc:AlternateContent>
      </w:r>
    </w:p>
    <w:p w:rsidR="005801A3" w:rsidRDefault="005801A3" w:rsidP="00893858">
      <w:pPr>
        <w:bidi w:val="0"/>
      </w:pPr>
    </w:p>
    <w:p w:rsidR="00D975B3" w:rsidRDefault="00D975B3" w:rsidP="005801A3">
      <w:pPr>
        <w:bidi w:val="0"/>
      </w:pPr>
      <w:r w:rsidRPr="00D975B3">
        <w:rPr>
          <w:noProof/>
        </w:rPr>
        <w:lastRenderedPageBreak/>
        <w:drawing>
          <wp:inline distT="0" distB="0" distL="0" distR="0" wp14:anchorId="753DB343" wp14:editId="5B12FE5C">
            <wp:extent cx="3949698" cy="2962275"/>
            <wp:effectExtent l="0" t="0" r="0" b="0"/>
            <wp:docPr id="3139" name="תמונה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959326" cy="2969496"/>
                    </a:xfrm>
                    <a:prstGeom prst="rect">
                      <a:avLst/>
                    </a:prstGeom>
                  </pic:spPr>
                </pic:pic>
              </a:graphicData>
            </a:graphic>
          </wp:inline>
        </w:drawing>
      </w:r>
    </w:p>
    <w:p w:rsidR="00F92F0F" w:rsidRDefault="00F92F0F" w:rsidP="00F92F0F">
      <w:pPr>
        <w:pStyle w:val="af"/>
        <w:bidi w:val="0"/>
        <w:jc w:val="center"/>
      </w:pPr>
      <w:bookmarkStart w:id="58" w:name="_Toc378517757"/>
      <w:bookmarkStart w:id="59" w:name="_Toc378518928"/>
      <w:r>
        <w:t xml:space="preserve">Figure </w:t>
      </w:r>
      <w:r>
        <w:fldChar w:fldCharType="begin"/>
      </w:r>
      <w:r>
        <w:instrText xml:space="preserve"> SEQ Figure \* ARABIC </w:instrText>
      </w:r>
      <w:r>
        <w:fldChar w:fldCharType="separate"/>
      </w:r>
      <w:r w:rsidR="0000669E">
        <w:rPr>
          <w:noProof/>
        </w:rPr>
        <w:t>7</w:t>
      </w:r>
      <w:r>
        <w:fldChar w:fldCharType="end"/>
      </w:r>
      <w:r>
        <w:rPr>
          <w:noProof/>
        </w:rPr>
        <w:t xml:space="preserve">- </w:t>
      </w:r>
      <w:r w:rsidRPr="00D26839">
        <w:rPr>
          <w:noProof/>
        </w:rPr>
        <w:t>Core data flow (</w:t>
      </w:r>
      <w:r w:rsidR="00AC27F6">
        <w:rPr>
          <w:noProof/>
        </w:rPr>
        <w:t>6</w:t>
      </w:r>
      <w:r w:rsidRPr="00D26839">
        <w:rPr>
          <w:noProof/>
        </w:rPr>
        <w:t>)</w:t>
      </w:r>
      <w:bookmarkEnd w:id="58"/>
      <w:bookmarkEnd w:id="59"/>
    </w:p>
    <w:p w:rsidR="00F92F0F" w:rsidRPr="00F92F0F" w:rsidRDefault="005801A3" w:rsidP="00F92F0F">
      <w:pPr>
        <w:bidi w:val="0"/>
      </w:pPr>
      <w:r>
        <w:rPr>
          <w:noProof/>
        </w:rPr>
        <mc:AlternateContent>
          <mc:Choice Requires="wps">
            <w:drawing>
              <wp:anchor distT="0" distB="0" distL="114300" distR="114300" simplePos="0" relativeHeight="251661312" behindDoc="0" locked="0" layoutInCell="1" allowOverlap="1" wp14:anchorId="02B4F45B" wp14:editId="730EEDDE">
                <wp:simplePos x="0" y="0"/>
                <wp:positionH relativeFrom="column">
                  <wp:posOffset>1933575</wp:posOffset>
                </wp:positionH>
                <wp:positionV relativeFrom="paragraph">
                  <wp:posOffset>38100</wp:posOffset>
                </wp:positionV>
                <wp:extent cx="381000" cy="381000"/>
                <wp:effectExtent l="95250" t="19050" r="95250" b="57150"/>
                <wp:wrapNone/>
                <wp:docPr id="3157"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9" o:spid="_x0000_s1026" type="#_x0000_t67" style="position:absolute;left:0;text-align:left;margin-left:152.25pt;margin-top:3pt;width:30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" fillcolor="#c0504d [3205]" strokecolor="#f2f2f2 [3041]" strokeweight="3pt">
                <v:shadow on="t" color="#622423 [1605]" opacity=".5" offset="1pt"/>
                <v:textbox style="layout-flow:vertical-ideographic"/>
              </v:shape>
            </w:pict>
          </mc:Fallback>
        </mc:AlternateContent>
      </w:r>
    </w:p>
    <w:p w:rsidR="00F92F0F" w:rsidRDefault="00F92F0F" w:rsidP="00F92F0F">
      <w:pPr>
        <w:pStyle w:val="af"/>
        <w:bidi w:val="0"/>
        <w:jc w:val="center"/>
      </w:pPr>
    </w:p>
    <w:p w:rsidR="00893858" w:rsidRDefault="00692AAD" w:rsidP="00692AAD">
      <w:pPr>
        <w:bidi w:val="0"/>
      </w:pPr>
      <w:r w:rsidRPr="005B5D09">
        <w:rPr>
          <w:noProof/>
        </w:rPr>
        <w:drawing>
          <wp:inline distT="0" distB="0" distL="0" distR="0" wp14:anchorId="1EC8614D" wp14:editId="084996ED">
            <wp:extent cx="4076700" cy="3057525"/>
            <wp:effectExtent l="0" t="0" r="0" b="9525"/>
            <wp:docPr id="3140" name="תמונה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4076700" cy="3057525"/>
                    </a:xfrm>
                    <a:prstGeom prst="rect">
                      <a:avLst/>
                    </a:prstGeom>
                  </pic:spPr>
                </pic:pic>
              </a:graphicData>
            </a:graphic>
          </wp:inline>
        </w:drawing>
      </w:r>
    </w:p>
    <w:p w:rsidR="00D03FEF" w:rsidRDefault="005801A3" w:rsidP="00D03FEF">
      <w:pPr>
        <w:pStyle w:val="af"/>
        <w:bidi w:val="0"/>
        <w:jc w:val="center"/>
      </w:pPr>
      <w:bookmarkStart w:id="60" w:name="_Toc370062609"/>
      <w:bookmarkStart w:id="61" w:name="_Toc370063028"/>
      <w:bookmarkStart w:id="62" w:name="_Toc370063422"/>
      <w:bookmarkStart w:id="63" w:name="_Toc370066372"/>
      <w:bookmarkStart w:id="64" w:name="_Toc378517758"/>
      <w:bookmarkStart w:id="65" w:name="_Toc378518929"/>
      <w:r>
        <w:rPr>
          <w:noProof/>
        </w:rPr>
        <mc:AlternateContent>
          <mc:Choice Requires="wps">
            <w:drawing>
              <wp:anchor distT="0" distB="0" distL="114300" distR="114300" simplePos="0" relativeHeight="251662336" behindDoc="0" locked="0" layoutInCell="1" allowOverlap="1" wp14:anchorId="0A2FAE4F" wp14:editId="623EC69E">
                <wp:simplePos x="0" y="0"/>
                <wp:positionH relativeFrom="column">
                  <wp:posOffset>1962150</wp:posOffset>
                </wp:positionH>
                <wp:positionV relativeFrom="paragraph">
                  <wp:posOffset>252095</wp:posOffset>
                </wp:positionV>
                <wp:extent cx="381000" cy="381000"/>
                <wp:effectExtent l="95250" t="19050" r="95250" b="57150"/>
                <wp:wrapNone/>
                <wp:docPr id="3156"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0" o:spid="_x0000_s1026" type="#_x0000_t67" style="position:absolute;left:0;text-align:left;margin-left:154.5pt;margin-top:19.85pt;width:30pt;height:3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" fillcolor="#c0504d [3205]" strokecolor="#f2f2f2 [3041]" strokeweight="3pt">
                <v:shadow on="t" color="#622423 [1605]" opacity=".5" offset="1pt"/>
                <v:textbox style="layout-flow:vertical-ideographic"/>
              </v:shape>
            </w:pict>
          </mc:Fallback>
        </mc:AlternateContent>
      </w:r>
      <w:r w:rsidR="00D03FEF">
        <w:t xml:space="preserve">Figure </w:t>
      </w:r>
      <w:r w:rsidR="00D03FEF">
        <w:fldChar w:fldCharType="begin"/>
      </w:r>
      <w:r w:rsidR="00D03FEF">
        <w:instrText xml:space="preserve"> SEQ Figure \* ARABIC </w:instrText>
      </w:r>
      <w:r w:rsidR="00D03FEF">
        <w:fldChar w:fldCharType="separate"/>
      </w:r>
      <w:r w:rsidR="0000669E">
        <w:rPr>
          <w:noProof/>
        </w:rPr>
        <w:t>8</w:t>
      </w:r>
      <w:r w:rsidR="00D03FEF">
        <w:fldChar w:fldCharType="end"/>
      </w:r>
      <w:r w:rsidR="00D03FEF">
        <w:rPr>
          <w:noProof/>
        </w:rPr>
        <w:t xml:space="preserve">- </w:t>
      </w:r>
      <w:r w:rsidR="00D03FEF" w:rsidRPr="00E259B8">
        <w:rPr>
          <w:noProof/>
        </w:rPr>
        <w:t>Core data flow (</w:t>
      </w:r>
      <w:r w:rsidR="00D03FEF">
        <w:rPr>
          <w:noProof/>
        </w:rPr>
        <w:t>7</w:t>
      </w:r>
      <w:r w:rsidR="00D03FEF" w:rsidRPr="00E259B8">
        <w:rPr>
          <w:noProof/>
        </w:rPr>
        <w:t>)</w:t>
      </w:r>
      <w:bookmarkEnd w:id="64"/>
      <w:bookmarkEnd w:id="65"/>
    </w:p>
    <w:p w:rsidR="00D03FEF" w:rsidRDefault="00D03FEF" w:rsidP="00D03FEF">
      <w:pPr>
        <w:pStyle w:val="af"/>
        <w:bidi w:val="0"/>
        <w:jc w:val="center"/>
      </w:pPr>
    </w:p>
    <w:bookmarkEnd w:id="60"/>
    <w:bookmarkEnd w:id="61"/>
    <w:bookmarkEnd w:id="62"/>
    <w:bookmarkEnd w:id="63"/>
    <w:p w:rsidR="00893858" w:rsidRDefault="00893858" w:rsidP="00D03FEF">
      <w:pPr>
        <w:pStyle w:val="af"/>
        <w:bidi w:val="0"/>
        <w:jc w:val="center"/>
      </w:pPr>
    </w:p>
    <w:p w:rsidR="00DF29E7" w:rsidRDefault="00CD271B" w:rsidP="00893858">
      <w:pPr>
        <w:bidi w:val="0"/>
      </w:pPr>
      <w:r>
        <w:rPr>
          <w:noProof/>
        </w:rPr>
        <w:lastRenderedPageBreak/>
        <w:drawing>
          <wp:inline distT="0" distB="0" distL="0" distR="0" wp14:anchorId="1D5684E6" wp14:editId="1B353BCE">
            <wp:extent cx="4572635" cy="3429635"/>
            <wp:effectExtent l="0" t="0" r="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635" cy="3429635"/>
                    </a:xfrm>
                    <a:prstGeom prst="rect">
                      <a:avLst/>
                    </a:prstGeom>
                    <a:noFill/>
                  </pic:spPr>
                </pic:pic>
              </a:graphicData>
            </a:graphic>
          </wp:inline>
        </w:drawing>
      </w:r>
    </w:p>
    <w:p w:rsidR="00D975B3" w:rsidRDefault="00DF29E7" w:rsidP="005801A3">
      <w:pPr>
        <w:pStyle w:val="af"/>
        <w:bidi w:val="0"/>
        <w:jc w:val="center"/>
      </w:pPr>
      <w:bookmarkStart w:id="66" w:name="_Toc378517759"/>
      <w:bookmarkStart w:id="67" w:name="_Toc378518930"/>
      <w:r>
        <w:t xml:space="preserve">Figure </w:t>
      </w:r>
      <w:r>
        <w:fldChar w:fldCharType="begin"/>
      </w:r>
      <w:r>
        <w:instrText xml:space="preserve"> SEQ Figure \* ARABIC </w:instrText>
      </w:r>
      <w:r>
        <w:fldChar w:fldCharType="separate"/>
      </w:r>
      <w:r w:rsidR="0000669E">
        <w:rPr>
          <w:noProof/>
        </w:rPr>
        <w:t>9</w:t>
      </w:r>
      <w:r>
        <w:fldChar w:fldCharType="end"/>
      </w:r>
      <w:r>
        <w:rPr>
          <w:noProof/>
        </w:rPr>
        <w:t xml:space="preserve">- </w:t>
      </w:r>
      <w:r w:rsidRPr="00BD6689">
        <w:rPr>
          <w:noProof/>
        </w:rPr>
        <w:t>Core data flow (</w:t>
      </w:r>
      <w:r>
        <w:rPr>
          <w:noProof/>
        </w:rPr>
        <w:t>8</w:t>
      </w:r>
      <w:r w:rsidRPr="00BD6689">
        <w:rPr>
          <w:noProof/>
        </w:rPr>
        <w:t>)</w:t>
      </w:r>
      <w:bookmarkEnd w:id="66"/>
      <w:bookmarkEnd w:id="67"/>
    </w:p>
    <w:p w:rsidR="005801A3" w:rsidRDefault="005801A3" w:rsidP="005801A3">
      <w:pPr>
        <w:bidi w:val="0"/>
      </w:pPr>
      <w:r>
        <w:rPr>
          <w:noProof/>
        </w:rPr>
        <mc:AlternateContent>
          <mc:Choice Requires="wps">
            <w:drawing>
              <wp:anchor distT="0" distB="0" distL="114300" distR="114300" simplePos="0" relativeHeight="251663360" behindDoc="0" locked="0" layoutInCell="1" allowOverlap="1" wp14:anchorId="644415EA" wp14:editId="2309A82C">
                <wp:simplePos x="0" y="0"/>
                <wp:positionH relativeFrom="column">
                  <wp:posOffset>2088515</wp:posOffset>
                </wp:positionH>
                <wp:positionV relativeFrom="paragraph">
                  <wp:posOffset>264160</wp:posOffset>
                </wp:positionV>
                <wp:extent cx="381000" cy="381000"/>
                <wp:effectExtent l="95250" t="19050" r="95250" b="57150"/>
                <wp:wrapNone/>
                <wp:docPr id="3155"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64.45pt;margin-top:20.8pt;width:30pt;height:3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" fillcolor="#c0504d [3205]" strokecolor="#f2f2f2 [3041]" strokeweight="3pt">
                <v:shadow on="t" color="#622423 [1605]" opacity=".5" offset="1pt"/>
                <v:textbox style="layout-flow:vertical-ideographic"/>
              </v:shape>
            </w:pict>
          </mc:Fallback>
        </mc:AlternateContent>
      </w:r>
    </w:p>
    <w:p w:rsidR="005801A3" w:rsidRPr="005801A3" w:rsidRDefault="005801A3" w:rsidP="005801A3">
      <w:pPr>
        <w:bidi w:val="0"/>
      </w:pPr>
    </w:p>
    <w:p w:rsidR="00CD271B" w:rsidRDefault="00CD271B" w:rsidP="00CD271B">
      <w:pPr>
        <w:bidi w:val="0"/>
      </w:pPr>
      <w:r>
        <w:rPr>
          <w:noProof/>
        </w:rPr>
        <w:drawing>
          <wp:inline distT="0" distB="0" distL="0" distR="0" wp14:anchorId="4485649E" wp14:editId="4C71E9EC">
            <wp:extent cx="4572635" cy="3429635"/>
            <wp:effectExtent l="0" t="0" r="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635" cy="3429635"/>
                    </a:xfrm>
                    <a:prstGeom prst="rect">
                      <a:avLst/>
                    </a:prstGeom>
                    <a:noFill/>
                  </pic:spPr>
                </pic:pic>
              </a:graphicData>
            </a:graphic>
          </wp:inline>
        </w:drawing>
      </w:r>
    </w:p>
    <w:p w:rsidR="005801A3" w:rsidRDefault="005801A3" w:rsidP="005801A3">
      <w:pPr>
        <w:pStyle w:val="af"/>
        <w:bidi w:val="0"/>
        <w:jc w:val="center"/>
      </w:pPr>
      <w:bookmarkStart w:id="68" w:name="_Toc378517760"/>
      <w:bookmarkStart w:id="69" w:name="_Toc378518931"/>
      <w:r>
        <w:t xml:space="preserve">Figure </w:t>
      </w:r>
      <w:r>
        <w:fldChar w:fldCharType="begin"/>
      </w:r>
      <w:r>
        <w:instrText xml:space="preserve"> SEQ Figure \* ARABIC </w:instrText>
      </w:r>
      <w:r>
        <w:fldChar w:fldCharType="separate"/>
      </w:r>
      <w:r w:rsidR="0000669E">
        <w:rPr>
          <w:noProof/>
        </w:rPr>
        <w:t>10</w:t>
      </w:r>
      <w:r>
        <w:fldChar w:fldCharType="end"/>
      </w:r>
      <w:r>
        <w:rPr>
          <w:noProof/>
        </w:rPr>
        <w:t xml:space="preserve">- </w:t>
      </w:r>
      <w:r w:rsidRPr="004920A0">
        <w:rPr>
          <w:noProof/>
        </w:rPr>
        <w:t>Core data flow (</w:t>
      </w:r>
      <w:r>
        <w:rPr>
          <w:noProof/>
        </w:rPr>
        <w:t>9</w:t>
      </w:r>
      <w:r w:rsidRPr="004920A0">
        <w:rPr>
          <w:noProof/>
        </w:rPr>
        <w:t>)</w:t>
      </w:r>
      <w:bookmarkEnd w:id="68"/>
      <w:bookmarkEnd w:id="69"/>
    </w:p>
    <w:p w:rsidR="005801A3" w:rsidRDefault="005801A3" w:rsidP="005801A3">
      <w:pPr>
        <w:bidi w:val="0"/>
      </w:pPr>
      <w:r>
        <w:rPr>
          <w:noProof/>
        </w:rPr>
        <mc:AlternateContent>
          <mc:Choice Requires="wps">
            <w:drawing>
              <wp:anchor distT="0" distB="0" distL="114300" distR="114300" simplePos="0" relativeHeight="251725824" behindDoc="0" locked="0" layoutInCell="1" allowOverlap="1" wp14:anchorId="4927EB7C" wp14:editId="1B81CB57">
                <wp:simplePos x="0" y="0"/>
                <wp:positionH relativeFrom="column">
                  <wp:posOffset>2021840</wp:posOffset>
                </wp:positionH>
                <wp:positionV relativeFrom="paragraph">
                  <wp:posOffset>102235</wp:posOffset>
                </wp:positionV>
                <wp:extent cx="381000" cy="381000"/>
                <wp:effectExtent l="95250" t="19050" r="95250" b="57150"/>
                <wp:wrapNone/>
                <wp:docPr id="2049"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9.2pt;margin-top:8.05pt;width:30pt;height:30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" fillcolor="#c0504d [3205]" strokecolor="#f2f2f2 [3041]" strokeweight="3pt">
                <v:shadow on="t" color="#622423 [1605]" opacity=".5" offset="1pt"/>
                <v:textbox style="layout-flow:vertical-ideographic"/>
              </v:shape>
            </w:pict>
          </mc:Fallback>
        </mc:AlternateContent>
      </w:r>
    </w:p>
    <w:p w:rsidR="005801A3" w:rsidRDefault="005801A3" w:rsidP="005801A3">
      <w:pPr>
        <w:bidi w:val="0"/>
      </w:pPr>
    </w:p>
    <w:p w:rsidR="00CD271B" w:rsidRDefault="00CD271B" w:rsidP="005801A3">
      <w:pPr>
        <w:bidi w:val="0"/>
      </w:pPr>
      <w:r>
        <w:rPr>
          <w:noProof/>
        </w:rPr>
        <w:lastRenderedPageBreak/>
        <w:drawing>
          <wp:inline distT="0" distB="0" distL="0" distR="0" wp14:anchorId="5D629388" wp14:editId="29C2BAD3">
            <wp:extent cx="4572635" cy="3429635"/>
            <wp:effectExtent l="0" t="0" r="0" b="0"/>
            <wp:docPr id="2054" name="תמונה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635" cy="3429635"/>
                    </a:xfrm>
                    <a:prstGeom prst="rect">
                      <a:avLst/>
                    </a:prstGeom>
                    <a:noFill/>
                  </pic:spPr>
                </pic:pic>
              </a:graphicData>
            </a:graphic>
          </wp:inline>
        </w:drawing>
      </w:r>
    </w:p>
    <w:p w:rsidR="00CD271B" w:rsidRDefault="005801A3" w:rsidP="005801A3">
      <w:pPr>
        <w:pStyle w:val="af"/>
        <w:bidi w:val="0"/>
        <w:jc w:val="center"/>
      </w:pPr>
      <w:bookmarkStart w:id="70" w:name="_Toc378517761"/>
      <w:bookmarkStart w:id="71" w:name="_Toc378518932"/>
      <w:r>
        <w:t xml:space="preserve">Figure </w:t>
      </w:r>
      <w:r>
        <w:fldChar w:fldCharType="begin"/>
      </w:r>
      <w:r>
        <w:instrText xml:space="preserve"> SEQ Figure \* ARABIC </w:instrText>
      </w:r>
      <w:r>
        <w:fldChar w:fldCharType="separate"/>
      </w:r>
      <w:r w:rsidR="0000669E">
        <w:rPr>
          <w:noProof/>
        </w:rPr>
        <w:t>11</w:t>
      </w:r>
      <w:r>
        <w:fldChar w:fldCharType="end"/>
      </w:r>
      <w:r>
        <w:rPr>
          <w:noProof/>
        </w:rPr>
        <w:t xml:space="preserve">- </w:t>
      </w:r>
      <w:r w:rsidRPr="0060568A">
        <w:rPr>
          <w:noProof/>
        </w:rPr>
        <w:t>Core data flow (</w:t>
      </w:r>
      <w:r>
        <w:rPr>
          <w:noProof/>
        </w:rPr>
        <w:t>10</w:t>
      </w:r>
      <w:r w:rsidRPr="0060568A">
        <w:rPr>
          <w:noProof/>
        </w:rPr>
        <w:t>)</w:t>
      </w:r>
      <w:bookmarkEnd w:id="70"/>
      <w:bookmarkEnd w:id="71"/>
    </w:p>
    <w:p w:rsidR="00CD271B" w:rsidRDefault="005801A3" w:rsidP="00CD271B">
      <w:pPr>
        <w:bidi w:val="0"/>
      </w:pPr>
      <w:r>
        <w:rPr>
          <w:noProof/>
        </w:rPr>
        <mc:AlternateContent>
          <mc:Choice Requires="wps">
            <w:drawing>
              <wp:anchor distT="0" distB="0" distL="114300" distR="114300" simplePos="0" relativeHeight="251727872" behindDoc="0" locked="0" layoutInCell="1" allowOverlap="1" wp14:anchorId="2E85F224" wp14:editId="63A71F79">
                <wp:simplePos x="0" y="0"/>
                <wp:positionH relativeFrom="column">
                  <wp:posOffset>2031365</wp:posOffset>
                </wp:positionH>
                <wp:positionV relativeFrom="paragraph">
                  <wp:posOffset>158115</wp:posOffset>
                </wp:positionV>
                <wp:extent cx="381000" cy="381000"/>
                <wp:effectExtent l="95250" t="19050" r="95250" b="57150"/>
                <wp:wrapNone/>
                <wp:docPr id="2056"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9.95pt;margin-top:12.45pt;width:30pt;height:30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" fillcolor="#c0504d [3205]" strokecolor="#f2f2f2 [3041]" strokeweight="3pt">
                <v:shadow on="t" color="#622423 [1605]" opacity=".5" offset="1pt"/>
                <v:textbox style="layout-flow:vertical-ideographic"/>
              </v:shape>
            </w:pict>
          </mc:Fallback>
        </mc:AlternateContent>
      </w:r>
    </w:p>
    <w:p w:rsidR="00CD271B" w:rsidRPr="00CD271B" w:rsidRDefault="00CD271B" w:rsidP="00CD271B">
      <w:pPr>
        <w:bidi w:val="0"/>
      </w:pPr>
    </w:p>
    <w:p w:rsidR="005B5D09" w:rsidRPr="00D975B3" w:rsidRDefault="00D55B79" w:rsidP="00D55B79">
      <w:pPr>
        <w:bidi w:val="0"/>
      </w:pPr>
      <w:r w:rsidRPr="00D55B79">
        <w:rPr>
          <w:noProof/>
        </w:rPr>
        <w:drawing>
          <wp:inline distT="0" distB="0" distL="0" distR="0" wp14:anchorId="1D6F6157" wp14:editId="54F60E29">
            <wp:extent cx="4086225" cy="3064669"/>
            <wp:effectExtent l="0" t="0" r="0" b="2540"/>
            <wp:docPr id="3143" name="תמונה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086225" cy="3064669"/>
                    </a:xfrm>
                    <a:prstGeom prst="rect">
                      <a:avLst/>
                    </a:prstGeom>
                  </pic:spPr>
                </pic:pic>
              </a:graphicData>
            </a:graphic>
          </wp:inline>
        </w:drawing>
      </w:r>
    </w:p>
    <w:p w:rsidR="00F4326C" w:rsidRDefault="005801A3" w:rsidP="005801A3">
      <w:pPr>
        <w:pStyle w:val="af"/>
        <w:bidi w:val="0"/>
        <w:jc w:val="center"/>
      </w:pPr>
      <w:bookmarkStart w:id="72" w:name="_Toc378517762"/>
      <w:bookmarkStart w:id="73" w:name="_Toc378518933"/>
      <w:r>
        <w:t xml:space="preserve">Figure </w:t>
      </w:r>
      <w:r>
        <w:fldChar w:fldCharType="begin"/>
      </w:r>
      <w:r>
        <w:instrText xml:space="preserve"> SEQ Figure \* ARABIC </w:instrText>
      </w:r>
      <w:r>
        <w:fldChar w:fldCharType="separate"/>
      </w:r>
      <w:r w:rsidR="0000669E">
        <w:rPr>
          <w:noProof/>
        </w:rPr>
        <w:t>12</w:t>
      </w:r>
      <w:r>
        <w:fldChar w:fldCharType="end"/>
      </w:r>
      <w:r>
        <w:rPr>
          <w:noProof/>
        </w:rPr>
        <w:t xml:space="preserve">- </w:t>
      </w:r>
      <w:r w:rsidRPr="00E2269D">
        <w:rPr>
          <w:noProof/>
        </w:rPr>
        <w:t>Core data flow (</w:t>
      </w:r>
      <w:r>
        <w:rPr>
          <w:noProof/>
        </w:rPr>
        <w:t>11</w:t>
      </w:r>
      <w:r w:rsidRPr="00E2269D">
        <w:rPr>
          <w:noProof/>
        </w:rPr>
        <w:t>)</w:t>
      </w:r>
      <w:bookmarkEnd w:id="72"/>
      <w:bookmarkEnd w:id="73"/>
    </w:p>
    <w:p w:rsidR="00F4326C" w:rsidRDefault="00F4326C" w:rsidP="00F4326C">
      <w:pPr>
        <w:bidi w:val="0"/>
      </w:pPr>
    </w:p>
    <w:p w:rsidR="00F4326C" w:rsidRDefault="00F4326C" w:rsidP="00F4326C">
      <w:pPr>
        <w:bidi w:val="0"/>
      </w:pPr>
    </w:p>
    <w:p w:rsidR="0071704F" w:rsidRPr="004E6B64" w:rsidRDefault="004E6B64" w:rsidP="00C10562">
      <w:pPr>
        <w:pStyle w:val="1"/>
        <w:bidi w:val="0"/>
        <w:rPr>
          <w:rStyle w:val="ac"/>
          <w:b/>
          <w:bCs/>
          <w:i w:val="0"/>
          <w:iCs w:val="0"/>
          <w:color w:val="365F91" w:themeColor="accent1" w:themeShade="BF"/>
          <w:rtl/>
        </w:rPr>
      </w:pPr>
      <w:bookmarkStart w:id="74" w:name="_Toc370059073"/>
      <w:bookmarkStart w:id="75" w:name="_Toc370059226"/>
      <w:bookmarkStart w:id="76" w:name="_Toc370066511"/>
      <w:bookmarkStart w:id="77" w:name="_Toc378518871"/>
      <w:r w:rsidRPr="004E6B64">
        <w:rPr>
          <w:rStyle w:val="ac"/>
          <w:b/>
          <w:bCs/>
          <w:i w:val="0"/>
          <w:iCs w:val="0"/>
          <w:color w:val="365F91" w:themeColor="accent1" w:themeShade="BF"/>
        </w:rPr>
        <w:lastRenderedPageBreak/>
        <w:t>3</w:t>
      </w:r>
      <w:r w:rsidRPr="004E6B64">
        <w:rPr>
          <w:rStyle w:val="ac"/>
          <w:b/>
          <w:bCs/>
          <w:i w:val="0"/>
          <w:iCs w:val="0"/>
          <w:color w:val="365F91" w:themeColor="accent1" w:themeShade="BF"/>
        </w:rPr>
        <w:tab/>
      </w:r>
      <w:r w:rsidR="00C10562">
        <w:rPr>
          <w:rStyle w:val="ac"/>
          <w:b/>
          <w:bCs/>
          <w:i w:val="0"/>
          <w:iCs w:val="0"/>
          <w:color w:val="365F91" w:themeColor="accent1" w:themeShade="BF"/>
        </w:rPr>
        <w:t>MICRO ARCHITECTURE</w:t>
      </w:r>
      <w:bookmarkEnd w:id="74"/>
      <w:bookmarkEnd w:id="75"/>
      <w:bookmarkEnd w:id="76"/>
      <w:bookmarkEnd w:id="77"/>
    </w:p>
    <w:p w:rsidR="0071704F" w:rsidRPr="004E6B64" w:rsidRDefault="004E6B64" w:rsidP="00655040">
      <w:pPr>
        <w:pStyle w:val="2"/>
        <w:bidi w:val="0"/>
      </w:pPr>
      <w:bookmarkStart w:id="78" w:name="_Toc370059074"/>
      <w:bookmarkStart w:id="79" w:name="_Toc370059227"/>
      <w:bookmarkStart w:id="80" w:name="_Toc370066512"/>
      <w:bookmarkStart w:id="81" w:name="_Toc378518872"/>
      <w:r w:rsidRPr="004E6B64">
        <w:t>3.1</w:t>
      </w:r>
      <w:r w:rsidRPr="004E6B64">
        <w:tab/>
      </w:r>
      <w:r w:rsidR="0071704F" w:rsidRPr="004E6B64">
        <w:t>R</w:t>
      </w:r>
      <w:r w:rsidR="00655040">
        <w:t>egisters</w:t>
      </w:r>
      <w:r w:rsidR="0071704F" w:rsidRPr="004E6B64">
        <w:t xml:space="preserve"> U</w:t>
      </w:r>
      <w:bookmarkEnd w:id="78"/>
      <w:bookmarkEnd w:id="79"/>
      <w:bookmarkEnd w:id="80"/>
      <w:r w:rsidR="00655040">
        <w:t>nit</w:t>
      </w:r>
      <w:bookmarkEnd w:id="81"/>
    </w:p>
    <w:p w:rsidR="00B875E2" w:rsidRDefault="00B875E2" w:rsidP="00B875E2">
      <w:pPr>
        <w:bidi w:val="0"/>
      </w:pPr>
    </w:p>
    <w:p w:rsidR="00041486" w:rsidRDefault="00041486" w:rsidP="00041486">
      <w:pPr>
        <w:bidi w:val="0"/>
        <w:rPr>
          <w:rStyle w:val="af9"/>
        </w:rPr>
      </w:pPr>
      <w:r w:rsidRPr="00F26180">
        <w:rPr>
          <w:rStyle w:val="af9"/>
        </w:rPr>
        <w:t>General Description</w:t>
      </w:r>
    </w:p>
    <w:p w:rsidR="00CE7C4B" w:rsidRDefault="00CE7C4B" w:rsidP="00CE7C4B">
      <w:pPr>
        <w:bidi w:val="0"/>
      </w:pPr>
      <w:r>
        <w:t>The Core Registers unit receives data from the wishbone slaves, samples it, and transmits it to the core blocks. When reset is activated no register should be enabled. The register's addresses are defined by generics.</w:t>
      </w:r>
    </w:p>
    <w:p w:rsidR="00B875E2" w:rsidRDefault="00B875E2" w:rsidP="00B875E2">
      <w:pPr>
        <w:bidi w:val="0"/>
      </w:pPr>
      <w:r w:rsidRPr="00B875E2">
        <w:rPr>
          <w:noProof/>
        </w:rPr>
        <w:drawing>
          <wp:inline distT="0" distB="0" distL="0" distR="0" wp14:anchorId="7E8A26A3" wp14:editId="14F94310">
            <wp:extent cx="5083456" cy="3034521"/>
            <wp:effectExtent l="0" t="0" r="317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3456" cy="303452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80AF8" w:rsidRDefault="00F80AF8" w:rsidP="00F80AF8">
      <w:pPr>
        <w:pStyle w:val="af"/>
        <w:bidi w:val="0"/>
        <w:jc w:val="center"/>
        <w:rPr>
          <w:b w:val="0"/>
          <w:bCs w:val="0"/>
          <w:noProof/>
        </w:rPr>
      </w:pPr>
      <w:bookmarkStart w:id="82" w:name="_Toc378517763"/>
      <w:bookmarkStart w:id="83" w:name="_Toc378518934"/>
      <w:r>
        <w:t xml:space="preserve">Figure </w:t>
      </w:r>
      <w:r>
        <w:fldChar w:fldCharType="begin"/>
      </w:r>
      <w:r>
        <w:instrText xml:space="preserve"> SEQ Figure \* ARABIC </w:instrText>
      </w:r>
      <w:r>
        <w:fldChar w:fldCharType="separate"/>
      </w:r>
      <w:r w:rsidR="0000669E">
        <w:rPr>
          <w:noProof/>
        </w:rPr>
        <w:t>13</w:t>
      </w:r>
      <w:r>
        <w:fldChar w:fldCharType="end"/>
      </w:r>
      <w:r>
        <w:rPr>
          <w:noProof/>
        </w:rPr>
        <w:t>- R</w:t>
      </w:r>
      <w:r w:rsidRPr="004D05DF">
        <w:rPr>
          <w:noProof/>
        </w:rPr>
        <w:t>egisters unit</w:t>
      </w:r>
      <w:bookmarkEnd w:id="82"/>
      <w:bookmarkEnd w:id="83"/>
    </w:p>
    <w:p w:rsidR="00F80AF8" w:rsidRDefault="00F80AF8" w:rsidP="00F80AF8">
      <w:pPr>
        <w:bidi w:val="0"/>
        <w:rPr>
          <w:b/>
          <w:bCs/>
          <w:noProof/>
          <w:color w:val="4F81BD" w:themeColor="accent1"/>
          <w:sz w:val="18"/>
          <w:szCs w:val="18"/>
        </w:rPr>
      </w:pPr>
    </w:p>
    <w:p w:rsidR="00CE7C4B" w:rsidRDefault="00CE7C4B" w:rsidP="00F80AF8">
      <w:pPr>
        <w:bidi w:val="0"/>
      </w:pPr>
      <w:r>
        <w:t xml:space="preserve">The unit contains four registers which are </w:t>
      </w:r>
      <w:r w:rsidR="00AE6D00">
        <w:t>configured</w:t>
      </w:r>
      <w:r>
        <w:t xml:space="preserve"> as follow: </w:t>
      </w:r>
    </w:p>
    <w:p w:rsidR="00CE7C4B" w:rsidRDefault="00CE7C4B" w:rsidP="00CE7C4B">
      <w:pPr>
        <w:bidi w:val="0"/>
      </w:pPr>
      <w:r>
        <w:t xml:space="preserve">trigger_type_reg_1 </w:t>
      </w:r>
      <w:r>
        <w:tab/>
      </w:r>
      <w:r>
        <w:tab/>
        <w:t>=</w:t>
      </w:r>
      <w:r>
        <w:tab/>
      </w:r>
      <w:proofErr w:type="spellStart"/>
      <w:r>
        <w:t>trigger_type</w:t>
      </w:r>
      <w:proofErr w:type="spellEnd"/>
    </w:p>
    <w:p w:rsidR="006B1733" w:rsidRDefault="006B1733" w:rsidP="006B1733">
      <w:pPr>
        <w:bidi w:val="0"/>
      </w:pPr>
      <w:proofErr w:type="gramStart"/>
      <w:r>
        <w:t>the</w:t>
      </w:r>
      <w:proofErr w:type="gramEnd"/>
      <w:r>
        <w:t xml:space="preserve"> change in the trigger signal, that the system will define as trigger found.</w:t>
      </w:r>
    </w:p>
    <w:p w:rsidR="006B1733" w:rsidRDefault="006B1733" w:rsidP="006B1733">
      <w:pPr>
        <w:bidi w:val="0"/>
      </w:pPr>
      <w:r>
        <w:t>Receives the values:</w:t>
      </w:r>
    </w:p>
    <w:p w:rsidR="006B1733" w:rsidRDefault="006B1733" w:rsidP="006B1733">
      <w:pPr>
        <w:bidi w:val="0"/>
      </w:pPr>
      <w:r>
        <w:t>0(default value</w:t>
      </w:r>
      <w:proofErr w:type="gramStart"/>
      <w:r>
        <w:t>)-</w:t>
      </w:r>
      <w:proofErr w:type="gramEnd"/>
      <w:r>
        <w:t xml:space="preserve"> the trigger type defines as a rise of the trigger signal from low to high.</w:t>
      </w:r>
    </w:p>
    <w:p w:rsidR="006B1733" w:rsidRDefault="006B1733" w:rsidP="006B1733">
      <w:pPr>
        <w:bidi w:val="0"/>
      </w:pPr>
      <w:r>
        <w:t>1-the trigger type defines as downfall from high to low.</w:t>
      </w:r>
    </w:p>
    <w:p w:rsidR="003E52F3" w:rsidRDefault="003E52F3" w:rsidP="003E52F3">
      <w:pPr>
        <w:bidi w:val="0"/>
      </w:pPr>
    </w:p>
    <w:p w:rsidR="003E52F3" w:rsidRDefault="003E52F3" w:rsidP="003E52F3">
      <w:pPr>
        <w:bidi w:val="0"/>
      </w:pPr>
      <w:r>
        <w:t>2-the trigger type defines as high, i.e. three clock cycles in which high trigger signal is being sampled.</w:t>
      </w:r>
    </w:p>
    <w:p w:rsidR="003E52F3" w:rsidRDefault="003E52F3" w:rsidP="003E52F3">
      <w:pPr>
        <w:bidi w:val="0"/>
      </w:pPr>
      <w:r>
        <w:t xml:space="preserve">3-the trigger type defines as low, i.e. three clock cycles in which low trigger signal is being sampled. </w:t>
      </w:r>
    </w:p>
    <w:p w:rsidR="006B1733" w:rsidRDefault="006B1733" w:rsidP="00AE6D00">
      <w:pPr>
        <w:rPr>
          <w:rtl/>
        </w:rPr>
      </w:pPr>
    </w:p>
    <w:p w:rsidR="00CE7C4B" w:rsidRDefault="00CE7C4B" w:rsidP="00CE7C4B">
      <w:pPr>
        <w:bidi w:val="0"/>
      </w:pPr>
      <w:r>
        <w:t>trigger_position_reg_2</w:t>
      </w:r>
      <w:r>
        <w:tab/>
      </w:r>
      <w:r>
        <w:tab/>
        <w:t xml:space="preserve">= </w:t>
      </w:r>
      <w:r>
        <w:tab/>
      </w:r>
      <w:proofErr w:type="spellStart"/>
      <w:r>
        <w:t>trigger_position</w:t>
      </w:r>
      <w:proofErr w:type="spellEnd"/>
    </w:p>
    <w:p w:rsidR="003E52F3" w:rsidRDefault="003E52F3" w:rsidP="003E52F3">
      <w:pPr>
        <w:bidi w:val="0"/>
      </w:pPr>
      <w:proofErr w:type="gramStart"/>
      <w:r>
        <w:t>a</w:t>
      </w:r>
      <w:proofErr w:type="gramEnd"/>
      <w:r>
        <w:t xml:space="preserve"> number in the range 0-100, which is the percentage of the data from the entire recorded data(which is recorded_depth_g^2) , that will be recorded before trigger rise.</w:t>
      </w:r>
    </w:p>
    <w:p w:rsidR="00CE7C4B" w:rsidRDefault="00CE7C4B" w:rsidP="00CE7C4B">
      <w:pPr>
        <w:bidi w:val="0"/>
      </w:pPr>
      <w:r>
        <w:t xml:space="preserve">clk_to_start_reg_3 </w:t>
      </w:r>
      <w:r>
        <w:tab/>
      </w:r>
      <w:r>
        <w:tab/>
        <w:t>=</w:t>
      </w:r>
      <w:r>
        <w:tab/>
      </w:r>
      <w:proofErr w:type="spellStart"/>
      <w:r>
        <w:t>clk_to_start</w:t>
      </w:r>
      <w:proofErr w:type="spellEnd"/>
    </w:p>
    <w:p w:rsidR="003E52F3" w:rsidRDefault="003E52F3" w:rsidP="00CE7C4B">
      <w:pPr>
        <w:bidi w:val="0"/>
        <w:rPr>
          <w:rtl/>
        </w:rPr>
      </w:pPr>
      <w:proofErr w:type="gramStart"/>
      <w:r>
        <w:t>will</w:t>
      </w:r>
      <w:proofErr w:type="gramEnd"/>
      <w:r>
        <w:t xml:space="preserve"> not be used eventually in our project.</w:t>
      </w:r>
    </w:p>
    <w:p w:rsidR="00CE7C4B" w:rsidRDefault="00CE7C4B" w:rsidP="003E52F3">
      <w:pPr>
        <w:bidi w:val="0"/>
      </w:pPr>
      <w:r>
        <w:t xml:space="preserve">enable_reg_4 </w:t>
      </w:r>
      <w:r>
        <w:tab/>
      </w:r>
      <w:r>
        <w:tab/>
      </w:r>
      <w:r>
        <w:tab/>
        <w:t xml:space="preserve">= </w:t>
      </w:r>
      <w:r>
        <w:tab/>
        <w:t>enable</w:t>
      </w:r>
    </w:p>
    <w:p w:rsidR="003E52F3" w:rsidRDefault="003E52F3" w:rsidP="003E52F3">
      <w:pPr>
        <w:bidi w:val="0"/>
      </w:pPr>
      <w:proofErr w:type="gramStart"/>
      <w:r>
        <w:t>excepts</w:t>
      </w:r>
      <w:proofErr w:type="gramEnd"/>
      <w:r>
        <w:t xml:space="preserve"> the values 0/1. Enable signal, defined according to </w:t>
      </w:r>
      <w:proofErr w:type="spellStart"/>
      <w:r>
        <w:t>enable_polarity_g</w:t>
      </w:r>
      <w:proofErr w:type="spellEnd"/>
      <w:r>
        <w:t>.</w:t>
      </w:r>
    </w:p>
    <w:p w:rsidR="004C2949" w:rsidRDefault="004C2949" w:rsidP="003C664A">
      <w:pPr>
        <w:rPr>
          <w:rtl/>
        </w:rPr>
      </w:pPr>
    </w:p>
    <w:p w:rsidR="00CE7C4B" w:rsidRDefault="00CE7C4B" w:rsidP="004C2949">
      <w:pPr>
        <w:bidi w:val="0"/>
      </w:pPr>
      <w:r>
        <w:t>Generic table</w:t>
      </w:r>
    </w:p>
    <w:tbl>
      <w:tblPr>
        <w:tblStyle w:val="aa"/>
        <w:tblW w:w="0" w:type="auto"/>
        <w:tblLook w:val="04A0" w:firstRow="1" w:lastRow="0" w:firstColumn="1" w:lastColumn="0" w:noHBand="0" w:noVBand="1"/>
      </w:tblPr>
      <w:tblGrid>
        <w:gridCol w:w="3282"/>
        <w:gridCol w:w="2051"/>
        <w:gridCol w:w="1122"/>
        <w:gridCol w:w="2067"/>
      </w:tblGrid>
      <w:tr w:rsidR="00CE7C4B" w:rsidTr="0043393C">
        <w:tc>
          <w:tcPr>
            <w:tcW w:w="3282" w:type="dxa"/>
          </w:tcPr>
          <w:p w:rsidR="00CE7C4B" w:rsidRDefault="00CE7C4B" w:rsidP="00272D6A">
            <w:pPr>
              <w:bidi w:val="0"/>
            </w:pPr>
            <w:r>
              <w:t>Name</w:t>
            </w:r>
          </w:p>
        </w:tc>
        <w:tc>
          <w:tcPr>
            <w:tcW w:w="2592" w:type="dxa"/>
            <w:gridSpan w:val="2"/>
          </w:tcPr>
          <w:p w:rsidR="00CE7C4B" w:rsidRDefault="00CE7C4B" w:rsidP="00272D6A">
            <w:pPr>
              <w:bidi w:val="0"/>
            </w:pPr>
            <w:r>
              <w:t xml:space="preserve">Width </w:t>
            </w:r>
          </w:p>
        </w:tc>
        <w:tc>
          <w:tcPr>
            <w:tcW w:w="2648" w:type="dxa"/>
          </w:tcPr>
          <w:p w:rsidR="00CE7C4B" w:rsidRDefault="00CE7C4B" w:rsidP="00272D6A">
            <w:pPr>
              <w:bidi w:val="0"/>
            </w:pPr>
            <w:r>
              <w:t>Description</w:t>
            </w:r>
          </w:p>
        </w:tc>
      </w:tr>
      <w:tr w:rsidR="00CE7C4B" w:rsidTr="0043393C">
        <w:tc>
          <w:tcPr>
            <w:tcW w:w="3282" w:type="dxa"/>
          </w:tcPr>
          <w:p w:rsidR="00CE7C4B" w:rsidRDefault="00CE7C4B" w:rsidP="00272D6A">
            <w:pPr>
              <w:bidi w:val="0"/>
            </w:pPr>
            <w:proofErr w:type="spellStart"/>
            <w:r w:rsidRPr="00BE7FEE">
              <w:t>reset_polarity_g</w:t>
            </w:r>
            <w:proofErr w:type="spellEnd"/>
          </w:p>
        </w:tc>
        <w:tc>
          <w:tcPr>
            <w:tcW w:w="2592" w:type="dxa"/>
            <w:gridSpan w:val="2"/>
          </w:tcPr>
          <w:p w:rsidR="00CE7C4B" w:rsidRDefault="00CE7C4B" w:rsidP="00272D6A">
            <w:pPr>
              <w:bidi w:val="0"/>
            </w:pPr>
            <w:r>
              <w:t>1</w:t>
            </w:r>
          </w:p>
        </w:tc>
        <w:tc>
          <w:tcPr>
            <w:tcW w:w="2648" w:type="dxa"/>
          </w:tcPr>
          <w:p w:rsidR="00CE7C4B" w:rsidRDefault="00CE7C4B" w:rsidP="00272D6A">
            <w:pPr>
              <w:bidi w:val="0"/>
            </w:pPr>
            <w:r w:rsidRPr="00BE7FEE">
              <w:t>'1' reset active high, '0' active low</w:t>
            </w:r>
          </w:p>
        </w:tc>
      </w:tr>
      <w:tr w:rsidR="00CE7C4B" w:rsidTr="0043393C">
        <w:tc>
          <w:tcPr>
            <w:tcW w:w="3282" w:type="dxa"/>
          </w:tcPr>
          <w:p w:rsidR="00CE7C4B" w:rsidRPr="00BE7FEE" w:rsidRDefault="00CE7C4B" w:rsidP="00272D6A">
            <w:pPr>
              <w:bidi w:val="0"/>
            </w:pPr>
            <w:proofErr w:type="spellStart"/>
            <w:r w:rsidRPr="00BE7FEE">
              <w:t>enable_polarity_g</w:t>
            </w:r>
            <w:proofErr w:type="spellEnd"/>
          </w:p>
        </w:tc>
        <w:tc>
          <w:tcPr>
            <w:tcW w:w="2592" w:type="dxa"/>
            <w:gridSpan w:val="2"/>
          </w:tcPr>
          <w:p w:rsidR="00CE7C4B" w:rsidRDefault="00CE7C4B" w:rsidP="00272D6A">
            <w:pPr>
              <w:bidi w:val="0"/>
            </w:pPr>
            <w:r>
              <w:t>1</w:t>
            </w:r>
          </w:p>
        </w:tc>
        <w:tc>
          <w:tcPr>
            <w:tcW w:w="2648" w:type="dxa"/>
          </w:tcPr>
          <w:p w:rsidR="00CE7C4B" w:rsidRDefault="00CE7C4B" w:rsidP="00272D6A">
            <w:pPr>
              <w:bidi w:val="0"/>
            </w:pPr>
            <w:r w:rsidRPr="00BE7FEE">
              <w:t>'1' the entity is active</w:t>
            </w:r>
            <w:r>
              <w:t xml:space="preserve"> high</w:t>
            </w:r>
            <w:r w:rsidRPr="00BE7FEE">
              <w:t>, '0' entity</w:t>
            </w:r>
            <w:r>
              <w:t xml:space="preserve"> is</w:t>
            </w:r>
            <w:ins w:id="84" w:author="MOSHE PORIAN" w:date="2013-10-20T22:45:00Z">
              <w:r w:rsidR="00FB7070">
                <w:rPr>
                  <w:rFonts w:hint="cs"/>
                  <w:rtl/>
                </w:rPr>
                <w:t xml:space="preserve"> </w:t>
              </w:r>
            </w:ins>
            <w:r>
              <w:t>active low</w:t>
            </w:r>
          </w:p>
        </w:tc>
      </w:tr>
      <w:tr w:rsidR="00CE7C4B" w:rsidTr="0043393C">
        <w:tc>
          <w:tcPr>
            <w:tcW w:w="3282" w:type="dxa"/>
          </w:tcPr>
          <w:p w:rsidR="00CE7C4B" w:rsidRPr="00BE7FEE" w:rsidRDefault="00CE7C4B" w:rsidP="00272D6A">
            <w:pPr>
              <w:bidi w:val="0"/>
            </w:pPr>
            <w:proofErr w:type="spellStart"/>
            <w:r w:rsidRPr="00BE7FEE">
              <w:t>data_width_g</w:t>
            </w:r>
            <w:proofErr w:type="spellEnd"/>
          </w:p>
        </w:tc>
        <w:tc>
          <w:tcPr>
            <w:tcW w:w="2592" w:type="dxa"/>
            <w:gridSpan w:val="2"/>
          </w:tcPr>
          <w:p w:rsidR="00CE7C4B" w:rsidRDefault="00CE7C4B" w:rsidP="00272D6A">
            <w:pPr>
              <w:bidi w:val="0"/>
            </w:pPr>
            <w:r>
              <w:t>8</w:t>
            </w:r>
          </w:p>
        </w:tc>
        <w:tc>
          <w:tcPr>
            <w:tcW w:w="2648" w:type="dxa"/>
          </w:tcPr>
          <w:p w:rsidR="00CE7C4B" w:rsidRPr="00BE7FEE" w:rsidRDefault="00CE7C4B" w:rsidP="00272D6A">
            <w:pPr>
              <w:bidi w:val="0"/>
            </w:pPr>
            <w:r w:rsidRPr="00BE7FEE">
              <w:t>defines the width of the data lines of the system</w:t>
            </w:r>
          </w:p>
        </w:tc>
      </w:tr>
      <w:tr w:rsidR="00CE7C4B" w:rsidTr="0043393C">
        <w:tc>
          <w:tcPr>
            <w:tcW w:w="3282" w:type="dxa"/>
          </w:tcPr>
          <w:p w:rsidR="00CE7C4B" w:rsidRPr="00BE7FEE" w:rsidRDefault="00CE7C4B" w:rsidP="00272D6A">
            <w:pPr>
              <w:bidi w:val="0"/>
            </w:pPr>
            <w:proofErr w:type="spellStart"/>
            <w:r w:rsidRPr="00BE7FEE">
              <w:t>Add_width_g</w:t>
            </w:r>
            <w:proofErr w:type="spellEnd"/>
          </w:p>
        </w:tc>
        <w:tc>
          <w:tcPr>
            <w:tcW w:w="2592" w:type="dxa"/>
            <w:gridSpan w:val="2"/>
          </w:tcPr>
          <w:p w:rsidR="00CE7C4B" w:rsidRDefault="00CE7C4B" w:rsidP="00272D6A">
            <w:pPr>
              <w:bidi w:val="0"/>
            </w:pPr>
            <w:r>
              <w:t>8</w:t>
            </w:r>
          </w:p>
        </w:tc>
        <w:tc>
          <w:tcPr>
            <w:tcW w:w="2648" w:type="dxa"/>
          </w:tcPr>
          <w:p w:rsidR="00CE7C4B" w:rsidRPr="00BE7FEE" w:rsidRDefault="00CE7C4B" w:rsidP="003C664A">
            <w:pPr>
              <w:bidi w:val="0"/>
            </w:pPr>
            <w:r w:rsidRPr="00BE7FEE">
              <w:t>width of addr</w:t>
            </w:r>
            <w:r w:rsidR="003C664A">
              <w:t>ess</w:t>
            </w:r>
            <w:r w:rsidRPr="00BE7FEE">
              <w:t xml:space="preserve"> word in the </w:t>
            </w:r>
            <w:r w:rsidR="003C664A">
              <w:t>system</w:t>
            </w:r>
          </w:p>
        </w:tc>
      </w:tr>
      <w:tr w:rsidR="0043393C" w:rsidTr="0043393C">
        <w:tc>
          <w:tcPr>
            <w:tcW w:w="3282" w:type="dxa"/>
          </w:tcPr>
          <w:p w:rsidR="0043393C" w:rsidRPr="005C3213" w:rsidRDefault="0043393C" w:rsidP="00272D6A">
            <w:pPr>
              <w:bidi w:val="0"/>
            </w:pPr>
          </w:p>
        </w:tc>
        <w:tc>
          <w:tcPr>
            <w:tcW w:w="1296" w:type="dxa"/>
          </w:tcPr>
          <w:p w:rsidR="0043393C" w:rsidRDefault="0043393C" w:rsidP="0043393C">
            <w:pPr>
              <w:bidi w:val="0"/>
            </w:pPr>
            <w:r>
              <w:t>Type</w:t>
            </w:r>
          </w:p>
        </w:tc>
        <w:tc>
          <w:tcPr>
            <w:tcW w:w="1296" w:type="dxa"/>
          </w:tcPr>
          <w:p w:rsidR="0043393C" w:rsidRDefault="0043393C" w:rsidP="00245325">
            <w:pPr>
              <w:bidi w:val="0"/>
            </w:pPr>
            <w:r>
              <w:t xml:space="preserve">Default </w:t>
            </w:r>
            <w:r w:rsidR="00245325">
              <w:t>V</w:t>
            </w:r>
            <w:r>
              <w:t>alue</w:t>
            </w:r>
          </w:p>
        </w:tc>
        <w:tc>
          <w:tcPr>
            <w:tcW w:w="2648" w:type="dxa"/>
          </w:tcPr>
          <w:p w:rsidR="0043393C" w:rsidRDefault="0043393C" w:rsidP="00272D6A">
            <w:pPr>
              <w:bidi w:val="0"/>
            </w:pPr>
          </w:p>
        </w:tc>
      </w:tr>
      <w:tr w:rsidR="0043393C" w:rsidTr="0043393C">
        <w:tc>
          <w:tcPr>
            <w:tcW w:w="3282" w:type="dxa"/>
          </w:tcPr>
          <w:p w:rsidR="0043393C" w:rsidRPr="00BE7FEE" w:rsidRDefault="0043393C" w:rsidP="00272D6A">
            <w:pPr>
              <w:bidi w:val="0"/>
            </w:pPr>
            <w:proofErr w:type="spellStart"/>
            <w:r w:rsidRPr="005C3213">
              <w:t>en_reg_address_g</w:t>
            </w:r>
            <w:proofErr w:type="spellEnd"/>
          </w:p>
        </w:tc>
        <w:tc>
          <w:tcPr>
            <w:tcW w:w="1296" w:type="dxa"/>
          </w:tcPr>
          <w:p w:rsidR="0043393C" w:rsidRDefault="0043393C" w:rsidP="00272D6A">
            <w:pPr>
              <w:bidi w:val="0"/>
            </w:pPr>
            <w:r>
              <w:t>STD_LOGIC</w:t>
            </w:r>
          </w:p>
        </w:tc>
        <w:tc>
          <w:tcPr>
            <w:tcW w:w="1296" w:type="dxa"/>
          </w:tcPr>
          <w:p w:rsidR="0043393C" w:rsidRDefault="0043393C" w:rsidP="00272D6A">
            <w:pPr>
              <w:bidi w:val="0"/>
            </w:pPr>
            <w:r>
              <w:t>0</w:t>
            </w:r>
          </w:p>
        </w:tc>
        <w:tc>
          <w:tcPr>
            <w:tcW w:w="2648" w:type="dxa"/>
          </w:tcPr>
          <w:p w:rsidR="0043393C" w:rsidRPr="00BE7FEE" w:rsidRDefault="0043393C" w:rsidP="00272D6A">
            <w:pPr>
              <w:bidi w:val="0"/>
            </w:pPr>
            <w:r>
              <w:t>Enable the registers for reading</w:t>
            </w:r>
          </w:p>
        </w:tc>
      </w:tr>
      <w:tr w:rsidR="0043393C" w:rsidTr="0043393C">
        <w:tc>
          <w:tcPr>
            <w:tcW w:w="3282" w:type="dxa"/>
          </w:tcPr>
          <w:p w:rsidR="0043393C" w:rsidRPr="005C3213" w:rsidRDefault="0043393C" w:rsidP="00272D6A">
            <w:pPr>
              <w:bidi w:val="0"/>
            </w:pPr>
            <w:r w:rsidRPr="005C3213">
              <w:t>trigger_type_reg_1_address_g</w:t>
            </w:r>
          </w:p>
        </w:tc>
        <w:tc>
          <w:tcPr>
            <w:tcW w:w="1296" w:type="dxa"/>
          </w:tcPr>
          <w:p w:rsidR="0043393C" w:rsidRDefault="0043393C" w:rsidP="00272D6A">
            <w:pPr>
              <w:bidi w:val="0"/>
            </w:pPr>
            <w:r>
              <w:t>STD_LOGIC_VECTOR</w:t>
            </w:r>
          </w:p>
        </w:tc>
        <w:tc>
          <w:tcPr>
            <w:tcW w:w="1296" w:type="dxa"/>
          </w:tcPr>
          <w:p w:rsidR="0043393C" w:rsidRDefault="0043393C" w:rsidP="00272D6A">
            <w:pPr>
              <w:bidi w:val="0"/>
            </w:pPr>
            <w:r>
              <w:t>1</w:t>
            </w:r>
          </w:p>
        </w:tc>
        <w:tc>
          <w:tcPr>
            <w:tcW w:w="2648" w:type="dxa"/>
          </w:tcPr>
          <w:p w:rsidR="0043393C" w:rsidRDefault="0043393C" w:rsidP="00272D6A">
            <w:pPr>
              <w:bidi w:val="0"/>
            </w:pPr>
            <w:r>
              <w:t>Address of the type register</w:t>
            </w:r>
          </w:p>
        </w:tc>
      </w:tr>
      <w:tr w:rsidR="0043393C" w:rsidTr="0043393C">
        <w:tc>
          <w:tcPr>
            <w:tcW w:w="3282" w:type="dxa"/>
          </w:tcPr>
          <w:p w:rsidR="0043393C" w:rsidRPr="005C3213" w:rsidRDefault="0043393C" w:rsidP="00272D6A">
            <w:pPr>
              <w:bidi w:val="0"/>
            </w:pPr>
            <w:r w:rsidRPr="005C3213">
              <w:t>trigger_position_reg_2_address_g</w:t>
            </w:r>
          </w:p>
        </w:tc>
        <w:tc>
          <w:tcPr>
            <w:tcW w:w="1296" w:type="dxa"/>
          </w:tcPr>
          <w:p w:rsidR="0043393C" w:rsidRDefault="0043393C" w:rsidP="00272D6A">
            <w:pPr>
              <w:bidi w:val="0"/>
            </w:pPr>
            <w:r>
              <w:t>STD_LOGIC_VECTOR</w:t>
            </w:r>
          </w:p>
        </w:tc>
        <w:tc>
          <w:tcPr>
            <w:tcW w:w="1296" w:type="dxa"/>
          </w:tcPr>
          <w:p w:rsidR="0043393C" w:rsidRDefault="0043393C" w:rsidP="00272D6A">
            <w:pPr>
              <w:bidi w:val="0"/>
            </w:pPr>
            <w:r>
              <w:t>2</w:t>
            </w:r>
          </w:p>
        </w:tc>
        <w:tc>
          <w:tcPr>
            <w:tcW w:w="2648" w:type="dxa"/>
          </w:tcPr>
          <w:p w:rsidR="0043393C" w:rsidRDefault="0043393C" w:rsidP="00272D6A">
            <w:pPr>
              <w:bidi w:val="0"/>
            </w:pPr>
            <w:r>
              <w:t>Address of position register</w:t>
            </w:r>
          </w:p>
        </w:tc>
      </w:tr>
      <w:tr w:rsidR="0043393C" w:rsidTr="0043393C">
        <w:tc>
          <w:tcPr>
            <w:tcW w:w="3282" w:type="dxa"/>
          </w:tcPr>
          <w:p w:rsidR="0043393C" w:rsidRPr="005C3213" w:rsidRDefault="0043393C" w:rsidP="00272D6A">
            <w:pPr>
              <w:bidi w:val="0"/>
            </w:pPr>
            <w:r w:rsidRPr="005C3213">
              <w:t>clk_to_start_reg_3_address_g</w:t>
            </w:r>
          </w:p>
        </w:tc>
        <w:tc>
          <w:tcPr>
            <w:tcW w:w="1296" w:type="dxa"/>
          </w:tcPr>
          <w:p w:rsidR="0043393C" w:rsidRDefault="0043393C" w:rsidP="0043393C">
            <w:pPr>
              <w:bidi w:val="0"/>
              <w:jc w:val="center"/>
            </w:pPr>
            <w:r>
              <w:t>STD_LOGIC_VECTOR</w:t>
            </w:r>
          </w:p>
        </w:tc>
        <w:tc>
          <w:tcPr>
            <w:tcW w:w="1296" w:type="dxa"/>
          </w:tcPr>
          <w:p w:rsidR="0043393C" w:rsidRDefault="0043393C" w:rsidP="00272D6A">
            <w:pPr>
              <w:bidi w:val="0"/>
            </w:pPr>
            <w:r>
              <w:t>3</w:t>
            </w:r>
          </w:p>
        </w:tc>
        <w:tc>
          <w:tcPr>
            <w:tcW w:w="2648" w:type="dxa"/>
          </w:tcPr>
          <w:p w:rsidR="0043393C" w:rsidRDefault="0043393C" w:rsidP="00272D6A">
            <w:pPr>
              <w:bidi w:val="0"/>
            </w:pPr>
            <w:r>
              <w:t xml:space="preserve">Address of counter register </w:t>
            </w:r>
          </w:p>
        </w:tc>
      </w:tr>
      <w:tr w:rsidR="0043393C" w:rsidTr="0043393C">
        <w:tc>
          <w:tcPr>
            <w:tcW w:w="3282" w:type="dxa"/>
          </w:tcPr>
          <w:p w:rsidR="0043393C" w:rsidRPr="005C3213" w:rsidRDefault="0043393C" w:rsidP="00272D6A">
            <w:pPr>
              <w:bidi w:val="0"/>
            </w:pPr>
            <w:r w:rsidRPr="005C3213">
              <w:t>enable_reg_address_4_g</w:t>
            </w:r>
          </w:p>
        </w:tc>
        <w:tc>
          <w:tcPr>
            <w:tcW w:w="1296" w:type="dxa"/>
          </w:tcPr>
          <w:p w:rsidR="0043393C" w:rsidRDefault="0043393C" w:rsidP="00272D6A">
            <w:pPr>
              <w:bidi w:val="0"/>
            </w:pPr>
            <w:r>
              <w:t>STD_LOGIC</w:t>
            </w:r>
          </w:p>
        </w:tc>
        <w:tc>
          <w:tcPr>
            <w:tcW w:w="1296" w:type="dxa"/>
          </w:tcPr>
          <w:p w:rsidR="0043393C" w:rsidRDefault="0043393C" w:rsidP="00272D6A">
            <w:pPr>
              <w:bidi w:val="0"/>
            </w:pPr>
            <w:r>
              <w:t>4</w:t>
            </w:r>
          </w:p>
        </w:tc>
        <w:tc>
          <w:tcPr>
            <w:tcW w:w="2648" w:type="dxa"/>
          </w:tcPr>
          <w:p w:rsidR="0043393C" w:rsidRDefault="0043393C" w:rsidP="00272D6A">
            <w:pPr>
              <w:bidi w:val="0"/>
            </w:pPr>
            <w:r>
              <w:t>Address of enable register</w:t>
            </w:r>
          </w:p>
        </w:tc>
      </w:tr>
    </w:tbl>
    <w:p w:rsidR="00073F83" w:rsidRDefault="001E5B11" w:rsidP="001E5B11">
      <w:pPr>
        <w:pStyle w:val="af"/>
        <w:bidi w:val="0"/>
        <w:jc w:val="center"/>
      </w:pPr>
      <w:bookmarkStart w:id="85" w:name="_Toc378517809"/>
      <w:bookmarkStart w:id="86" w:name="_Toc378518985"/>
      <w:r>
        <w:t xml:space="preserve">Table </w:t>
      </w:r>
      <w:r>
        <w:fldChar w:fldCharType="begin"/>
      </w:r>
      <w:r>
        <w:instrText xml:space="preserve"> SEQ Table \* ARABIC </w:instrText>
      </w:r>
      <w:r>
        <w:fldChar w:fldCharType="separate"/>
      </w:r>
      <w:r w:rsidR="00D1530F">
        <w:rPr>
          <w:noProof/>
        </w:rPr>
        <w:t>1</w:t>
      </w:r>
      <w:r>
        <w:fldChar w:fldCharType="end"/>
      </w:r>
      <w:r>
        <w:rPr>
          <w:noProof/>
        </w:rPr>
        <w:t xml:space="preserve"> - R</w:t>
      </w:r>
      <w:r w:rsidRPr="008263D3">
        <w:rPr>
          <w:noProof/>
        </w:rPr>
        <w:t>egisters unit generics</w:t>
      </w:r>
      <w:bookmarkEnd w:id="85"/>
      <w:bookmarkEnd w:id="86"/>
    </w:p>
    <w:p w:rsidR="00F80AF8" w:rsidRDefault="00F80AF8" w:rsidP="00073F83">
      <w:pPr>
        <w:bidi w:val="0"/>
      </w:pPr>
    </w:p>
    <w:p w:rsidR="00F80AF8" w:rsidRDefault="00F80AF8" w:rsidP="00F80AF8">
      <w:pPr>
        <w:bidi w:val="0"/>
      </w:pPr>
    </w:p>
    <w:p w:rsidR="001E5B11" w:rsidRDefault="001E5B11" w:rsidP="00F80AF8">
      <w:pPr>
        <w:bidi w:val="0"/>
      </w:pPr>
    </w:p>
    <w:p w:rsidR="001E5B11" w:rsidRDefault="001E5B11" w:rsidP="001E5B11">
      <w:pPr>
        <w:bidi w:val="0"/>
      </w:pPr>
    </w:p>
    <w:p w:rsidR="001E5B11" w:rsidRDefault="001E5B11" w:rsidP="001E5B11">
      <w:pPr>
        <w:bidi w:val="0"/>
      </w:pPr>
    </w:p>
    <w:p w:rsidR="00CE7C4B" w:rsidRDefault="00CE7C4B" w:rsidP="001E5B11">
      <w:pPr>
        <w:bidi w:val="0"/>
      </w:pPr>
      <w:r>
        <w:lastRenderedPageBreak/>
        <w:t>Signals table</w:t>
      </w:r>
    </w:p>
    <w:tbl>
      <w:tblPr>
        <w:tblStyle w:val="aa"/>
        <w:tblW w:w="0" w:type="auto"/>
        <w:tblLook w:val="04A0" w:firstRow="1" w:lastRow="0" w:firstColumn="1" w:lastColumn="0" w:noHBand="0" w:noVBand="1"/>
      </w:tblPr>
      <w:tblGrid>
        <w:gridCol w:w="2267"/>
        <w:gridCol w:w="2038"/>
        <w:gridCol w:w="2106"/>
        <w:gridCol w:w="2111"/>
      </w:tblGrid>
      <w:tr w:rsidR="00CE7C4B" w:rsidTr="00272D6A">
        <w:tc>
          <w:tcPr>
            <w:tcW w:w="2267" w:type="dxa"/>
          </w:tcPr>
          <w:p w:rsidR="00CE7C4B" w:rsidRDefault="00CE7C4B" w:rsidP="00272D6A">
            <w:pPr>
              <w:bidi w:val="0"/>
            </w:pPr>
            <w:r>
              <w:t>Name</w:t>
            </w:r>
          </w:p>
        </w:tc>
        <w:tc>
          <w:tcPr>
            <w:tcW w:w="2038" w:type="dxa"/>
          </w:tcPr>
          <w:p w:rsidR="00CE7C4B" w:rsidRDefault="00CE7C4B" w:rsidP="00272D6A">
            <w:pPr>
              <w:bidi w:val="0"/>
            </w:pPr>
            <w:r>
              <w:t>Direction</w:t>
            </w:r>
          </w:p>
        </w:tc>
        <w:tc>
          <w:tcPr>
            <w:tcW w:w="2106" w:type="dxa"/>
          </w:tcPr>
          <w:p w:rsidR="00CE7C4B" w:rsidRDefault="00CE7C4B" w:rsidP="00272D6A">
            <w:pPr>
              <w:bidi w:val="0"/>
            </w:pPr>
            <w:r>
              <w:t>Width</w:t>
            </w:r>
          </w:p>
        </w:tc>
        <w:tc>
          <w:tcPr>
            <w:tcW w:w="2111" w:type="dxa"/>
          </w:tcPr>
          <w:p w:rsidR="00CE7C4B" w:rsidRDefault="00CE7C4B" w:rsidP="00272D6A">
            <w:pPr>
              <w:bidi w:val="0"/>
            </w:pPr>
            <w:r>
              <w:t>Description</w:t>
            </w:r>
          </w:p>
        </w:tc>
      </w:tr>
      <w:tr w:rsidR="00CE7C4B" w:rsidTr="00272D6A">
        <w:tc>
          <w:tcPr>
            <w:tcW w:w="2267" w:type="dxa"/>
          </w:tcPr>
          <w:p w:rsidR="00CE7C4B" w:rsidRDefault="00CE7C4B" w:rsidP="00272D6A">
            <w:pPr>
              <w:bidi w:val="0"/>
            </w:pPr>
            <w:proofErr w:type="spellStart"/>
            <w:r w:rsidRPr="00BE7FEE">
              <w:t>clk</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System clock</w:t>
            </w:r>
          </w:p>
        </w:tc>
      </w:tr>
      <w:tr w:rsidR="00CE7C4B" w:rsidTr="00272D6A">
        <w:tc>
          <w:tcPr>
            <w:tcW w:w="2267" w:type="dxa"/>
          </w:tcPr>
          <w:p w:rsidR="00CE7C4B" w:rsidRPr="00BE7FEE" w:rsidRDefault="00CE7C4B" w:rsidP="00272D6A">
            <w:pPr>
              <w:bidi w:val="0"/>
            </w:pPr>
            <w:r w:rsidRPr="00661D7E">
              <w:t>Reset</w:t>
            </w:r>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System reset</w:t>
            </w:r>
          </w:p>
        </w:tc>
      </w:tr>
      <w:tr w:rsidR="00CE7C4B" w:rsidTr="00272D6A">
        <w:tc>
          <w:tcPr>
            <w:tcW w:w="2267" w:type="dxa"/>
          </w:tcPr>
          <w:p w:rsidR="00CE7C4B" w:rsidRPr="00661D7E" w:rsidRDefault="00CE7C4B" w:rsidP="00272D6A">
            <w:pPr>
              <w:bidi w:val="0"/>
            </w:pPr>
            <w:proofErr w:type="spellStart"/>
            <w:r w:rsidRPr="00CD251F">
              <w:t>address_in</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proofErr w:type="spellStart"/>
            <w:r w:rsidRPr="00CD251F">
              <w:t>Add_width_g</w:t>
            </w:r>
            <w:proofErr w:type="spellEnd"/>
          </w:p>
        </w:tc>
        <w:tc>
          <w:tcPr>
            <w:tcW w:w="2111" w:type="dxa"/>
          </w:tcPr>
          <w:p w:rsidR="00CE7C4B" w:rsidRDefault="00CE7C4B" w:rsidP="00272D6A">
            <w:pPr>
              <w:bidi w:val="0"/>
            </w:pPr>
            <w:r>
              <w:t>Address of the register that the data is writing to. (determine by the generics)</w:t>
            </w:r>
          </w:p>
        </w:tc>
      </w:tr>
      <w:tr w:rsidR="00CE7C4B" w:rsidTr="00272D6A">
        <w:tc>
          <w:tcPr>
            <w:tcW w:w="2267" w:type="dxa"/>
          </w:tcPr>
          <w:p w:rsidR="00CE7C4B" w:rsidRPr="00661D7E" w:rsidRDefault="00CE7C4B" w:rsidP="00272D6A">
            <w:pPr>
              <w:bidi w:val="0"/>
            </w:pPr>
            <w:proofErr w:type="spellStart"/>
            <w:r w:rsidRPr="00AD4D91">
              <w:t>wr_en</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rsidRPr="00AD4D91">
              <w:t>write enable: '1' for write, '0' for read</w:t>
            </w:r>
          </w:p>
        </w:tc>
      </w:tr>
      <w:tr w:rsidR="00CE7C4B" w:rsidTr="00272D6A">
        <w:tc>
          <w:tcPr>
            <w:tcW w:w="2267" w:type="dxa"/>
          </w:tcPr>
          <w:p w:rsidR="00CE7C4B" w:rsidRPr="00661D7E" w:rsidRDefault="00CE7C4B" w:rsidP="00272D6A">
            <w:pPr>
              <w:bidi w:val="0"/>
            </w:pPr>
            <w:proofErr w:type="spellStart"/>
            <w:r w:rsidRPr="00AD4D91">
              <w:t>data_in_reg</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proofErr w:type="spellStart"/>
            <w:r w:rsidRPr="00AD4D91">
              <w:t>data_width_g</w:t>
            </w:r>
            <w:proofErr w:type="spellEnd"/>
          </w:p>
        </w:tc>
        <w:tc>
          <w:tcPr>
            <w:tcW w:w="2111" w:type="dxa"/>
          </w:tcPr>
          <w:p w:rsidR="00CE7C4B" w:rsidRDefault="00CE7C4B" w:rsidP="00272D6A">
            <w:pPr>
              <w:bidi w:val="0"/>
            </w:pPr>
            <w:r w:rsidRPr="00AD4D91">
              <w:t>data sent from WS</w:t>
            </w:r>
            <w:r>
              <w:t xml:space="preserve"> to store in the registers</w:t>
            </w:r>
          </w:p>
        </w:tc>
      </w:tr>
      <w:tr w:rsidR="00CE7C4B" w:rsidTr="00272D6A">
        <w:tc>
          <w:tcPr>
            <w:tcW w:w="2267" w:type="dxa"/>
          </w:tcPr>
          <w:p w:rsidR="00CE7C4B" w:rsidRPr="00661D7E" w:rsidRDefault="00CE7C4B" w:rsidP="00272D6A">
            <w:pPr>
              <w:bidi w:val="0"/>
            </w:pPr>
            <w:proofErr w:type="spellStart"/>
            <w:r w:rsidRPr="00AD4D91">
              <w:t>valid_in</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Data in valid</w:t>
            </w:r>
          </w:p>
        </w:tc>
      </w:tr>
      <w:tr w:rsidR="00CE7C4B" w:rsidTr="00272D6A">
        <w:tc>
          <w:tcPr>
            <w:tcW w:w="2267" w:type="dxa"/>
          </w:tcPr>
          <w:p w:rsidR="00CE7C4B" w:rsidRPr="00661D7E" w:rsidRDefault="00CE7C4B" w:rsidP="00272D6A">
            <w:pPr>
              <w:bidi w:val="0"/>
            </w:pPr>
            <w:proofErr w:type="spellStart"/>
            <w:r w:rsidRPr="00AD4D91">
              <w:t>rc_finish</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When signal rise we reset enable register</w:t>
            </w:r>
          </w:p>
        </w:tc>
      </w:tr>
      <w:tr w:rsidR="00CE7C4B" w:rsidTr="00272D6A">
        <w:tc>
          <w:tcPr>
            <w:tcW w:w="2267" w:type="dxa"/>
          </w:tcPr>
          <w:p w:rsidR="00CE7C4B" w:rsidRPr="00661D7E" w:rsidRDefault="00CE7C4B" w:rsidP="00272D6A">
            <w:pPr>
              <w:bidi w:val="0"/>
            </w:pPr>
            <w:proofErr w:type="spellStart"/>
            <w:r w:rsidRPr="006858FA">
              <w:t>wc_finish</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After write controller finish, we need to input a new configurations</w:t>
            </w:r>
          </w:p>
        </w:tc>
      </w:tr>
      <w:tr w:rsidR="00CE7C4B" w:rsidTr="00272D6A">
        <w:tc>
          <w:tcPr>
            <w:tcW w:w="2267" w:type="dxa"/>
          </w:tcPr>
          <w:p w:rsidR="00CE7C4B" w:rsidRPr="00661D7E" w:rsidRDefault="00CE7C4B" w:rsidP="00272D6A">
            <w:pPr>
              <w:bidi w:val="0"/>
            </w:pPr>
            <w:proofErr w:type="spellStart"/>
            <w:r w:rsidRPr="006858FA">
              <w:t>en_out</w:t>
            </w:r>
            <w:proofErr w:type="spellEnd"/>
          </w:p>
        </w:tc>
        <w:tc>
          <w:tcPr>
            <w:tcW w:w="2038" w:type="dxa"/>
          </w:tcPr>
          <w:p w:rsidR="00CE7C4B" w:rsidRDefault="00CE7C4B" w:rsidP="00272D6A">
            <w:pPr>
              <w:bidi w:val="0"/>
            </w:pPr>
            <w:r>
              <w:t>Out</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Enable reading from registers</w:t>
            </w:r>
          </w:p>
        </w:tc>
      </w:tr>
      <w:tr w:rsidR="00CE7C4B" w:rsidTr="00272D6A">
        <w:tc>
          <w:tcPr>
            <w:tcW w:w="2267" w:type="dxa"/>
          </w:tcPr>
          <w:p w:rsidR="00CE7C4B" w:rsidRPr="00661D7E" w:rsidRDefault="00CE7C4B" w:rsidP="00272D6A">
            <w:pPr>
              <w:bidi w:val="0"/>
            </w:pPr>
            <w:r w:rsidRPr="006858FA">
              <w:t>trigger_type_out_1</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type</w:t>
            </w:r>
          </w:p>
        </w:tc>
      </w:tr>
      <w:tr w:rsidR="00CE7C4B" w:rsidTr="00272D6A">
        <w:tc>
          <w:tcPr>
            <w:tcW w:w="2267" w:type="dxa"/>
          </w:tcPr>
          <w:p w:rsidR="00CE7C4B" w:rsidRPr="00661D7E" w:rsidRDefault="00CE7C4B" w:rsidP="00272D6A">
            <w:pPr>
              <w:bidi w:val="0"/>
            </w:pPr>
            <w:r w:rsidRPr="006858FA">
              <w:t>trigger_positionout_2</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position</w:t>
            </w:r>
          </w:p>
        </w:tc>
      </w:tr>
      <w:tr w:rsidR="00CE7C4B" w:rsidTr="00272D6A">
        <w:tc>
          <w:tcPr>
            <w:tcW w:w="2267" w:type="dxa"/>
          </w:tcPr>
          <w:p w:rsidR="00CE7C4B" w:rsidRPr="00661D7E" w:rsidRDefault="00CE7C4B" w:rsidP="00272D6A">
            <w:pPr>
              <w:bidi w:val="0"/>
            </w:pPr>
            <w:r w:rsidRPr="006858FA">
              <w:t>clk_to_start_out_3</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counter</w:t>
            </w:r>
          </w:p>
        </w:tc>
      </w:tr>
      <w:tr w:rsidR="00CE7C4B" w:rsidTr="00272D6A">
        <w:tc>
          <w:tcPr>
            <w:tcW w:w="2267" w:type="dxa"/>
          </w:tcPr>
          <w:p w:rsidR="00CE7C4B" w:rsidRPr="00661D7E" w:rsidRDefault="00CE7C4B" w:rsidP="00272D6A">
            <w:pPr>
              <w:bidi w:val="0"/>
            </w:pPr>
            <w:r w:rsidRPr="006858FA">
              <w:t>enable_out_4</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1</w:t>
            </w:r>
          </w:p>
        </w:tc>
        <w:tc>
          <w:tcPr>
            <w:tcW w:w="2111" w:type="dxa"/>
          </w:tcPr>
          <w:p w:rsidR="00CE7C4B" w:rsidRDefault="00CE7C4B" w:rsidP="00272D6A">
            <w:pPr>
              <w:bidi w:val="0"/>
            </w:pPr>
            <w:r>
              <w:t>System enable</w:t>
            </w:r>
          </w:p>
        </w:tc>
      </w:tr>
    </w:tbl>
    <w:p w:rsidR="004E6B64" w:rsidRDefault="001E5B11" w:rsidP="001E5B11">
      <w:pPr>
        <w:pStyle w:val="af"/>
        <w:bidi w:val="0"/>
        <w:jc w:val="center"/>
      </w:pPr>
      <w:bookmarkStart w:id="87" w:name="_Toc378517810"/>
      <w:bookmarkStart w:id="88" w:name="_Toc378518986"/>
      <w:r>
        <w:t xml:space="preserve">Table </w:t>
      </w:r>
      <w:r>
        <w:fldChar w:fldCharType="begin"/>
      </w:r>
      <w:r>
        <w:instrText xml:space="preserve"> SEQ Table \* ARABIC </w:instrText>
      </w:r>
      <w:r>
        <w:fldChar w:fldCharType="separate"/>
      </w:r>
      <w:r w:rsidR="00D1530F">
        <w:rPr>
          <w:noProof/>
        </w:rPr>
        <w:t>2</w:t>
      </w:r>
      <w:r>
        <w:fldChar w:fldCharType="end"/>
      </w:r>
      <w:r>
        <w:rPr>
          <w:noProof/>
        </w:rPr>
        <w:t>- R</w:t>
      </w:r>
      <w:r w:rsidRPr="00D14B22">
        <w:rPr>
          <w:noProof/>
        </w:rPr>
        <w:t>egisters unit signals</w:t>
      </w:r>
      <w:bookmarkEnd w:id="87"/>
      <w:bookmarkEnd w:id="88"/>
    </w:p>
    <w:p w:rsidR="004E6B64" w:rsidRDefault="004E6B64" w:rsidP="004E6B64">
      <w:pPr>
        <w:bidi w:val="0"/>
      </w:pPr>
    </w:p>
    <w:p w:rsidR="004E6B64" w:rsidDel="00F51F39" w:rsidRDefault="004E6B64" w:rsidP="004E6B64">
      <w:pPr>
        <w:bidi w:val="0"/>
        <w:rPr>
          <w:del w:id="89" w:author="MOSHE PORIAN" w:date="2013-10-20T22:51:00Z"/>
        </w:rPr>
      </w:pPr>
    </w:p>
    <w:p w:rsidR="004E6B64" w:rsidDel="00F51F39" w:rsidRDefault="004E6B64" w:rsidP="004E6B64">
      <w:pPr>
        <w:bidi w:val="0"/>
        <w:rPr>
          <w:del w:id="90" w:author="MOSHE PORIAN" w:date="2013-10-20T22:51:00Z"/>
        </w:rPr>
      </w:pPr>
    </w:p>
    <w:p w:rsidR="00AB21F5" w:rsidRDefault="00AB21F5" w:rsidP="00A67E2E">
      <w:pPr>
        <w:pStyle w:val="3"/>
        <w:bidi w:val="0"/>
      </w:pPr>
      <w:bookmarkStart w:id="91" w:name="_Toc370059076"/>
      <w:bookmarkStart w:id="92" w:name="_Toc370059229"/>
      <w:bookmarkStart w:id="93" w:name="_Toc370066514"/>
    </w:p>
    <w:p w:rsidR="00CE7C4B" w:rsidRDefault="00041486" w:rsidP="00AB21F5">
      <w:pPr>
        <w:pStyle w:val="3"/>
        <w:bidi w:val="0"/>
      </w:pPr>
      <w:bookmarkStart w:id="94" w:name="_Toc378518873"/>
      <w:r>
        <w:t>3.1.1</w:t>
      </w:r>
      <w:r w:rsidR="00A67E2E">
        <w:tab/>
      </w:r>
      <w:r w:rsidR="00CE7C4B">
        <w:t>Simulation</w:t>
      </w:r>
      <w:bookmarkEnd w:id="91"/>
      <w:bookmarkEnd w:id="92"/>
      <w:bookmarkEnd w:id="93"/>
      <w:bookmarkEnd w:id="94"/>
    </w:p>
    <w:p w:rsidR="00A67E2E" w:rsidRPr="00A67E2E" w:rsidRDefault="00A67E2E" w:rsidP="00A67E2E">
      <w:pPr>
        <w:bidi w:val="0"/>
      </w:pPr>
    </w:p>
    <w:p w:rsidR="00CE7C4B" w:rsidRDefault="00CE7C4B" w:rsidP="00CE7C4B">
      <w:pPr>
        <w:bidi w:val="0"/>
      </w:pPr>
      <w:r>
        <w:rPr>
          <w:noProof/>
        </w:rPr>
        <w:lastRenderedPageBreak/>
        <w:drawing>
          <wp:inline distT="0" distB="0" distL="0" distR="0" wp14:anchorId="398E7C6D" wp14:editId="2A48439B">
            <wp:extent cx="5274310" cy="4281805"/>
            <wp:effectExtent l="0" t="0" r="2540" b="4445"/>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4281805"/>
                    </a:xfrm>
                    <a:prstGeom prst="rect">
                      <a:avLst/>
                    </a:prstGeom>
                  </pic:spPr>
                </pic:pic>
              </a:graphicData>
            </a:graphic>
          </wp:inline>
        </w:drawing>
      </w:r>
    </w:p>
    <w:p w:rsidR="001E5B11" w:rsidRDefault="001E5B11" w:rsidP="001E5B11">
      <w:pPr>
        <w:pStyle w:val="af"/>
        <w:bidi w:val="0"/>
        <w:jc w:val="center"/>
      </w:pPr>
      <w:bookmarkStart w:id="95" w:name="_Toc378517764"/>
      <w:bookmarkStart w:id="96" w:name="_Toc378518935"/>
      <w:r>
        <w:t xml:space="preserve">Figure </w:t>
      </w:r>
      <w:r>
        <w:fldChar w:fldCharType="begin"/>
      </w:r>
      <w:r>
        <w:instrText xml:space="preserve"> SEQ Figure \* ARABIC </w:instrText>
      </w:r>
      <w:r>
        <w:fldChar w:fldCharType="separate"/>
      </w:r>
      <w:r w:rsidR="0000669E">
        <w:rPr>
          <w:noProof/>
        </w:rPr>
        <w:t>14</w:t>
      </w:r>
      <w:r>
        <w:fldChar w:fldCharType="end"/>
      </w:r>
      <w:r>
        <w:rPr>
          <w:noProof/>
        </w:rPr>
        <w:t>- R</w:t>
      </w:r>
      <w:r w:rsidRPr="00C073E5">
        <w:rPr>
          <w:noProof/>
        </w:rPr>
        <w:t>egisters unit simulation</w:t>
      </w:r>
      <w:bookmarkEnd w:id="95"/>
      <w:bookmarkEnd w:id="96"/>
    </w:p>
    <w:p w:rsidR="00CE7C4B" w:rsidRDefault="00CE7C4B" w:rsidP="001E5B11">
      <w:pPr>
        <w:bidi w:val="0"/>
      </w:pPr>
      <w:r>
        <w:t xml:space="preserve">We can see a data that is written to each one of the registers. In addition we can see that after </w:t>
      </w:r>
      <w:proofErr w:type="spellStart"/>
      <w:r>
        <w:t>wc_finish</w:t>
      </w:r>
      <w:proofErr w:type="spellEnd"/>
      <w:r>
        <w:t xml:space="preserve"> signal rise, the registers are not enabled- register number 0 is resetting into 0 (the configuration need to be enabled again), and when </w:t>
      </w:r>
      <w:proofErr w:type="spellStart"/>
      <w:r>
        <w:t>rc_finish</w:t>
      </w:r>
      <w:proofErr w:type="spellEnd"/>
      <w:r>
        <w:t xml:space="preserve"> signal rise (system output all the data back to the user), the enable register is resetting back into 0, (register number 4).</w:t>
      </w:r>
    </w:p>
    <w:p w:rsidR="0071704F" w:rsidRDefault="0071704F" w:rsidP="0071704F">
      <w:pPr>
        <w:bidi w:val="0"/>
      </w:pPr>
    </w:p>
    <w:p w:rsidR="00B875E2" w:rsidRDefault="004E6B64" w:rsidP="0024733E">
      <w:pPr>
        <w:pStyle w:val="2"/>
        <w:bidi w:val="0"/>
      </w:pPr>
      <w:bookmarkStart w:id="97" w:name="_Toc370059077"/>
      <w:bookmarkStart w:id="98" w:name="_Toc370059230"/>
      <w:bookmarkStart w:id="99" w:name="_Toc370066515"/>
      <w:bookmarkStart w:id="100" w:name="_Toc378518874"/>
      <w:r>
        <w:t>3.2</w:t>
      </w:r>
      <w:r>
        <w:tab/>
      </w:r>
      <w:r w:rsidR="00B875E2">
        <w:t>W</w:t>
      </w:r>
      <w:bookmarkEnd w:id="97"/>
      <w:bookmarkEnd w:id="98"/>
      <w:bookmarkEnd w:id="99"/>
      <w:r w:rsidR="00655040">
        <w:t>rite Controller</w:t>
      </w:r>
      <w:bookmarkEnd w:id="100"/>
    </w:p>
    <w:p w:rsidR="00041486" w:rsidRPr="00041486" w:rsidRDefault="00041486" w:rsidP="00041486">
      <w:pPr>
        <w:bidi w:val="0"/>
      </w:pPr>
    </w:p>
    <w:p w:rsidR="00041486" w:rsidRDefault="00041486" w:rsidP="00041486">
      <w:pPr>
        <w:bidi w:val="0"/>
        <w:rPr>
          <w:rStyle w:val="af9"/>
        </w:rPr>
      </w:pPr>
      <w:r w:rsidRPr="00F26180">
        <w:rPr>
          <w:rStyle w:val="af9"/>
        </w:rPr>
        <w:t>General Description</w:t>
      </w:r>
    </w:p>
    <w:p w:rsidR="007C2792" w:rsidRDefault="007C2792" w:rsidP="00846050">
      <w:pPr>
        <w:pStyle w:val="a9"/>
        <w:numPr>
          <w:ilvl w:val="0"/>
          <w:numId w:val="2"/>
        </w:numPr>
        <w:bidi w:val="0"/>
      </w:pPr>
      <w:r>
        <w:t xml:space="preserve">The entity gets the incoming data and trigger signals from the signal generator, calculating the address in the RAM that the data will be saved in, and sending the data and address to the RAM. </w:t>
      </w:r>
    </w:p>
    <w:p w:rsidR="007C2792" w:rsidRDefault="007C2792" w:rsidP="00846050">
      <w:pPr>
        <w:pStyle w:val="a9"/>
        <w:numPr>
          <w:ilvl w:val="0"/>
          <w:numId w:val="2"/>
        </w:numPr>
        <w:bidi w:val="0"/>
      </w:pPr>
      <w:r>
        <w:t>According the configurations that are saved in the core registers, detecting trigger rise and calculating the start address of the outputting data, and send it to the read controller.</w:t>
      </w:r>
    </w:p>
    <w:p w:rsidR="007C2792" w:rsidRDefault="007C2792" w:rsidP="007C2792">
      <w:pPr>
        <w:bidi w:val="0"/>
      </w:pPr>
    </w:p>
    <w:p w:rsidR="007C2792" w:rsidRDefault="007C2792" w:rsidP="007C2792">
      <w:pPr>
        <w:bidi w:val="0"/>
      </w:pPr>
    </w:p>
    <w:p w:rsidR="007C2792" w:rsidRDefault="007C2792" w:rsidP="007C2792">
      <w:pPr>
        <w:bidi w:val="0"/>
      </w:pPr>
    </w:p>
    <w:p w:rsidR="007C2792" w:rsidRDefault="00EC39BF" w:rsidP="00EC39BF">
      <w:pPr>
        <w:bidi w:val="0"/>
      </w:pPr>
      <w:r w:rsidRPr="00EC39BF">
        <w:rPr>
          <w:noProof/>
        </w:rPr>
        <w:drawing>
          <wp:inline distT="0" distB="0" distL="0" distR="0" wp14:anchorId="31565B44" wp14:editId="58F7FDE4">
            <wp:extent cx="4572638" cy="3429479"/>
            <wp:effectExtent l="0" t="0" r="0" b="0"/>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638" cy="342947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055F75" w:rsidRDefault="00AB21F5" w:rsidP="00AB21F5">
      <w:pPr>
        <w:pStyle w:val="af"/>
        <w:bidi w:val="0"/>
        <w:jc w:val="center"/>
        <w:rPr>
          <w:noProof/>
        </w:rPr>
      </w:pPr>
      <w:bookmarkStart w:id="101" w:name="_Toc378517765"/>
      <w:bookmarkStart w:id="102" w:name="_Toc378518936"/>
      <w:r>
        <w:t xml:space="preserve">Figure </w:t>
      </w:r>
      <w:r>
        <w:fldChar w:fldCharType="begin"/>
      </w:r>
      <w:r>
        <w:instrText xml:space="preserve"> SEQ Figure \* ARABIC </w:instrText>
      </w:r>
      <w:r>
        <w:fldChar w:fldCharType="separate"/>
      </w:r>
      <w:r w:rsidR="0000669E">
        <w:rPr>
          <w:noProof/>
        </w:rPr>
        <w:t>15</w:t>
      </w:r>
      <w:r>
        <w:fldChar w:fldCharType="end"/>
      </w:r>
      <w:r>
        <w:rPr>
          <w:noProof/>
        </w:rPr>
        <w:t>- W</w:t>
      </w:r>
      <w:r w:rsidRPr="00900AEB">
        <w:rPr>
          <w:noProof/>
        </w:rPr>
        <w:t>rite controller</w:t>
      </w:r>
      <w:bookmarkEnd w:id="101"/>
      <w:bookmarkEnd w:id="102"/>
    </w:p>
    <w:p w:rsidR="00AF0824" w:rsidRPr="00AF0824" w:rsidRDefault="00AF0824" w:rsidP="00AF0824">
      <w:pPr>
        <w:bidi w:val="0"/>
      </w:pPr>
    </w:p>
    <w:p w:rsidR="007C2792" w:rsidRDefault="007C2792" w:rsidP="00055F75">
      <w:pPr>
        <w:bidi w:val="0"/>
      </w:pPr>
      <w:r>
        <w:t>Generic table</w:t>
      </w:r>
    </w:p>
    <w:tbl>
      <w:tblPr>
        <w:tblStyle w:val="aa"/>
        <w:tblW w:w="0" w:type="auto"/>
        <w:tblLook w:val="04A0" w:firstRow="1" w:lastRow="0" w:firstColumn="1" w:lastColumn="0" w:noHBand="0" w:noVBand="1"/>
      </w:tblPr>
      <w:tblGrid>
        <w:gridCol w:w="2840"/>
        <w:gridCol w:w="2841"/>
        <w:gridCol w:w="2841"/>
      </w:tblGrid>
      <w:tr w:rsidR="007C2792" w:rsidTr="00272D6A">
        <w:tc>
          <w:tcPr>
            <w:tcW w:w="2840" w:type="dxa"/>
          </w:tcPr>
          <w:p w:rsidR="007C2792" w:rsidRDefault="007C2792" w:rsidP="00272D6A">
            <w:pPr>
              <w:bidi w:val="0"/>
            </w:pPr>
            <w:r>
              <w:t>Name</w:t>
            </w:r>
          </w:p>
        </w:tc>
        <w:tc>
          <w:tcPr>
            <w:tcW w:w="2841" w:type="dxa"/>
          </w:tcPr>
          <w:p w:rsidR="007C2792" w:rsidRDefault="007C2792" w:rsidP="00272D6A">
            <w:pPr>
              <w:bidi w:val="0"/>
            </w:pPr>
            <w:r>
              <w:t xml:space="preserve">Width </w:t>
            </w:r>
          </w:p>
        </w:tc>
        <w:tc>
          <w:tcPr>
            <w:tcW w:w="2841" w:type="dxa"/>
          </w:tcPr>
          <w:p w:rsidR="007C2792" w:rsidRDefault="007C2792" w:rsidP="00272D6A">
            <w:pPr>
              <w:bidi w:val="0"/>
            </w:pPr>
            <w:r>
              <w:t>Description</w:t>
            </w:r>
          </w:p>
        </w:tc>
      </w:tr>
      <w:tr w:rsidR="007C2792" w:rsidTr="00272D6A">
        <w:tc>
          <w:tcPr>
            <w:tcW w:w="2840" w:type="dxa"/>
          </w:tcPr>
          <w:p w:rsidR="007C2792" w:rsidRDefault="007C2792" w:rsidP="00272D6A">
            <w:pPr>
              <w:bidi w:val="0"/>
            </w:pPr>
            <w:proofErr w:type="spellStart"/>
            <w:r w:rsidRPr="00BE7FEE">
              <w:t>reset_polarity_g</w:t>
            </w:r>
            <w:proofErr w:type="spellEnd"/>
          </w:p>
        </w:tc>
        <w:tc>
          <w:tcPr>
            <w:tcW w:w="2841" w:type="dxa"/>
          </w:tcPr>
          <w:p w:rsidR="007C2792" w:rsidRDefault="007C2792" w:rsidP="00272D6A">
            <w:pPr>
              <w:bidi w:val="0"/>
            </w:pPr>
            <w:r>
              <w:t>1</w:t>
            </w:r>
          </w:p>
        </w:tc>
        <w:tc>
          <w:tcPr>
            <w:tcW w:w="2841" w:type="dxa"/>
          </w:tcPr>
          <w:p w:rsidR="007C2792" w:rsidRDefault="007C2792" w:rsidP="00272D6A">
            <w:pPr>
              <w:bidi w:val="0"/>
            </w:pPr>
            <w:r w:rsidRPr="00BE7FEE">
              <w:t>'1' reset active high, '0' active low</w:t>
            </w:r>
          </w:p>
        </w:tc>
      </w:tr>
      <w:tr w:rsidR="007C2792" w:rsidTr="00272D6A">
        <w:tc>
          <w:tcPr>
            <w:tcW w:w="2840" w:type="dxa"/>
          </w:tcPr>
          <w:p w:rsidR="007C2792" w:rsidRPr="00BE7FEE" w:rsidRDefault="007C2792" w:rsidP="00272D6A">
            <w:pPr>
              <w:bidi w:val="0"/>
            </w:pPr>
            <w:proofErr w:type="spellStart"/>
            <w:r w:rsidRPr="00BE7FEE">
              <w:t>enable_polarity_g</w:t>
            </w:r>
            <w:proofErr w:type="spellEnd"/>
          </w:p>
        </w:tc>
        <w:tc>
          <w:tcPr>
            <w:tcW w:w="2841" w:type="dxa"/>
          </w:tcPr>
          <w:p w:rsidR="007C2792" w:rsidRDefault="007C2792" w:rsidP="00272D6A">
            <w:pPr>
              <w:bidi w:val="0"/>
            </w:pPr>
            <w:r>
              <w:t>1</w:t>
            </w:r>
          </w:p>
        </w:tc>
        <w:tc>
          <w:tcPr>
            <w:tcW w:w="2841" w:type="dxa"/>
          </w:tcPr>
          <w:p w:rsidR="007C2792" w:rsidRDefault="007C2792" w:rsidP="00272D6A">
            <w:pPr>
              <w:bidi w:val="0"/>
            </w:pPr>
            <w:r w:rsidRPr="00BE7FEE">
              <w:t>'1' the entity is active</w:t>
            </w:r>
            <w:r>
              <w:t xml:space="preserve"> high</w:t>
            </w:r>
            <w:r w:rsidRPr="00BE7FEE">
              <w:t>, '0' entity</w:t>
            </w:r>
            <w:r>
              <w:t xml:space="preserve"> is</w:t>
            </w:r>
            <w:ins w:id="103" w:author="MOSHE PORIAN" w:date="2013-10-20T22:53:00Z">
              <w:r w:rsidR="003D0CD4">
                <w:rPr>
                  <w:rFonts w:hint="cs"/>
                  <w:rtl/>
                </w:rPr>
                <w:t xml:space="preserve"> </w:t>
              </w:r>
            </w:ins>
            <w:r>
              <w:t>active low</w:t>
            </w:r>
          </w:p>
        </w:tc>
      </w:tr>
      <w:tr w:rsidR="007C2792" w:rsidTr="00272D6A">
        <w:tc>
          <w:tcPr>
            <w:tcW w:w="2840" w:type="dxa"/>
          </w:tcPr>
          <w:p w:rsidR="007C2792" w:rsidRPr="00BE7FEE" w:rsidRDefault="007C2792" w:rsidP="00272D6A">
            <w:pPr>
              <w:bidi w:val="0"/>
            </w:pPr>
            <w:proofErr w:type="spellStart"/>
            <w:r w:rsidRPr="00BE7FEE">
              <w:t>signal_ram_depth_g</w:t>
            </w:r>
            <w:proofErr w:type="spellEnd"/>
          </w:p>
        </w:tc>
        <w:tc>
          <w:tcPr>
            <w:tcW w:w="2841" w:type="dxa"/>
          </w:tcPr>
          <w:p w:rsidR="007C2792" w:rsidRDefault="007C2792" w:rsidP="00272D6A">
            <w:pPr>
              <w:bidi w:val="0"/>
            </w:pPr>
            <w:r>
              <w:t>3</w:t>
            </w:r>
          </w:p>
        </w:tc>
        <w:tc>
          <w:tcPr>
            <w:tcW w:w="2841" w:type="dxa"/>
          </w:tcPr>
          <w:p w:rsidR="007C2792" w:rsidRPr="00BE7FEE" w:rsidRDefault="007C2792" w:rsidP="00272D6A">
            <w:pPr>
              <w:bidi w:val="0"/>
            </w:pPr>
            <w:r w:rsidRPr="00BE7FEE">
              <w:t>depth of</w:t>
            </w:r>
            <w:r>
              <w:t xml:space="preserve"> single</w:t>
            </w:r>
            <w:r w:rsidRPr="00BE7FEE">
              <w:t xml:space="preserve"> RAM is 2^signal_ram_depth_g</w:t>
            </w:r>
          </w:p>
        </w:tc>
      </w:tr>
      <w:tr w:rsidR="007C2792" w:rsidTr="00272D6A">
        <w:tc>
          <w:tcPr>
            <w:tcW w:w="2840" w:type="dxa"/>
          </w:tcPr>
          <w:p w:rsidR="007C2792" w:rsidRPr="00BE7FEE" w:rsidRDefault="007C2792" w:rsidP="00272D6A">
            <w:pPr>
              <w:bidi w:val="0"/>
            </w:pPr>
            <w:proofErr w:type="spellStart"/>
            <w:r w:rsidRPr="00BE7FEE">
              <w:t>signal_ram_width_g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 xml:space="preserve">width of </w:t>
            </w:r>
            <w:r>
              <w:t>single</w:t>
            </w:r>
            <w:r w:rsidRPr="00BE7FEE">
              <w:t xml:space="preserve"> RAM</w:t>
            </w:r>
          </w:p>
        </w:tc>
      </w:tr>
      <w:tr w:rsidR="007C2792" w:rsidTr="00272D6A">
        <w:tc>
          <w:tcPr>
            <w:tcW w:w="2840" w:type="dxa"/>
          </w:tcPr>
          <w:p w:rsidR="007C2792" w:rsidRPr="00BE7FEE" w:rsidRDefault="007C2792" w:rsidP="00272D6A">
            <w:pPr>
              <w:bidi w:val="0"/>
            </w:pPr>
            <w:proofErr w:type="spellStart"/>
            <w:r w:rsidRPr="00BE7FEE">
              <w:t>record_depth_g</w:t>
            </w:r>
            <w:proofErr w:type="spellEnd"/>
          </w:p>
        </w:tc>
        <w:tc>
          <w:tcPr>
            <w:tcW w:w="2841" w:type="dxa"/>
          </w:tcPr>
          <w:p w:rsidR="007C2792" w:rsidRDefault="007C2792" w:rsidP="00272D6A">
            <w:pPr>
              <w:bidi w:val="0"/>
            </w:pPr>
            <w:r>
              <w:t>4</w:t>
            </w:r>
          </w:p>
        </w:tc>
        <w:tc>
          <w:tcPr>
            <w:tcW w:w="2841" w:type="dxa"/>
          </w:tcPr>
          <w:p w:rsidR="007C2792" w:rsidRPr="00BE7FEE" w:rsidRDefault="007C2792" w:rsidP="00272D6A">
            <w:pPr>
              <w:bidi w:val="0"/>
            </w:pPr>
            <w:r w:rsidRPr="00BE7FEE">
              <w:t>number of bits that are recorded from each signal is 2^record_depth_g</w:t>
            </w:r>
          </w:p>
        </w:tc>
      </w:tr>
      <w:tr w:rsidR="007C2792" w:rsidTr="00272D6A">
        <w:tc>
          <w:tcPr>
            <w:tcW w:w="2840" w:type="dxa"/>
          </w:tcPr>
          <w:p w:rsidR="007C2792" w:rsidRPr="00BE7FEE" w:rsidRDefault="007C2792" w:rsidP="00272D6A">
            <w:pPr>
              <w:bidi w:val="0"/>
            </w:pPr>
            <w:proofErr w:type="spellStart"/>
            <w:r w:rsidRPr="00BE7FEE">
              <w:t>data_width_g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defines the width of the data lines of the system</w:t>
            </w:r>
          </w:p>
        </w:tc>
      </w:tr>
      <w:tr w:rsidR="007C2792" w:rsidTr="00272D6A">
        <w:tc>
          <w:tcPr>
            <w:tcW w:w="2840" w:type="dxa"/>
          </w:tcPr>
          <w:p w:rsidR="007C2792" w:rsidRPr="00BE7FEE" w:rsidRDefault="007C2792" w:rsidP="00272D6A">
            <w:pPr>
              <w:bidi w:val="0"/>
            </w:pPr>
            <w:proofErr w:type="spellStart"/>
            <w:r w:rsidRPr="00BE7FEE">
              <w:t>Add_width_g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 xml:space="preserve">width of </w:t>
            </w:r>
            <w:proofErr w:type="spellStart"/>
            <w:r w:rsidRPr="00BE7FEE">
              <w:t>addr</w:t>
            </w:r>
            <w:proofErr w:type="spellEnd"/>
            <w:r w:rsidRPr="00BE7FEE">
              <w:t xml:space="preserve"> word in the RAM</w:t>
            </w:r>
          </w:p>
        </w:tc>
      </w:tr>
      <w:tr w:rsidR="007C2792" w:rsidTr="00272D6A">
        <w:tc>
          <w:tcPr>
            <w:tcW w:w="2840" w:type="dxa"/>
          </w:tcPr>
          <w:p w:rsidR="007C2792" w:rsidRPr="00BE7FEE" w:rsidRDefault="007C2792" w:rsidP="00272D6A">
            <w:pPr>
              <w:bidi w:val="0"/>
            </w:pPr>
            <w:proofErr w:type="spellStart"/>
            <w:r w:rsidRPr="00BE7FEE">
              <w:t>num_of_signals_g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num</w:t>
            </w:r>
            <w:r>
              <w:t>ber</w:t>
            </w:r>
            <w:r w:rsidRPr="00BE7FEE">
              <w:t xml:space="preserve"> of signals that will be recorded simultaneously</w:t>
            </w:r>
          </w:p>
        </w:tc>
      </w:tr>
    </w:tbl>
    <w:p w:rsidR="00073F83" w:rsidRDefault="00AF0824" w:rsidP="00AF0824">
      <w:pPr>
        <w:pStyle w:val="af"/>
        <w:bidi w:val="0"/>
        <w:jc w:val="center"/>
      </w:pPr>
      <w:bookmarkStart w:id="104" w:name="_Toc378517811"/>
      <w:bookmarkStart w:id="105" w:name="_Toc378518987"/>
      <w:r>
        <w:t xml:space="preserve">Table </w:t>
      </w:r>
      <w:r>
        <w:fldChar w:fldCharType="begin"/>
      </w:r>
      <w:r>
        <w:instrText xml:space="preserve"> SEQ Table \* ARABIC </w:instrText>
      </w:r>
      <w:r>
        <w:fldChar w:fldCharType="separate"/>
      </w:r>
      <w:r w:rsidR="00D1530F">
        <w:rPr>
          <w:noProof/>
        </w:rPr>
        <w:t>3</w:t>
      </w:r>
      <w:r>
        <w:fldChar w:fldCharType="end"/>
      </w:r>
      <w:r>
        <w:t>- W</w:t>
      </w:r>
      <w:r w:rsidRPr="001E12DE">
        <w:t>rite controller generics</w:t>
      </w:r>
      <w:bookmarkEnd w:id="104"/>
      <w:bookmarkEnd w:id="105"/>
    </w:p>
    <w:p w:rsidR="00073F83" w:rsidRDefault="00073F83" w:rsidP="007C2792">
      <w:pPr>
        <w:bidi w:val="0"/>
      </w:pPr>
    </w:p>
    <w:p w:rsidR="007C2792" w:rsidRDefault="007C2792" w:rsidP="00073F83">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7C2792" w:rsidTr="00272D6A">
        <w:tc>
          <w:tcPr>
            <w:tcW w:w="2267" w:type="dxa"/>
          </w:tcPr>
          <w:p w:rsidR="007C2792" w:rsidRDefault="007C2792" w:rsidP="00272D6A">
            <w:pPr>
              <w:bidi w:val="0"/>
            </w:pPr>
            <w:r>
              <w:lastRenderedPageBreak/>
              <w:t>Name</w:t>
            </w:r>
          </w:p>
        </w:tc>
        <w:tc>
          <w:tcPr>
            <w:tcW w:w="2038" w:type="dxa"/>
          </w:tcPr>
          <w:p w:rsidR="007C2792" w:rsidRDefault="007C2792" w:rsidP="00272D6A">
            <w:pPr>
              <w:bidi w:val="0"/>
            </w:pPr>
            <w:r>
              <w:t>Direction</w:t>
            </w:r>
          </w:p>
        </w:tc>
        <w:tc>
          <w:tcPr>
            <w:tcW w:w="2106" w:type="dxa"/>
          </w:tcPr>
          <w:p w:rsidR="007C2792" w:rsidRDefault="007C2792" w:rsidP="00272D6A">
            <w:pPr>
              <w:bidi w:val="0"/>
            </w:pPr>
            <w:r>
              <w:t>Width</w:t>
            </w:r>
          </w:p>
        </w:tc>
        <w:tc>
          <w:tcPr>
            <w:tcW w:w="2111" w:type="dxa"/>
          </w:tcPr>
          <w:p w:rsidR="007C2792" w:rsidRDefault="007C2792" w:rsidP="00272D6A">
            <w:pPr>
              <w:bidi w:val="0"/>
            </w:pPr>
            <w:r>
              <w:t>Description</w:t>
            </w:r>
          </w:p>
        </w:tc>
      </w:tr>
      <w:tr w:rsidR="007C2792" w:rsidTr="00272D6A">
        <w:tc>
          <w:tcPr>
            <w:tcW w:w="2267" w:type="dxa"/>
          </w:tcPr>
          <w:p w:rsidR="007C2792" w:rsidRDefault="007C2792" w:rsidP="00272D6A">
            <w:pPr>
              <w:bidi w:val="0"/>
            </w:pPr>
            <w:proofErr w:type="spellStart"/>
            <w:r w:rsidRPr="00BE7FEE">
              <w:t>clk</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System clock</w:t>
            </w:r>
          </w:p>
        </w:tc>
      </w:tr>
      <w:tr w:rsidR="007C2792" w:rsidTr="00272D6A">
        <w:tc>
          <w:tcPr>
            <w:tcW w:w="2267" w:type="dxa"/>
          </w:tcPr>
          <w:p w:rsidR="007C2792" w:rsidRPr="00BE7FEE" w:rsidRDefault="007C2792" w:rsidP="00272D6A">
            <w:pPr>
              <w:bidi w:val="0"/>
            </w:pPr>
            <w:r w:rsidRPr="00661D7E">
              <w:t>Reset</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System reset</w:t>
            </w:r>
          </w:p>
        </w:tc>
      </w:tr>
      <w:tr w:rsidR="007C2792" w:rsidTr="00272D6A">
        <w:tc>
          <w:tcPr>
            <w:tcW w:w="2267" w:type="dxa"/>
          </w:tcPr>
          <w:p w:rsidR="007C2792" w:rsidRPr="00661D7E" w:rsidRDefault="007C2792" w:rsidP="00272D6A">
            <w:pPr>
              <w:bidi w:val="0"/>
            </w:pPr>
            <w:r w:rsidRPr="00661D7E">
              <w:t>Enable</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E</w:t>
            </w:r>
            <w:r w:rsidRPr="00661D7E">
              <w:t xml:space="preserve">nabling the entity. if (enable = </w:t>
            </w:r>
            <w:proofErr w:type="spellStart"/>
            <w:r w:rsidRPr="00661D7E">
              <w:t>enable_polarity_g</w:t>
            </w:r>
            <w:proofErr w:type="spellEnd"/>
            <w:r w:rsidRPr="00661D7E">
              <w:t>) -&gt; start working, else-&gt; do nothing</w:t>
            </w:r>
          </w:p>
        </w:tc>
      </w:tr>
      <w:tr w:rsidR="007C2792" w:rsidTr="00272D6A">
        <w:tc>
          <w:tcPr>
            <w:tcW w:w="2267" w:type="dxa"/>
          </w:tcPr>
          <w:p w:rsidR="007C2792" w:rsidRPr="00661D7E" w:rsidRDefault="007C2792" w:rsidP="00272D6A">
            <w:pPr>
              <w:bidi w:val="0"/>
            </w:pPr>
            <w:proofErr w:type="spellStart"/>
            <w:r w:rsidRPr="00661D7E">
              <w:t>trigger_position_in</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7</w:t>
            </w:r>
          </w:p>
        </w:tc>
        <w:tc>
          <w:tcPr>
            <w:tcW w:w="2111" w:type="dxa"/>
          </w:tcPr>
          <w:p w:rsidR="007C2792" w:rsidRDefault="007C2792" w:rsidP="00272D6A">
            <w:pPr>
              <w:bidi w:val="0"/>
            </w:pPr>
            <w:r>
              <w:t>T</w:t>
            </w:r>
            <w:r w:rsidRPr="00661D7E">
              <w:t xml:space="preserve">he percentage of the data </w:t>
            </w:r>
            <w:r>
              <w:t>that is recorded before trigger rise</w:t>
            </w:r>
          </w:p>
        </w:tc>
      </w:tr>
      <w:tr w:rsidR="007C2792" w:rsidTr="00272D6A">
        <w:tc>
          <w:tcPr>
            <w:tcW w:w="2267" w:type="dxa"/>
          </w:tcPr>
          <w:p w:rsidR="007C2792" w:rsidRPr="00661D7E" w:rsidRDefault="007C2792" w:rsidP="00272D6A">
            <w:pPr>
              <w:bidi w:val="0"/>
            </w:pPr>
            <w:proofErr w:type="spellStart"/>
            <w:r w:rsidRPr="00661D7E">
              <w:t>trigger_type_in</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7</w:t>
            </w:r>
          </w:p>
        </w:tc>
        <w:tc>
          <w:tcPr>
            <w:tcW w:w="2111" w:type="dxa"/>
          </w:tcPr>
          <w:p w:rsidR="007C2792" w:rsidRDefault="007C2792" w:rsidP="00272D6A">
            <w:pPr>
              <w:bidi w:val="0"/>
            </w:pPr>
            <w:r>
              <w:t>Type of trigger</w:t>
            </w:r>
          </w:p>
        </w:tc>
      </w:tr>
      <w:tr w:rsidR="007C2792" w:rsidTr="00272D6A">
        <w:tc>
          <w:tcPr>
            <w:tcW w:w="2267" w:type="dxa"/>
          </w:tcPr>
          <w:p w:rsidR="007C2792" w:rsidRPr="00661D7E" w:rsidRDefault="007C2792" w:rsidP="00272D6A">
            <w:pPr>
              <w:bidi w:val="0"/>
            </w:pPr>
            <w:proofErr w:type="spellStart"/>
            <w:r w:rsidRPr="00661D7E">
              <w:t>config_are_set</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rsidRPr="00661D7E">
              <w:t>'1'-&gt; configurations from registers are ready to be read (trigger position + type). '0'-&gt;</w:t>
            </w:r>
            <w:proofErr w:type="spellStart"/>
            <w:r w:rsidRPr="00661D7E">
              <w:t>config</w:t>
            </w:r>
            <w:proofErr w:type="spellEnd"/>
            <w:r w:rsidRPr="00661D7E">
              <w:t xml:space="preserve"> are not ready</w:t>
            </w:r>
          </w:p>
        </w:tc>
      </w:tr>
      <w:tr w:rsidR="007C2792" w:rsidTr="00272D6A">
        <w:tc>
          <w:tcPr>
            <w:tcW w:w="2267" w:type="dxa"/>
          </w:tcPr>
          <w:p w:rsidR="007C2792" w:rsidRPr="00661D7E" w:rsidRDefault="007C2792" w:rsidP="00272D6A">
            <w:pPr>
              <w:bidi w:val="0"/>
            </w:pPr>
            <w:proofErr w:type="spellStart"/>
            <w:r w:rsidRPr="00661D7E">
              <w:t>data_in</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proofErr w:type="spellStart"/>
            <w:r w:rsidRPr="00661D7E">
              <w:t>num_of_signals_g</w:t>
            </w:r>
            <w:proofErr w:type="spellEnd"/>
          </w:p>
        </w:tc>
        <w:tc>
          <w:tcPr>
            <w:tcW w:w="2111" w:type="dxa"/>
          </w:tcPr>
          <w:p w:rsidR="007C2792" w:rsidRPr="00661D7E" w:rsidRDefault="007C2792" w:rsidP="00272D6A">
            <w:pPr>
              <w:bidi w:val="0"/>
            </w:pPr>
            <w:r>
              <w:t>Data in from signal generator</w:t>
            </w:r>
          </w:p>
        </w:tc>
      </w:tr>
      <w:tr w:rsidR="007C2792" w:rsidTr="00272D6A">
        <w:tc>
          <w:tcPr>
            <w:tcW w:w="2267" w:type="dxa"/>
          </w:tcPr>
          <w:p w:rsidR="007C2792" w:rsidRPr="00661D7E" w:rsidRDefault="007C2792" w:rsidP="00272D6A">
            <w:pPr>
              <w:bidi w:val="0"/>
            </w:pPr>
            <w:r w:rsidRPr="00661D7E">
              <w:t>Trigger</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Pr="00661D7E" w:rsidRDefault="007C2792" w:rsidP="00272D6A">
            <w:pPr>
              <w:bidi w:val="0"/>
            </w:pPr>
            <w:r>
              <w:t>Trigger signal from signal generator</w:t>
            </w:r>
          </w:p>
        </w:tc>
      </w:tr>
      <w:tr w:rsidR="007C2792" w:rsidTr="00272D6A">
        <w:tc>
          <w:tcPr>
            <w:tcW w:w="2267" w:type="dxa"/>
          </w:tcPr>
          <w:p w:rsidR="007C2792" w:rsidRPr="00661D7E" w:rsidRDefault="007C2792" w:rsidP="00272D6A">
            <w:pPr>
              <w:bidi w:val="0"/>
            </w:pPr>
            <w:proofErr w:type="spellStart"/>
            <w:r w:rsidRPr="00661D7E">
              <w:t>data_out_of_wc</w:t>
            </w:r>
            <w:proofErr w:type="spellEnd"/>
          </w:p>
        </w:tc>
        <w:tc>
          <w:tcPr>
            <w:tcW w:w="2038" w:type="dxa"/>
          </w:tcPr>
          <w:p w:rsidR="007C2792" w:rsidRDefault="007C2792" w:rsidP="00272D6A">
            <w:pPr>
              <w:bidi w:val="0"/>
            </w:pPr>
            <w:r>
              <w:t>Out</w:t>
            </w:r>
          </w:p>
        </w:tc>
        <w:tc>
          <w:tcPr>
            <w:tcW w:w="2106" w:type="dxa"/>
          </w:tcPr>
          <w:p w:rsidR="007C2792" w:rsidRDefault="007C2792" w:rsidP="00272D6A">
            <w:pPr>
              <w:bidi w:val="0"/>
            </w:pPr>
            <w:proofErr w:type="spellStart"/>
            <w:r w:rsidRPr="00661D7E">
              <w:t>num_of_signals_g</w:t>
            </w:r>
            <w:proofErr w:type="spellEnd"/>
          </w:p>
        </w:tc>
        <w:tc>
          <w:tcPr>
            <w:tcW w:w="2111" w:type="dxa"/>
          </w:tcPr>
          <w:p w:rsidR="007C2792" w:rsidRPr="00661D7E" w:rsidRDefault="007C2792" w:rsidP="00272D6A">
            <w:pPr>
              <w:bidi w:val="0"/>
            </w:pPr>
            <w:r w:rsidRPr="00661D7E">
              <w:t>sending the data  to be saved in the RAM</w:t>
            </w:r>
          </w:p>
        </w:tc>
      </w:tr>
      <w:tr w:rsidR="007C2792" w:rsidTr="00272D6A">
        <w:tc>
          <w:tcPr>
            <w:tcW w:w="2267" w:type="dxa"/>
          </w:tcPr>
          <w:p w:rsidR="007C2792" w:rsidRPr="00661D7E" w:rsidRDefault="007C2792" w:rsidP="00272D6A">
            <w:pPr>
              <w:bidi w:val="0"/>
            </w:pPr>
            <w:proofErr w:type="spellStart"/>
            <w:r w:rsidRPr="00661D7E">
              <w:t>addr_out_to_RAM</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proofErr w:type="spellStart"/>
            <w:r w:rsidRPr="00661D7E">
              <w:t>Add_width_g</w:t>
            </w:r>
            <w:proofErr w:type="spellEnd"/>
          </w:p>
        </w:tc>
        <w:tc>
          <w:tcPr>
            <w:tcW w:w="2111" w:type="dxa"/>
          </w:tcPr>
          <w:p w:rsidR="007C2792" w:rsidRPr="00661D7E" w:rsidRDefault="007C2792" w:rsidP="00272D6A">
            <w:pPr>
              <w:bidi w:val="0"/>
            </w:pPr>
            <w:r w:rsidRPr="00661D7E">
              <w:t>the addr</w:t>
            </w:r>
            <w:r>
              <w:t>ess</w:t>
            </w:r>
            <w:r w:rsidRPr="00661D7E">
              <w:t xml:space="preserve"> in the RAM to save the data</w:t>
            </w:r>
          </w:p>
        </w:tc>
      </w:tr>
      <w:tr w:rsidR="007C2792" w:rsidTr="00272D6A">
        <w:tc>
          <w:tcPr>
            <w:tcW w:w="2267" w:type="dxa"/>
          </w:tcPr>
          <w:p w:rsidR="007C2792" w:rsidRPr="00661D7E" w:rsidRDefault="007C2792" w:rsidP="00272D6A">
            <w:pPr>
              <w:bidi w:val="0"/>
            </w:pPr>
            <w:proofErr w:type="spellStart"/>
            <w:r w:rsidRPr="00661D7E">
              <w:t>write_controller_finish</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r>
              <w:t>1</w:t>
            </w:r>
          </w:p>
        </w:tc>
        <w:tc>
          <w:tcPr>
            <w:tcW w:w="2111" w:type="dxa"/>
          </w:tcPr>
          <w:p w:rsidR="007C2792" w:rsidRPr="00661D7E" w:rsidRDefault="007C2792" w:rsidP="00272D6A">
            <w:pPr>
              <w:bidi w:val="0"/>
            </w:pPr>
            <w:r w:rsidRPr="00661D7E">
              <w:t>'1' -&gt;WC has finish working and saving all the relevant data (RC will start work), '0' -&gt;WC is still working</w:t>
            </w:r>
          </w:p>
        </w:tc>
      </w:tr>
      <w:tr w:rsidR="007C2792" w:rsidTr="00272D6A">
        <w:tc>
          <w:tcPr>
            <w:tcW w:w="2267" w:type="dxa"/>
          </w:tcPr>
          <w:p w:rsidR="007C2792" w:rsidRPr="00661D7E" w:rsidRDefault="007C2792" w:rsidP="00272D6A">
            <w:pPr>
              <w:bidi w:val="0"/>
            </w:pPr>
            <w:proofErr w:type="spellStart"/>
            <w:r w:rsidRPr="00661D7E">
              <w:t>start_addr_out</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proofErr w:type="spellStart"/>
            <w:r w:rsidRPr="00661D7E">
              <w:t>Add_width_g</w:t>
            </w:r>
            <w:proofErr w:type="spellEnd"/>
          </w:p>
        </w:tc>
        <w:tc>
          <w:tcPr>
            <w:tcW w:w="2111" w:type="dxa"/>
          </w:tcPr>
          <w:p w:rsidR="007C2792" w:rsidRPr="00661D7E" w:rsidRDefault="007C2792" w:rsidP="00272D6A">
            <w:pPr>
              <w:bidi w:val="0"/>
            </w:pPr>
            <w:r>
              <w:t>T</w:t>
            </w:r>
            <w:r w:rsidRPr="00661D7E">
              <w:t>he start addr</w:t>
            </w:r>
            <w:r>
              <w:t>ess</w:t>
            </w:r>
            <w:r w:rsidRPr="00661D7E">
              <w:t xml:space="preserve"> of the data that we need to send out to the user</w:t>
            </w:r>
          </w:p>
        </w:tc>
      </w:tr>
      <w:tr w:rsidR="007C2792" w:rsidTr="00272D6A">
        <w:tc>
          <w:tcPr>
            <w:tcW w:w="2267" w:type="dxa"/>
          </w:tcPr>
          <w:p w:rsidR="007C2792" w:rsidRPr="00661D7E" w:rsidRDefault="007C2792" w:rsidP="00272D6A">
            <w:pPr>
              <w:bidi w:val="0"/>
            </w:pPr>
            <w:proofErr w:type="spellStart"/>
            <w:r w:rsidRPr="00661D7E">
              <w:t>din_valid</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r>
              <w:t>1</w:t>
            </w:r>
          </w:p>
        </w:tc>
        <w:tc>
          <w:tcPr>
            <w:tcW w:w="2111" w:type="dxa"/>
          </w:tcPr>
          <w:p w:rsidR="007C2792" w:rsidRDefault="007C2792" w:rsidP="00272D6A">
            <w:pPr>
              <w:bidi w:val="0"/>
            </w:pPr>
            <w:r>
              <w:t>Data to RAM valid</w:t>
            </w:r>
          </w:p>
        </w:tc>
      </w:tr>
    </w:tbl>
    <w:p w:rsidR="004C2949" w:rsidRDefault="004C2949" w:rsidP="004C2949">
      <w:pPr>
        <w:bidi w:val="0"/>
      </w:pPr>
    </w:p>
    <w:p w:rsidR="0024733E" w:rsidRDefault="00AF0824" w:rsidP="00AF0824">
      <w:pPr>
        <w:pStyle w:val="af"/>
        <w:bidi w:val="0"/>
        <w:jc w:val="center"/>
      </w:pPr>
      <w:bookmarkStart w:id="106" w:name="_Toc378517812"/>
      <w:bookmarkStart w:id="107" w:name="_Toc378518988"/>
      <w:r>
        <w:t xml:space="preserve">Table </w:t>
      </w:r>
      <w:r>
        <w:fldChar w:fldCharType="begin"/>
      </w:r>
      <w:r>
        <w:instrText xml:space="preserve"> SEQ Table \* ARABIC </w:instrText>
      </w:r>
      <w:r>
        <w:fldChar w:fldCharType="separate"/>
      </w:r>
      <w:r w:rsidR="00D1530F">
        <w:rPr>
          <w:noProof/>
        </w:rPr>
        <w:t>4</w:t>
      </w:r>
      <w:r>
        <w:fldChar w:fldCharType="end"/>
      </w:r>
      <w:r>
        <w:rPr>
          <w:noProof/>
        </w:rPr>
        <w:t>- W</w:t>
      </w:r>
      <w:r w:rsidRPr="00B9011B">
        <w:rPr>
          <w:noProof/>
        </w:rPr>
        <w:t>rite controller signals</w:t>
      </w:r>
      <w:bookmarkEnd w:id="106"/>
      <w:bookmarkEnd w:id="107"/>
    </w:p>
    <w:p w:rsidR="0024733E" w:rsidRDefault="0024733E" w:rsidP="0024733E">
      <w:pPr>
        <w:bidi w:val="0"/>
      </w:pPr>
    </w:p>
    <w:p w:rsidR="003D0CD4" w:rsidRDefault="003D0CD4">
      <w:pPr>
        <w:bidi w:val="0"/>
        <w:rPr>
          <w:ins w:id="108" w:author="MOSHE PORIAN" w:date="2013-10-20T22:54:00Z"/>
        </w:rPr>
      </w:pPr>
      <w:ins w:id="109" w:author="MOSHE PORIAN" w:date="2013-10-20T22:54:00Z">
        <w:r>
          <w:br w:type="page"/>
        </w:r>
      </w:ins>
    </w:p>
    <w:p w:rsidR="007C2792" w:rsidRDefault="007C2792" w:rsidP="0024733E">
      <w:pPr>
        <w:bidi w:val="0"/>
      </w:pPr>
      <w:r>
        <w:lastRenderedPageBreak/>
        <w:t xml:space="preserve">Write controller </w:t>
      </w:r>
      <w:r w:rsidR="0024733E">
        <w:t>FSM</w:t>
      </w:r>
    </w:p>
    <w:p w:rsidR="007C2792" w:rsidRDefault="007C2792" w:rsidP="007C2792">
      <w:pPr>
        <w:bidi w:val="0"/>
      </w:pPr>
    </w:p>
    <w:p w:rsidR="0005665B" w:rsidRDefault="00B22FB8" w:rsidP="00F109A3">
      <w:pPr>
        <w:bidi w:val="0"/>
      </w:pPr>
      <w:r>
        <w:rPr>
          <w:noProof/>
        </w:rPr>
        <mc:AlternateContent>
          <mc:Choice Requires="wpc">
            <w:drawing>
              <wp:inline distT="0" distB="0" distL="0" distR="0" wp14:anchorId="3CD40AE4" wp14:editId="2DB2985B">
                <wp:extent cx="5271770" cy="3864610"/>
                <wp:effectExtent l="0" t="0" r="5080" b="0"/>
                <wp:docPr id="67" name="בד ציור 61"/>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0" name="תמונה 60"/>
                          <pic:cNvPicPr>
                            <a:picLocks noChangeAspect="1"/>
                          </pic:cNvPicPr>
                        </pic:nvPicPr>
                        <pic:blipFill>
                          <a:blip r:embed="rId32"/>
                          <a:stretch>
                            <a:fillRect/>
                          </a:stretch>
                        </pic:blipFill>
                        <pic:spPr>
                          <a:xfrm>
                            <a:off x="0" y="0"/>
                            <a:ext cx="5271715" cy="3785600"/>
                          </a:xfrm>
                          <a:prstGeom prst="rect">
                            <a:avLst/>
                          </a:prstGeom>
                        </pic:spPr>
                      </pic:pic>
                    </wpc:wpc>
                  </a:graphicData>
                </a:graphic>
              </wp:inline>
            </w:drawing>
          </mc:Choice>
          <mc:Fallback>
            <w:pict>
              <v:group id="בד ציור 61" o:spid="_x0000_s1026" editas="canvas" style="width:415.1pt;height:304.3pt;mso-position-horizontal-relative:char;mso-position-vertical-relative:line" coordsize="52717,3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">
                <v:shape id="_x0000_s1027" type="#_x0000_t75" style="position:absolute;width:52717;height:38646;visibility:visible;mso-wrap-style:square">
                  <v:fill o:detectmouseclick="t"/>
                  <v:path o:connecttype="none"/>
                </v:shape>
                <v:shape id="תמונה 60" o:spid="_x0000_s1028" type="#_x0000_t75" style="position:absolute;width:52717;height:3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ouYy9AAAA2wAAAA8AAABkcnMvZG93bnJldi54bWxET8kKwjAQvQv+QxjBi2iqiGg1iogb6MXt&#10;PjRjW2wmpYla/94cBI+Pt88WtSnEiyqXW1bQ70UgiBOrc04VXC+b7hiE88gaC8uk4EMOFvNmY4ax&#10;tm8+0evsUxFC2MWoIPO+jKV0SUYGXc+WxIG728qgD7BKpa7wHcJNIQdRNJIGcw4NGZa0yih5nJ9G&#10;wbGUu9Nlcltd+8PtY00Hu+58rFLtVr2cgvBU+7/4595rBaOwPnwJP0DOv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i5jL0AAADbAAAADwAAAAAAAAAAAAAAAACfAgAAZHJz&#10;L2Rvd25yZXYueG1sUEsFBgAAAAAEAAQA9wAAAIkDAAAAAA==&#10;">
                  <v:imagedata r:id="rId33" o:title=""/>
                  <v:path arrowok="t"/>
                </v:shape>
                <w10:wrap anchorx="page"/>
                <w10:anchorlock/>
              </v:group>
            </w:pict>
          </mc:Fallback>
        </mc:AlternateContent>
      </w:r>
    </w:p>
    <w:p w:rsidR="0024733E" w:rsidRDefault="00AF0824" w:rsidP="00AF0824">
      <w:pPr>
        <w:pStyle w:val="af"/>
        <w:bidi w:val="0"/>
        <w:jc w:val="center"/>
      </w:pPr>
      <w:bookmarkStart w:id="110" w:name="_Toc378517766"/>
      <w:bookmarkStart w:id="111" w:name="_Toc378518937"/>
      <w:r>
        <w:t xml:space="preserve">Figure </w:t>
      </w:r>
      <w:r>
        <w:fldChar w:fldCharType="begin"/>
      </w:r>
      <w:r>
        <w:instrText xml:space="preserve"> SEQ Figure \* ARABIC </w:instrText>
      </w:r>
      <w:r>
        <w:fldChar w:fldCharType="separate"/>
      </w:r>
      <w:r w:rsidR="0000669E">
        <w:rPr>
          <w:noProof/>
        </w:rPr>
        <w:t>16</w:t>
      </w:r>
      <w:r>
        <w:fldChar w:fldCharType="end"/>
      </w:r>
      <w:r>
        <w:rPr>
          <w:noProof/>
        </w:rPr>
        <w:t>- W</w:t>
      </w:r>
      <w:r w:rsidRPr="001A7D1E">
        <w:rPr>
          <w:noProof/>
        </w:rPr>
        <w:t>rite controller FSM</w:t>
      </w:r>
      <w:bookmarkEnd w:id="110"/>
      <w:bookmarkEnd w:id="111"/>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7C2792" w:rsidRDefault="007C2792" w:rsidP="0024733E">
      <w:pPr>
        <w:bidi w:val="0"/>
      </w:pPr>
      <w:r>
        <w:lastRenderedPageBreak/>
        <w:t>Output table</w:t>
      </w:r>
    </w:p>
    <w:p w:rsidR="007C2792" w:rsidRDefault="00B22FB8" w:rsidP="007C2792">
      <w:pPr>
        <w:bidi w:val="0"/>
      </w:pPr>
      <w:r>
        <w:rPr>
          <w:noProof/>
        </w:rPr>
        <mc:AlternateContent>
          <mc:Choice Requires="wpc">
            <w:drawing>
              <wp:inline distT="0" distB="0" distL="0" distR="0" wp14:anchorId="378BB87F" wp14:editId="0631A706">
                <wp:extent cx="5355590" cy="4808855"/>
                <wp:effectExtent l="0" t="0" r="0" b="0"/>
                <wp:docPr id="64" name="בד ציור 4"/>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4" name="תמונה 6"/>
                          <pic:cNvPicPr>
                            <a:picLocks noChangeAspect="1"/>
                          </pic:cNvPicPr>
                        </pic:nvPicPr>
                        <pic:blipFill>
                          <a:blip r:embed="rId34"/>
                          <a:stretch>
                            <a:fillRect/>
                          </a:stretch>
                        </pic:blipFill>
                        <pic:spPr>
                          <a:xfrm>
                            <a:off x="39114" y="0"/>
                            <a:ext cx="5319422" cy="4724875"/>
                          </a:xfrm>
                          <a:prstGeom prst="rect">
                            <a:avLst/>
                          </a:prstGeom>
                        </pic:spPr>
                      </pic:pic>
                    </wpc:wpc>
                  </a:graphicData>
                </a:graphic>
              </wp:inline>
            </w:drawing>
          </mc:Choice>
          <mc:Fallback>
            <w:pict>
              <v:group id="בד ציור 4" o:spid="_x0000_s1026" editas="canvas" style="width:421.7pt;height:378.65pt;mso-position-horizontal-relative:char;mso-position-vertical-relative:line" coordsize="53555,48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">
                <v:shape id="_x0000_s1027" type="#_x0000_t75" style="position:absolute;width:53555;height:48088;visibility:visible;mso-wrap-style:square">
                  <v:fill o:detectmouseclick="t"/>
                  <v:path o:connecttype="none"/>
                </v:shape>
                <v:shape id="תמונה 6" o:spid="_x0000_s1028" type="#_x0000_t75" style="position:absolute;left:391;width:53194;height:47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fLGzHAAAA3QAAAA8AAABkcnMvZG93bnJldi54bWxEj0FrwkAUhO8F/8PyhN7qRlulRFeJglBp&#10;EZsWvT6zzySafZtmtxr/fbcgeBxm5htmMmtNJc7UuNKygn4vAkGcWV1yruD7a/n0CsJ5ZI2VZVJw&#10;JQezaedhgrG2F/6kc+pzESDsYlRQeF/HUrqsIIOuZ2vi4B1sY9AH2eRSN3gJcFPJQRSNpMGSw0KB&#10;NS0Kyk7pr1Gwn+ufY/4xJ/e+W233JSfr4yZR6rHbJmMQnlp/D9/ab1rBc3/4Av9vwhOQ0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afLGzHAAAA3QAAAA8AAAAAAAAAAAAA&#10;AAAAnwIAAGRycy9kb3ducmV2LnhtbFBLBQYAAAAABAAEAPcAAACTAwAAAAA=&#10;">
                  <v:imagedata r:id="rId35" o:title=""/>
                  <v:path arrowok="t"/>
                </v:shape>
                <w10:wrap anchorx="page"/>
                <w10:anchorlock/>
              </v:group>
            </w:pict>
          </mc:Fallback>
        </mc:AlternateContent>
      </w:r>
    </w:p>
    <w:p w:rsidR="0005665B" w:rsidRDefault="001634E0" w:rsidP="001634E0">
      <w:pPr>
        <w:pStyle w:val="af"/>
        <w:bidi w:val="0"/>
        <w:jc w:val="center"/>
      </w:pPr>
      <w:bookmarkStart w:id="112" w:name="_Toc378517813"/>
      <w:bookmarkStart w:id="113" w:name="_Toc378518989"/>
      <w:r>
        <w:t xml:space="preserve">Table </w:t>
      </w:r>
      <w:r>
        <w:fldChar w:fldCharType="begin"/>
      </w:r>
      <w:r>
        <w:instrText xml:space="preserve"> SEQ Table \* ARABIC </w:instrText>
      </w:r>
      <w:r>
        <w:fldChar w:fldCharType="separate"/>
      </w:r>
      <w:r w:rsidR="00D1530F">
        <w:rPr>
          <w:noProof/>
        </w:rPr>
        <w:t>5</w:t>
      </w:r>
      <w:r>
        <w:fldChar w:fldCharType="end"/>
      </w:r>
      <w:r>
        <w:rPr>
          <w:noProof/>
        </w:rPr>
        <w:t>- W</w:t>
      </w:r>
      <w:r w:rsidRPr="00955CBB">
        <w:rPr>
          <w:noProof/>
        </w:rPr>
        <w:t>rite controller output</w:t>
      </w:r>
      <w:bookmarkEnd w:id="112"/>
      <w:bookmarkEnd w:id="113"/>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A67E2E">
      <w:pPr>
        <w:pStyle w:val="3"/>
        <w:bidi w:val="0"/>
      </w:pPr>
    </w:p>
    <w:p w:rsidR="00A67E2E" w:rsidRDefault="00041486" w:rsidP="00655040">
      <w:pPr>
        <w:pStyle w:val="3"/>
        <w:bidi w:val="0"/>
      </w:pPr>
      <w:bookmarkStart w:id="114" w:name="_Toc370059079"/>
      <w:bookmarkStart w:id="115" w:name="_Toc370059232"/>
      <w:bookmarkStart w:id="116" w:name="_Toc370066517"/>
      <w:bookmarkStart w:id="117" w:name="_Toc378518875"/>
      <w:r>
        <w:t>3.2.1</w:t>
      </w:r>
      <w:r w:rsidR="00A67E2E">
        <w:tab/>
      </w:r>
      <w:r w:rsidR="00620141">
        <w:t>S</w:t>
      </w:r>
      <w:bookmarkEnd w:id="114"/>
      <w:bookmarkEnd w:id="115"/>
      <w:bookmarkEnd w:id="116"/>
      <w:r w:rsidR="00655040">
        <w:t>imulation</w:t>
      </w:r>
      <w:bookmarkEnd w:id="117"/>
    </w:p>
    <w:p w:rsidR="00B875E2" w:rsidRDefault="00620141" w:rsidP="00A67E2E">
      <w:pPr>
        <w:pStyle w:val="3"/>
        <w:bidi w:val="0"/>
      </w:pPr>
      <w:r>
        <w:t xml:space="preserve"> </w:t>
      </w:r>
    </w:p>
    <w:p w:rsidR="00620141" w:rsidRDefault="00B22FB8" w:rsidP="00620141">
      <w:pPr>
        <w:bidi w:val="0"/>
      </w:pPr>
      <w:r>
        <w:rPr>
          <w:noProof/>
        </w:rPr>
        <mc:AlternateContent>
          <mc:Choice Requires="wpc">
            <w:drawing>
              <wp:inline distT="0" distB="0" distL="0" distR="0" wp14:anchorId="39E13E36" wp14:editId="111C7DD4">
                <wp:extent cx="5793105" cy="3753485"/>
                <wp:effectExtent l="0" t="0" r="0" b="0"/>
                <wp:docPr id="61" name="בד ציור 12"/>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3" name="תמונה 15"/>
                          <pic:cNvPicPr>
                            <a:picLocks noChangeAspect="1"/>
                          </pic:cNvPicPr>
                        </pic:nvPicPr>
                        <pic:blipFill>
                          <a:blip r:embed="rId36"/>
                          <a:stretch>
                            <a:fillRect/>
                          </a:stretch>
                        </pic:blipFill>
                        <pic:spPr>
                          <a:xfrm>
                            <a:off x="0" y="25"/>
                            <a:ext cx="5760560" cy="3735135"/>
                          </a:xfrm>
                          <a:prstGeom prst="rect">
                            <a:avLst/>
                          </a:prstGeom>
                        </pic:spPr>
                      </pic:pic>
                    </wpc:wpc>
                  </a:graphicData>
                </a:graphic>
              </wp:inline>
            </w:drawing>
          </mc:Choice>
          <mc:Fallback>
            <w:pict>
              <v:group id="בד ציור 12" o:spid="_x0000_s1026" editas="canvas" style="width:456.15pt;height:295.55pt;mso-position-horizontal-relative:char;mso-position-vertical-relative:line" coordsize="57931,37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">
                <v:shape id="_x0000_s1027" type="#_x0000_t75" style="position:absolute;width:57931;height:37534;visibility:visible;mso-wrap-style:square">
                  <v:fill o:detectmouseclick="t"/>
                  <v:path o:connecttype="none"/>
                </v:shape>
                <v:shape id="תמונה 15" o:spid="_x0000_s1028" type="#_x0000_t75" style="position:absolute;width:57605;height:37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LgV3HAAAA3QAAAA8AAABkcnMvZG93bnJldi54bWxEj1trAjEUhN8L/odwhL6UmrXihdUo0lLa&#10;p4IX6Otxc9yNbk6WJK5rf31TKPg4zMw3zGLV2Vq05INxrGA4yEAQF04bLhXsd+/PMxAhImusHZOC&#10;GwVYLXsPC8y1u/KG2m0sRYJwyFFBFWOTSxmKiiyGgWuIk3d03mJM0pdSe7wmuK3lS5ZNpEXDaaHC&#10;hl4rKs7bi1Xg/aX1fPvYn34OT+Op+T4Z/HpT6rHfrecgInXxHv5vf2oFo+F4BH9v0hO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1LgV3HAAAA3QAAAA8AAAAAAAAAAAAA&#10;AAAAnwIAAGRycy9kb3ducmV2LnhtbFBLBQYAAAAABAAEAPcAAACTAwAAAAA=&#10;">
                  <v:imagedata r:id="rId37" o:title=""/>
                  <v:path arrowok="t"/>
                </v:shape>
                <w10:wrap anchorx="page"/>
                <w10:anchorlock/>
              </v:group>
            </w:pict>
          </mc:Fallback>
        </mc:AlternateContent>
      </w:r>
    </w:p>
    <w:p w:rsidR="00AB2169" w:rsidRDefault="00AB2169" w:rsidP="00AB2169">
      <w:pPr>
        <w:pStyle w:val="NormalWeb"/>
        <w:keepNext/>
        <w:spacing w:before="0" w:beforeAutospacing="0" w:after="0" w:afterAutospacing="0"/>
        <w:jc w:val="center"/>
        <w:rPr>
          <w:rFonts w:asciiTheme="minorHAnsi" w:hAnsi="Calibri" w:cstheme="minorBidi"/>
          <w:color w:val="000000" w:themeColor="text1"/>
          <w:kern w:val="24"/>
          <w:sz w:val="22"/>
          <w:szCs w:val="22"/>
        </w:rPr>
      </w:pPr>
    </w:p>
    <w:p w:rsidR="00AB2169" w:rsidRDefault="00AB2169" w:rsidP="00AB2169">
      <w:pPr>
        <w:pStyle w:val="af"/>
        <w:bidi w:val="0"/>
        <w:jc w:val="center"/>
        <w:rPr>
          <w:rFonts w:hAnsi="Calibri"/>
          <w:color w:val="000000" w:themeColor="text1"/>
          <w:kern w:val="24"/>
          <w:sz w:val="22"/>
          <w:szCs w:val="22"/>
        </w:rPr>
      </w:pPr>
      <w:bookmarkStart w:id="118" w:name="_Toc378517767"/>
      <w:bookmarkStart w:id="119" w:name="_Toc378518938"/>
      <w:r>
        <w:t xml:space="preserve">Figure </w:t>
      </w:r>
      <w:r>
        <w:fldChar w:fldCharType="begin"/>
      </w:r>
      <w:r>
        <w:instrText xml:space="preserve"> SEQ Figure \* ARABIC </w:instrText>
      </w:r>
      <w:r>
        <w:fldChar w:fldCharType="separate"/>
      </w:r>
      <w:r w:rsidR="0000669E">
        <w:rPr>
          <w:noProof/>
        </w:rPr>
        <w:t>17</w:t>
      </w:r>
      <w:r>
        <w:fldChar w:fldCharType="end"/>
      </w:r>
      <w:r>
        <w:rPr>
          <w:noProof/>
        </w:rPr>
        <w:t>- W</w:t>
      </w:r>
      <w:r w:rsidRPr="00CF5DED">
        <w:rPr>
          <w:noProof/>
        </w:rPr>
        <w:t>rite controller simulation</w:t>
      </w:r>
      <w:bookmarkEnd w:id="118"/>
      <w:bookmarkEnd w:id="119"/>
    </w:p>
    <w:p w:rsidR="00B7541A" w:rsidRPr="00B7541A" w:rsidRDefault="00B7541A" w:rsidP="00B7541A">
      <w:pPr>
        <w:pStyle w:val="NormalWeb"/>
        <w:spacing w:before="0" w:beforeAutospacing="0" w:after="0" w:afterAutospacing="0"/>
        <w:rPr>
          <w:sz w:val="22"/>
          <w:szCs w:val="22"/>
          <w:rtl/>
        </w:rPr>
      </w:pPr>
      <w:r w:rsidRPr="00B7541A">
        <w:rPr>
          <w:rFonts w:asciiTheme="minorHAnsi" w:hAnsi="Calibri" w:cstheme="minorBidi"/>
          <w:color w:val="000000" w:themeColor="text1"/>
          <w:kern w:val="24"/>
          <w:sz w:val="22"/>
          <w:szCs w:val="22"/>
        </w:rPr>
        <w:t>Trigger and data are entering each cycle</w:t>
      </w:r>
      <w:r>
        <w:rPr>
          <w:rFonts w:asciiTheme="minorHAnsi" w:hAnsi="Calibri" w:cstheme="minorBidi"/>
          <w:color w:val="000000" w:themeColor="text1"/>
          <w:kern w:val="24"/>
          <w:sz w:val="22"/>
          <w:szCs w:val="22"/>
        </w:rPr>
        <w:t>. D</w:t>
      </w:r>
      <w:r w:rsidRPr="00B7541A">
        <w:rPr>
          <w:rFonts w:asciiTheme="minorHAnsi" w:hAnsi="Calibri" w:cstheme="minorBidi"/>
          <w:color w:val="000000" w:themeColor="text1"/>
          <w:kern w:val="24"/>
          <w:sz w:val="22"/>
          <w:szCs w:val="22"/>
        </w:rPr>
        <w:t>ata address and validity are being calculated and are being sent to the RAM</w:t>
      </w:r>
      <w:r>
        <w:rPr>
          <w:sz w:val="22"/>
          <w:szCs w:val="22"/>
        </w:rPr>
        <w:t>.</w:t>
      </w:r>
      <w:r>
        <w:rPr>
          <w:rFonts w:asciiTheme="minorHAnsi" w:hAnsi="Calibri" w:cstheme="minorBidi"/>
          <w:color w:val="000000" w:themeColor="text1"/>
          <w:kern w:val="24"/>
          <w:sz w:val="22"/>
          <w:szCs w:val="22"/>
        </w:rPr>
        <w:t xml:space="preserve"> T</w:t>
      </w:r>
      <w:r w:rsidRPr="00B7541A">
        <w:rPr>
          <w:rFonts w:asciiTheme="minorHAnsi" w:hAnsi="Calibri" w:cstheme="minorBidi"/>
          <w:color w:val="000000" w:themeColor="text1"/>
          <w:kern w:val="24"/>
          <w:sz w:val="22"/>
          <w:szCs w:val="22"/>
        </w:rPr>
        <w:t>rigger is compared to the configuration to identify trigger rise</w:t>
      </w:r>
      <w:r>
        <w:rPr>
          <w:rFonts w:asciiTheme="minorHAnsi" w:hAnsi="Calibri" w:cstheme="minorBidi"/>
          <w:color w:val="000000" w:themeColor="text1"/>
          <w:kern w:val="24"/>
          <w:sz w:val="22"/>
          <w:szCs w:val="22"/>
        </w:rPr>
        <w:t>. I</w:t>
      </w:r>
      <w:r w:rsidRPr="00B7541A">
        <w:rPr>
          <w:rFonts w:asciiTheme="minorHAnsi" w:hAnsi="Calibri" w:cstheme="minorBidi"/>
          <w:color w:val="000000" w:themeColor="text1"/>
          <w:kern w:val="24"/>
          <w:sz w:val="22"/>
          <w:szCs w:val="22"/>
        </w:rPr>
        <w:t>f necessary start address is calculated according to the position and is being sent out</w:t>
      </w:r>
      <w:r w:rsidR="00BA4597">
        <w:rPr>
          <w:sz w:val="22"/>
          <w:szCs w:val="22"/>
        </w:rPr>
        <w:t>.</w:t>
      </w:r>
    </w:p>
    <w:p w:rsidR="00B875E2" w:rsidRDefault="00B875E2" w:rsidP="00B7541A">
      <w:pPr>
        <w:bidi w:val="0"/>
        <w:rPr>
          <w:rtl/>
        </w:rPr>
      </w:pPr>
    </w:p>
    <w:p w:rsidR="004710E9" w:rsidRDefault="004710E9" w:rsidP="004710E9">
      <w:pPr>
        <w:pStyle w:val="2"/>
        <w:bidi w:val="0"/>
        <w:rPr>
          <w:rFonts w:asciiTheme="minorHAnsi" w:eastAsiaTheme="minorHAnsi" w:hAnsiTheme="minorHAnsi" w:cstheme="minorBidi"/>
          <w:i/>
          <w:iCs/>
          <w:sz w:val="22"/>
          <w:szCs w:val="22"/>
        </w:rPr>
      </w:pPr>
    </w:p>
    <w:p w:rsidR="004710E9" w:rsidRDefault="004710E9" w:rsidP="004710E9">
      <w:pPr>
        <w:bidi w:val="0"/>
      </w:pPr>
    </w:p>
    <w:p w:rsidR="004710E9" w:rsidRDefault="004710E9" w:rsidP="004710E9">
      <w:pPr>
        <w:bidi w:val="0"/>
      </w:pPr>
    </w:p>
    <w:p w:rsidR="004710E9" w:rsidRPr="004710E9" w:rsidRDefault="004710E9" w:rsidP="004710E9">
      <w:pPr>
        <w:bidi w:val="0"/>
      </w:pPr>
    </w:p>
    <w:p w:rsidR="004710E9" w:rsidRPr="004710E9" w:rsidRDefault="004710E9" w:rsidP="004710E9">
      <w:pPr>
        <w:bidi w:val="0"/>
      </w:pPr>
    </w:p>
    <w:p w:rsidR="004710E9" w:rsidDel="003D0CD4" w:rsidRDefault="004710E9" w:rsidP="004710E9">
      <w:pPr>
        <w:pStyle w:val="2"/>
        <w:bidi w:val="0"/>
        <w:rPr>
          <w:del w:id="120" w:author="MOSHE PORIAN" w:date="2013-10-20T22:54:00Z"/>
          <w:rFonts w:asciiTheme="minorHAnsi" w:eastAsiaTheme="minorHAnsi" w:hAnsiTheme="minorHAnsi" w:cstheme="minorBidi"/>
          <w:i/>
          <w:iCs/>
          <w:sz w:val="22"/>
          <w:szCs w:val="22"/>
        </w:rPr>
      </w:pPr>
    </w:p>
    <w:p w:rsidR="003D0CD4" w:rsidRDefault="003D0CD4">
      <w:pPr>
        <w:bidi w:val="0"/>
        <w:rPr>
          <w:ins w:id="121" w:author="MOSHE PORIAN" w:date="2013-10-20T22:54:00Z"/>
          <w:rFonts w:asciiTheme="majorHAnsi" w:eastAsiaTheme="majorEastAsia" w:hAnsiTheme="majorHAnsi" w:cstheme="majorBidi"/>
          <w:b/>
          <w:bCs/>
          <w:color w:val="4F81BD" w:themeColor="accent1"/>
          <w:sz w:val="26"/>
          <w:szCs w:val="26"/>
        </w:rPr>
      </w:pPr>
      <w:ins w:id="122" w:author="MOSHE PORIAN" w:date="2013-10-20T22:54:00Z">
        <w:r>
          <w:br w:type="page"/>
        </w:r>
      </w:ins>
    </w:p>
    <w:p w:rsidR="00A67E2E" w:rsidRDefault="00A67E2E" w:rsidP="004710E9">
      <w:pPr>
        <w:pStyle w:val="2"/>
        <w:bidi w:val="0"/>
      </w:pPr>
    </w:p>
    <w:p w:rsidR="008F61DF" w:rsidRDefault="004E6B64" w:rsidP="00655040">
      <w:pPr>
        <w:pStyle w:val="2"/>
        <w:bidi w:val="0"/>
      </w:pPr>
      <w:bookmarkStart w:id="123" w:name="_Toc370059080"/>
      <w:bookmarkStart w:id="124" w:name="_Toc370059233"/>
      <w:bookmarkStart w:id="125" w:name="_Toc370066518"/>
      <w:bookmarkStart w:id="126" w:name="_Toc378518876"/>
      <w:r>
        <w:t>3.3</w:t>
      </w:r>
      <w:r>
        <w:tab/>
      </w:r>
      <w:r w:rsidR="00EC39BF">
        <w:t>R</w:t>
      </w:r>
      <w:r w:rsidR="00655040">
        <w:t>ead</w:t>
      </w:r>
      <w:r w:rsidR="00EC39BF">
        <w:t xml:space="preserve"> C</w:t>
      </w:r>
      <w:bookmarkEnd w:id="123"/>
      <w:bookmarkEnd w:id="124"/>
      <w:bookmarkEnd w:id="125"/>
      <w:r w:rsidR="00655040">
        <w:t>ontroller</w:t>
      </w:r>
      <w:bookmarkEnd w:id="126"/>
    </w:p>
    <w:p w:rsidR="00041486" w:rsidRPr="00041486" w:rsidRDefault="00041486" w:rsidP="00041486">
      <w:pPr>
        <w:bidi w:val="0"/>
      </w:pPr>
    </w:p>
    <w:p w:rsidR="00041486" w:rsidRDefault="00041486" w:rsidP="00041486">
      <w:pPr>
        <w:bidi w:val="0"/>
        <w:rPr>
          <w:rStyle w:val="af9"/>
        </w:rPr>
      </w:pPr>
      <w:r w:rsidRPr="00F26180">
        <w:rPr>
          <w:rStyle w:val="af9"/>
        </w:rPr>
        <w:t>General Description</w:t>
      </w:r>
    </w:p>
    <w:p w:rsidR="00EC39BF" w:rsidRDefault="00EC39BF" w:rsidP="00EC39BF">
      <w:pPr>
        <w:bidi w:val="0"/>
      </w:pPr>
      <w:r w:rsidRPr="00480DD3">
        <w:t>The read controller get</w:t>
      </w:r>
      <w:r>
        <w:t>s</w:t>
      </w:r>
      <w:r w:rsidRPr="00480DD3">
        <w:t xml:space="preserve"> the start address of the valid data that was calculated in the write controller</w:t>
      </w:r>
      <w:ins w:id="127" w:author="MOSHE PORIAN" w:date="2013-10-20T22:55:00Z">
        <w:r w:rsidR="003D0CD4">
          <w:rPr>
            <w:rFonts w:hint="cs"/>
            <w:rtl/>
          </w:rPr>
          <w:t xml:space="preserve"> </w:t>
        </w:r>
      </w:ins>
      <w:r w:rsidRPr="00480DD3">
        <w:t>and extract the correct data from the RAM and send it out.</w:t>
      </w:r>
    </w:p>
    <w:p w:rsidR="00EC39BF" w:rsidRDefault="00EC39BF" w:rsidP="00EC39BF">
      <w:pPr>
        <w:bidi w:val="0"/>
      </w:pPr>
      <w:r w:rsidRPr="00EC39BF">
        <w:rPr>
          <w:noProof/>
        </w:rPr>
        <w:drawing>
          <wp:inline distT="0" distB="0" distL="0" distR="0" wp14:anchorId="0D13EA30" wp14:editId="500BE171">
            <wp:extent cx="4773531" cy="3734619"/>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73531" cy="373461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83732" w:rsidRDefault="00BA4597" w:rsidP="00BA4597">
      <w:pPr>
        <w:pStyle w:val="af"/>
        <w:bidi w:val="0"/>
        <w:jc w:val="center"/>
      </w:pPr>
      <w:bookmarkStart w:id="128" w:name="_Toc378517768"/>
      <w:bookmarkStart w:id="129" w:name="_Toc378518939"/>
      <w:r>
        <w:t xml:space="preserve">Figure </w:t>
      </w:r>
      <w:r>
        <w:fldChar w:fldCharType="begin"/>
      </w:r>
      <w:r>
        <w:instrText xml:space="preserve"> SEQ Figure \* ARABIC </w:instrText>
      </w:r>
      <w:r>
        <w:fldChar w:fldCharType="separate"/>
      </w:r>
      <w:r w:rsidR="0000669E">
        <w:rPr>
          <w:noProof/>
        </w:rPr>
        <w:t>18</w:t>
      </w:r>
      <w:r>
        <w:fldChar w:fldCharType="end"/>
      </w:r>
      <w:r>
        <w:t>- R</w:t>
      </w:r>
      <w:r w:rsidRPr="00C772C0">
        <w:t>ead controller</w:t>
      </w:r>
      <w:bookmarkEnd w:id="128"/>
      <w:bookmarkEnd w:id="129"/>
    </w:p>
    <w:p w:rsidR="00EC39BF" w:rsidRDefault="00EC39BF" w:rsidP="00983732">
      <w:pPr>
        <w:bidi w:val="0"/>
      </w:pPr>
      <w:r>
        <w:t>Generic table</w:t>
      </w:r>
    </w:p>
    <w:tbl>
      <w:tblPr>
        <w:tblStyle w:val="aa"/>
        <w:tblW w:w="0" w:type="auto"/>
        <w:tblLook w:val="04A0" w:firstRow="1" w:lastRow="0" w:firstColumn="1" w:lastColumn="0" w:noHBand="0" w:noVBand="1"/>
      </w:tblPr>
      <w:tblGrid>
        <w:gridCol w:w="2840"/>
        <w:gridCol w:w="2841"/>
        <w:gridCol w:w="2841"/>
      </w:tblGrid>
      <w:tr w:rsidR="00EC39BF" w:rsidTr="00272D6A">
        <w:tc>
          <w:tcPr>
            <w:tcW w:w="2840" w:type="dxa"/>
          </w:tcPr>
          <w:p w:rsidR="00EC39BF" w:rsidRDefault="00EC39BF" w:rsidP="00272D6A">
            <w:pPr>
              <w:bidi w:val="0"/>
            </w:pPr>
            <w:r>
              <w:t>Name</w:t>
            </w:r>
          </w:p>
        </w:tc>
        <w:tc>
          <w:tcPr>
            <w:tcW w:w="2841" w:type="dxa"/>
          </w:tcPr>
          <w:p w:rsidR="00EC39BF" w:rsidRDefault="00EC39BF" w:rsidP="00272D6A">
            <w:pPr>
              <w:bidi w:val="0"/>
            </w:pPr>
            <w:r>
              <w:t xml:space="preserve">Width </w:t>
            </w:r>
          </w:p>
        </w:tc>
        <w:tc>
          <w:tcPr>
            <w:tcW w:w="2841" w:type="dxa"/>
          </w:tcPr>
          <w:p w:rsidR="00EC39BF" w:rsidRDefault="00EC39BF" w:rsidP="00272D6A">
            <w:pPr>
              <w:bidi w:val="0"/>
            </w:pPr>
            <w:r>
              <w:t>Description</w:t>
            </w:r>
          </w:p>
        </w:tc>
      </w:tr>
      <w:tr w:rsidR="00EC39BF" w:rsidTr="00272D6A">
        <w:tc>
          <w:tcPr>
            <w:tcW w:w="2840" w:type="dxa"/>
          </w:tcPr>
          <w:p w:rsidR="00EC39BF" w:rsidRDefault="00EC39BF" w:rsidP="00272D6A">
            <w:pPr>
              <w:bidi w:val="0"/>
            </w:pPr>
            <w:proofErr w:type="spellStart"/>
            <w:r w:rsidRPr="00BE7FEE">
              <w:t>reset_polarity_g</w:t>
            </w:r>
            <w:proofErr w:type="spellEnd"/>
          </w:p>
        </w:tc>
        <w:tc>
          <w:tcPr>
            <w:tcW w:w="2841" w:type="dxa"/>
          </w:tcPr>
          <w:p w:rsidR="00EC39BF" w:rsidRDefault="00EC39BF" w:rsidP="00272D6A">
            <w:pPr>
              <w:bidi w:val="0"/>
            </w:pPr>
            <w:r>
              <w:t>1</w:t>
            </w:r>
          </w:p>
        </w:tc>
        <w:tc>
          <w:tcPr>
            <w:tcW w:w="2841" w:type="dxa"/>
          </w:tcPr>
          <w:p w:rsidR="00EC39BF" w:rsidRDefault="00EC39BF" w:rsidP="00272D6A">
            <w:pPr>
              <w:bidi w:val="0"/>
            </w:pPr>
            <w:r w:rsidRPr="00BE7FEE">
              <w:t>'1' reset active high, '0' active low</w:t>
            </w:r>
          </w:p>
        </w:tc>
      </w:tr>
      <w:tr w:rsidR="00EC39BF" w:rsidTr="00272D6A">
        <w:tc>
          <w:tcPr>
            <w:tcW w:w="2840" w:type="dxa"/>
          </w:tcPr>
          <w:p w:rsidR="00EC39BF" w:rsidRPr="00BE7FEE" w:rsidRDefault="00EC39BF" w:rsidP="00272D6A">
            <w:pPr>
              <w:bidi w:val="0"/>
            </w:pPr>
            <w:proofErr w:type="spellStart"/>
            <w:r w:rsidRPr="00BE7FEE">
              <w:t>record_depth_g</w:t>
            </w:r>
            <w:proofErr w:type="spellEnd"/>
          </w:p>
        </w:tc>
        <w:tc>
          <w:tcPr>
            <w:tcW w:w="2841" w:type="dxa"/>
          </w:tcPr>
          <w:p w:rsidR="00EC39BF" w:rsidRDefault="00EC39BF" w:rsidP="00272D6A">
            <w:pPr>
              <w:bidi w:val="0"/>
            </w:pPr>
            <w:r>
              <w:t>4</w:t>
            </w:r>
          </w:p>
        </w:tc>
        <w:tc>
          <w:tcPr>
            <w:tcW w:w="2841" w:type="dxa"/>
          </w:tcPr>
          <w:p w:rsidR="00EC39BF" w:rsidRPr="00BE7FEE" w:rsidRDefault="00EC39BF" w:rsidP="00272D6A">
            <w:pPr>
              <w:bidi w:val="0"/>
            </w:pPr>
            <w:r w:rsidRPr="00BE7FEE">
              <w:t>number of bits that are recorded from each signal is 2^record_depth_g</w:t>
            </w:r>
          </w:p>
        </w:tc>
      </w:tr>
      <w:tr w:rsidR="00EC39BF" w:rsidTr="00272D6A">
        <w:tc>
          <w:tcPr>
            <w:tcW w:w="2840" w:type="dxa"/>
          </w:tcPr>
          <w:p w:rsidR="00EC39BF" w:rsidRPr="00BE7FEE" w:rsidRDefault="00EC39BF" w:rsidP="00272D6A">
            <w:pPr>
              <w:bidi w:val="0"/>
            </w:pPr>
            <w:proofErr w:type="spellStart"/>
            <w:r w:rsidRPr="00BE7FEE">
              <w:t>data_width_g</w:t>
            </w:r>
            <w:proofErr w:type="spellEnd"/>
          </w:p>
        </w:tc>
        <w:tc>
          <w:tcPr>
            <w:tcW w:w="2841" w:type="dxa"/>
          </w:tcPr>
          <w:p w:rsidR="00EC39BF" w:rsidRDefault="00EC39BF" w:rsidP="00272D6A">
            <w:pPr>
              <w:bidi w:val="0"/>
            </w:pPr>
            <w:r>
              <w:t>8</w:t>
            </w:r>
          </w:p>
        </w:tc>
        <w:tc>
          <w:tcPr>
            <w:tcW w:w="2841" w:type="dxa"/>
          </w:tcPr>
          <w:p w:rsidR="00EC39BF" w:rsidRPr="00BE7FEE" w:rsidRDefault="00EC39BF" w:rsidP="00272D6A">
            <w:pPr>
              <w:bidi w:val="0"/>
            </w:pPr>
            <w:r w:rsidRPr="00BE7FEE">
              <w:t>defines the width of the data lines of the system</w:t>
            </w:r>
          </w:p>
        </w:tc>
      </w:tr>
      <w:tr w:rsidR="00EC39BF" w:rsidTr="00272D6A">
        <w:tc>
          <w:tcPr>
            <w:tcW w:w="2840" w:type="dxa"/>
          </w:tcPr>
          <w:p w:rsidR="00EC39BF" w:rsidRPr="00BE7FEE" w:rsidRDefault="00EC39BF" w:rsidP="00272D6A">
            <w:pPr>
              <w:bidi w:val="0"/>
            </w:pPr>
            <w:proofErr w:type="spellStart"/>
            <w:r w:rsidRPr="00BE7FEE">
              <w:t>num_of_signals_g</w:t>
            </w:r>
            <w:proofErr w:type="spellEnd"/>
          </w:p>
        </w:tc>
        <w:tc>
          <w:tcPr>
            <w:tcW w:w="2841" w:type="dxa"/>
          </w:tcPr>
          <w:p w:rsidR="00EC39BF" w:rsidRDefault="00EC39BF" w:rsidP="00272D6A">
            <w:pPr>
              <w:bidi w:val="0"/>
            </w:pPr>
            <w:r>
              <w:t>8</w:t>
            </w:r>
          </w:p>
        </w:tc>
        <w:tc>
          <w:tcPr>
            <w:tcW w:w="2841" w:type="dxa"/>
          </w:tcPr>
          <w:p w:rsidR="00EC39BF" w:rsidRPr="00BE7FEE" w:rsidRDefault="00EC39BF" w:rsidP="00272D6A">
            <w:pPr>
              <w:bidi w:val="0"/>
            </w:pPr>
            <w:r w:rsidRPr="00BE7FEE">
              <w:t>num</w:t>
            </w:r>
            <w:r>
              <w:t>ber</w:t>
            </w:r>
            <w:r w:rsidRPr="00BE7FEE">
              <w:t xml:space="preserve"> of signals that will be recorded simultaneously</w:t>
            </w:r>
          </w:p>
        </w:tc>
      </w:tr>
    </w:tbl>
    <w:p w:rsidR="00EC39BF" w:rsidRDefault="005713FF" w:rsidP="005713FF">
      <w:pPr>
        <w:pStyle w:val="af"/>
        <w:bidi w:val="0"/>
        <w:jc w:val="center"/>
      </w:pPr>
      <w:bookmarkStart w:id="130" w:name="_Toc378517814"/>
      <w:bookmarkStart w:id="131" w:name="_Toc378518990"/>
      <w:r>
        <w:t xml:space="preserve">Table </w:t>
      </w:r>
      <w:r>
        <w:fldChar w:fldCharType="begin"/>
      </w:r>
      <w:r>
        <w:instrText xml:space="preserve"> SEQ Table \* ARABIC </w:instrText>
      </w:r>
      <w:r>
        <w:fldChar w:fldCharType="separate"/>
      </w:r>
      <w:r w:rsidR="00D1530F">
        <w:rPr>
          <w:noProof/>
        </w:rPr>
        <w:t>6</w:t>
      </w:r>
      <w:r>
        <w:fldChar w:fldCharType="end"/>
      </w:r>
      <w:r>
        <w:rPr>
          <w:noProof/>
        </w:rPr>
        <w:t>- R</w:t>
      </w:r>
      <w:r w:rsidRPr="00646E2C">
        <w:rPr>
          <w:noProof/>
        </w:rPr>
        <w:t>ead controller generics</w:t>
      </w:r>
      <w:bookmarkEnd w:id="130"/>
      <w:bookmarkEnd w:id="131"/>
    </w:p>
    <w:p w:rsidR="00EC39BF" w:rsidRDefault="00EC39BF" w:rsidP="00EC39BF">
      <w:pPr>
        <w:bidi w:val="0"/>
      </w:pPr>
    </w:p>
    <w:p w:rsidR="00EC39BF" w:rsidRDefault="00EC39BF" w:rsidP="00EC39BF">
      <w:pPr>
        <w:bidi w:val="0"/>
      </w:pPr>
    </w:p>
    <w:p w:rsidR="00EC39BF" w:rsidRDefault="00EC39BF" w:rsidP="00EC39BF">
      <w:pPr>
        <w:bidi w:val="0"/>
      </w:pPr>
    </w:p>
    <w:p w:rsidR="00EC39BF" w:rsidRDefault="00EC39BF" w:rsidP="00EC39BF">
      <w:pPr>
        <w:bidi w:val="0"/>
      </w:pPr>
      <w:r>
        <w:t>Signals table</w:t>
      </w:r>
    </w:p>
    <w:tbl>
      <w:tblPr>
        <w:tblStyle w:val="aa"/>
        <w:tblW w:w="0" w:type="auto"/>
        <w:tblLook w:val="04A0" w:firstRow="1" w:lastRow="0" w:firstColumn="1" w:lastColumn="0" w:noHBand="0" w:noVBand="1"/>
      </w:tblPr>
      <w:tblGrid>
        <w:gridCol w:w="2475"/>
        <w:gridCol w:w="1941"/>
        <w:gridCol w:w="2080"/>
        <w:gridCol w:w="2026"/>
      </w:tblGrid>
      <w:tr w:rsidR="00EC39BF" w:rsidTr="00272D6A">
        <w:tc>
          <w:tcPr>
            <w:tcW w:w="2475" w:type="dxa"/>
          </w:tcPr>
          <w:p w:rsidR="00EC39BF" w:rsidRDefault="00EC39BF" w:rsidP="00272D6A">
            <w:pPr>
              <w:bidi w:val="0"/>
            </w:pPr>
            <w:r>
              <w:t>Name</w:t>
            </w:r>
          </w:p>
        </w:tc>
        <w:tc>
          <w:tcPr>
            <w:tcW w:w="1941" w:type="dxa"/>
          </w:tcPr>
          <w:p w:rsidR="00EC39BF" w:rsidRDefault="00EC39BF" w:rsidP="00272D6A">
            <w:pPr>
              <w:bidi w:val="0"/>
            </w:pPr>
            <w:r>
              <w:t>Direction</w:t>
            </w:r>
          </w:p>
        </w:tc>
        <w:tc>
          <w:tcPr>
            <w:tcW w:w="2080" w:type="dxa"/>
          </w:tcPr>
          <w:p w:rsidR="00EC39BF" w:rsidRDefault="00EC39BF" w:rsidP="00272D6A">
            <w:pPr>
              <w:bidi w:val="0"/>
            </w:pPr>
            <w:r>
              <w:t>Width</w:t>
            </w:r>
          </w:p>
        </w:tc>
        <w:tc>
          <w:tcPr>
            <w:tcW w:w="2026" w:type="dxa"/>
          </w:tcPr>
          <w:p w:rsidR="00EC39BF" w:rsidRDefault="00EC39BF" w:rsidP="00272D6A">
            <w:pPr>
              <w:bidi w:val="0"/>
            </w:pPr>
            <w:r>
              <w:t>Description</w:t>
            </w:r>
          </w:p>
        </w:tc>
      </w:tr>
      <w:tr w:rsidR="00EC39BF" w:rsidTr="00272D6A">
        <w:tc>
          <w:tcPr>
            <w:tcW w:w="2475" w:type="dxa"/>
          </w:tcPr>
          <w:p w:rsidR="00EC39BF" w:rsidRDefault="00EC39BF" w:rsidP="00272D6A">
            <w:pPr>
              <w:bidi w:val="0"/>
            </w:pPr>
            <w:proofErr w:type="spellStart"/>
            <w:r w:rsidRPr="00BE7FEE">
              <w:t>clk</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System clock</w:t>
            </w:r>
          </w:p>
        </w:tc>
      </w:tr>
      <w:tr w:rsidR="00EC39BF" w:rsidTr="00272D6A">
        <w:tc>
          <w:tcPr>
            <w:tcW w:w="2475" w:type="dxa"/>
          </w:tcPr>
          <w:p w:rsidR="00EC39BF" w:rsidRPr="00BE7FEE" w:rsidRDefault="00EC39BF" w:rsidP="00272D6A">
            <w:pPr>
              <w:bidi w:val="0"/>
            </w:pPr>
            <w:r w:rsidRPr="00661D7E">
              <w:t>Reset</w:t>
            </w:r>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System reset</w:t>
            </w:r>
          </w:p>
        </w:tc>
      </w:tr>
      <w:tr w:rsidR="00EC39BF" w:rsidTr="00272D6A">
        <w:tc>
          <w:tcPr>
            <w:tcW w:w="2475" w:type="dxa"/>
          </w:tcPr>
          <w:p w:rsidR="00EC39BF" w:rsidRPr="00661D7E" w:rsidRDefault="00EC39BF" w:rsidP="00272D6A">
            <w:pPr>
              <w:bidi w:val="0"/>
            </w:pPr>
            <w:proofErr w:type="spellStart"/>
            <w:r w:rsidRPr="005C1AFA">
              <w:t>start_addr_in</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proofErr w:type="spellStart"/>
            <w:r w:rsidRPr="005C1AFA">
              <w:t>record_depth_g</w:t>
            </w:r>
            <w:proofErr w:type="spellEnd"/>
          </w:p>
        </w:tc>
        <w:tc>
          <w:tcPr>
            <w:tcW w:w="2026" w:type="dxa"/>
          </w:tcPr>
          <w:p w:rsidR="00EC39BF" w:rsidRDefault="00EC39BF" w:rsidP="00272D6A">
            <w:pPr>
              <w:bidi w:val="0"/>
            </w:pPr>
            <w:r>
              <w:t>T</w:t>
            </w:r>
            <w:r w:rsidRPr="005C1AFA">
              <w:t>he start address of the data that we need to send out to the user</w:t>
            </w:r>
          </w:p>
        </w:tc>
      </w:tr>
      <w:tr w:rsidR="00EC39BF" w:rsidTr="00272D6A">
        <w:tc>
          <w:tcPr>
            <w:tcW w:w="2475" w:type="dxa"/>
          </w:tcPr>
          <w:p w:rsidR="00EC39BF" w:rsidRPr="00661D7E" w:rsidRDefault="00EC39BF" w:rsidP="00272D6A">
            <w:pPr>
              <w:bidi w:val="0"/>
            </w:pPr>
            <w:proofErr w:type="spellStart"/>
            <w:r w:rsidRPr="005C1AFA">
              <w:t>write_controller_finish</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rsidRPr="00661D7E">
              <w:t>'1' -&gt;WC has finish working and saving all the relevant data</w:t>
            </w:r>
          </w:p>
        </w:tc>
      </w:tr>
      <w:tr w:rsidR="00EC39BF" w:rsidTr="00272D6A">
        <w:tc>
          <w:tcPr>
            <w:tcW w:w="2475" w:type="dxa"/>
          </w:tcPr>
          <w:p w:rsidR="00EC39BF" w:rsidRPr="00661D7E" w:rsidRDefault="00EC39BF" w:rsidP="00272D6A">
            <w:pPr>
              <w:bidi w:val="0"/>
            </w:pPr>
            <w:proofErr w:type="spellStart"/>
            <w:r w:rsidRPr="00FB784B">
              <w:t>dout_valid</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Data coming from RAM validity</w:t>
            </w:r>
          </w:p>
        </w:tc>
      </w:tr>
      <w:tr w:rsidR="00EC39BF" w:rsidTr="00272D6A">
        <w:tc>
          <w:tcPr>
            <w:tcW w:w="2475" w:type="dxa"/>
          </w:tcPr>
          <w:p w:rsidR="00EC39BF" w:rsidRPr="00661D7E" w:rsidRDefault="00EC39BF" w:rsidP="00272D6A">
            <w:pPr>
              <w:bidi w:val="0"/>
            </w:pPr>
            <w:proofErr w:type="spellStart"/>
            <w:r w:rsidRPr="00FB784B">
              <w:t>data_from_ram</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proofErr w:type="spellStart"/>
            <w:r w:rsidRPr="00FB784B">
              <w:t>num_of_signals_g</w:t>
            </w:r>
            <w:proofErr w:type="spellEnd"/>
          </w:p>
        </w:tc>
        <w:tc>
          <w:tcPr>
            <w:tcW w:w="2026" w:type="dxa"/>
          </w:tcPr>
          <w:p w:rsidR="00EC39BF" w:rsidRDefault="00EC39BF" w:rsidP="00272D6A">
            <w:pPr>
              <w:bidi w:val="0"/>
            </w:pPr>
            <w:r>
              <w:t xml:space="preserve">Data coming from RAM </w:t>
            </w:r>
          </w:p>
        </w:tc>
      </w:tr>
      <w:tr w:rsidR="00EC39BF" w:rsidTr="00272D6A">
        <w:tc>
          <w:tcPr>
            <w:tcW w:w="2475" w:type="dxa"/>
          </w:tcPr>
          <w:p w:rsidR="00EC39BF" w:rsidRPr="00661D7E" w:rsidRDefault="00EC39BF" w:rsidP="00272D6A">
            <w:pPr>
              <w:bidi w:val="0"/>
            </w:pPr>
            <w:proofErr w:type="spellStart"/>
            <w:r w:rsidRPr="00661D7E">
              <w:t>data_in</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proofErr w:type="spellStart"/>
            <w:r w:rsidRPr="00661D7E">
              <w:t>num_of_signals_g</w:t>
            </w:r>
            <w:proofErr w:type="spellEnd"/>
          </w:p>
        </w:tc>
        <w:tc>
          <w:tcPr>
            <w:tcW w:w="2026" w:type="dxa"/>
          </w:tcPr>
          <w:p w:rsidR="00EC39BF" w:rsidRPr="00661D7E" w:rsidRDefault="00EC39BF" w:rsidP="00272D6A">
            <w:pPr>
              <w:bidi w:val="0"/>
            </w:pPr>
            <w:r>
              <w:t>Data in from signal generator</w:t>
            </w:r>
          </w:p>
        </w:tc>
      </w:tr>
      <w:tr w:rsidR="00EC39BF" w:rsidTr="00272D6A">
        <w:tc>
          <w:tcPr>
            <w:tcW w:w="2475" w:type="dxa"/>
          </w:tcPr>
          <w:p w:rsidR="00EC39BF" w:rsidRPr="00661D7E" w:rsidRDefault="00EC39BF" w:rsidP="00272D6A">
            <w:pPr>
              <w:bidi w:val="0"/>
            </w:pPr>
            <w:proofErr w:type="spellStart"/>
            <w:r w:rsidRPr="00FB784B">
              <w:t>read_controller_finish</w:t>
            </w:r>
            <w:proofErr w:type="spellEnd"/>
          </w:p>
        </w:tc>
        <w:tc>
          <w:tcPr>
            <w:tcW w:w="1941" w:type="dxa"/>
          </w:tcPr>
          <w:p w:rsidR="00EC39BF" w:rsidRDefault="00EC39BF" w:rsidP="00272D6A">
            <w:pPr>
              <w:bidi w:val="0"/>
            </w:pPr>
            <w:r>
              <w:t>Out</w:t>
            </w:r>
          </w:p>
        </w:tc>
        <w:tc>
          <w:tcPr>
            <w:tcW w:w="2080" w:type="dxa"/>
          </w:tcPr>
          <w:p w:rsidR="00EC39BF" w:rsidRDefault="00EC39BF" w:rsidP="00272D6A">
            <w:pPr>
              <w:bidi w:val="0"/>
            </w:pPr>
            <w:r>
              <w:t>1</w:t>
            </w:r>
          </w:p>
        </w:tc>
        <w:tc>
          <w:tcPr>
            <w:tcW w:w="2026" w:type="dxa"/>
          </w:tcPr>
          <w:p w:rsidR="00EC39BF" w:rsidRPr="00661D7E" w:rsidRDefault="00EC39BF" w:rsidP="00272D6A">
            <w:pPr>
              <w:bidi w:val="0"/>
            </w:pPr>
            <w:r>
              <w:t xml:space="preserve">1 -&gt; RC </w:t>
            </w:r>
            <w:proofErr w:type="gramStart"/>
            <w:r>
              <w:t>finish</w:t>
            </w:r>
            <w:proofErr w:type="gramEnd"/>
            <w:r>
              <w:t xml:space="preserve"> sending all the data out. 0 -&gt; other</w:t>
            </w:r>
          </w:p>
        </w:tc>
      </w:tr>
      <w:tr w:rsidR="00EC39BF" w:rsidTr="00272D6A">
        <w:tc>
          <w:tcPr>
            <w:tcW w:w="2475" w:type="dxa"/>
          </w:tcPr>
          <w:p w:rsidR="00EC39BF" w:rsidRPr="00661D7E" w:rsidRDefault="00EC39BF" w:rsidP="00272D6A">
            <w:pPr>
              <w:bidi w:val="0"/>
            </w:pPr>
            <w:proofErr w:type="spellStart"/>
            <w:r w:rsidRPr="00FB784B">
              <w:t>addr_out</w:t>
            </w:r>
            <w:proofErr w:type="spellEnd"/>
          </w:p>
        </w:tc>
        <w:tc>
          <w:tcPr>
            <w:tcW w:w="1941" w:type="dxa"/>
          </w:tcPr>
          <w:p w:rsidR="00EC39BF" w:rsidRDefault="00EC39BF" w:rsidP="00272D6A">
            <w:pPr>
              <w:bidi w:val="0"/>
            </w:pPr>
            <w:r>
              <w:t>Out</w:t>
            </w:r>
          </w:p>
        </w:tc>
        <w:tc>
          <w:tcPr>
            <w:tcW w:w="2080" w:type="dxa"/>
          </w:tcPr>
          <w:p w:rsidR="00EC39BF" w:rsidRDefault="00EC39BF" w:rsidP="00272D6A">
            <w:pPr>
              <w:bidi w:val="0"/>
            </w:pPr>
            <w:proofErr w:type="spellStart"/>
            <w:r w:rsidRPr="00FB784B">
              <w:t>record_depth_g</w:t>
            </w:r>
            <w:proofErr w:type="spellEnd"/>
          </w:p>
        </w:tc>
        <w:tc>
          <w:tcPr>
            <w:tcW w:w="2026" w:type="dxa"/>
          </w:tcPr>
          <w:p w:rsidR="00EC39BF" w:rsidRPr="00661D7E" w:rsidRDefault="00EC39BF" w:rsidP="00272D6A">
            <w:pPr>
              <w:bidi w:val="0"/>
            </w:pPr>
            <w:r>
              <w:t>Address sent to the RAM in order to extract it out back to the user</w:t>
            </w:r>
          </w:p>
        </w:tc>
      </w:tr>
      <w:tr w:rsidR="00EC39BF" w:rsidTr="00272D6A">
        <w:tc>
          <w:tcPr>
            <w:tcW w:w="2475" w:type="dxa"/>
          </w:tcPr>
          <w:p w:rsidR="00EC39BF" w:rsidRPr="00661D7E" w:rsidRDefault="00EC39BF" w:rsidP="00272D6A">
            <w:pPr>
              <w:bidi w:val="0"/>
            </w:pPr>
            <w:proofErr w:type="spellStart"/>
            <w:r w:rsidRPr="00FB784B">
              <w:t>aout_valid</w:t>
            </w:r>
            <w:proofErr w:type="spellEnd"/>
          </w:p>
        </w:tc>
        <w:tc>
          <w:tcPr>
            <w:tcW w:w="1941" w:type="dxa"/>
          </w:tcPr>
          <w:p w:rsidR="00EC39BF" w:rsidRDefault="00EC39BF" w:rsidP="00272D6A">
            <w:pPr>
              <w:bidi w:val="0"/>
            </w:pPr>
            <w:r>
              <w:t>Out</w:t>
            </w:r>
          </w:p>
        </w:tc>
        <w:tc>
          <w:tcPr>
            <w:tcW w:w="2080" w:type="dxa"/>
          </w:tcPr>
          <w:p w:rsidR="00EC39BF" w:rsidRPr="00661D7E" w:rsidRDefault="00EC39BF" w:rsidP="00272D6A">
            <w:pPr>
              <w:bidi w:val="0"/>
            </w:pPr>
            <w:r>
              <w:t>1</w:t>
            </w:r>
          </w:p>
        </w:tc>
        <w:tc>
          <w:tcPr>
            <w:tcW w:w="2026" w:type="dxa"/>
          </w:tcPr>
          <w:p w:rsidR="00EC39BF" w:rsidRPr="00661D7E" w:rsidRDefault="00EC39BF" w:rsidP="00272D6A">
            <w:pPr>
              <w:bidi w:val="0"/>
            </w:pPr>
            <w:r>
              <w:t>Validity of address that sent to the RAM</w:t>
            </w:r>
          </w:p>
        </w:tc>
      </w:tr>
      <w:tr w:rsidR="00EC39BF" w:rsidTr="00272D6A">
        <w:tc>
          <w:tcPr>
            <w:tcW w:w="2475" w:type="dxa"/>
          </w:tcPr>
          <w:p w:rsidR="00EC39BF" w:rsidRPr="00661D7E" w:rsidRDefault="00EC39BF" w:rsidP="00272D6A">
            <w:pPr>
              <w:bidi w:val="0"/>
            </w:pPr>
            <w:proofErr w:type="spellStart"/>
            <w:r w:rsidRPr="00FB784B">
              <w:t>data_out_to_WBM</w:t>
            </w:r>
            <w:proofErr w:type="spellEnd"/>
          </w:p>
        </w:tc>
        <w:tc>
          <w:tcPr>
            <w:tcW w:w="1941" w:type="dxa"/>
          </w:tcPr>
          <w:p w:rsidR="00EC39BF" w:rsidRDefault="00EC39BF" w:rsidP="00272D6A">
            <w:pPr>
              <w:bidi w:val="0"/>
            </w:pPr>
            <w:r>
              <w:t>Out</w:t>
            </w:r>
          </w:p>
        </w:tc>
        <w:tc>
          <w:tcPr>
            <w:tcW w:w="2080" w:type="dxa"/>
          </w:tcPr>
          <w:p w:rsidR="00EC39BF" w:rsidRPr="00661D7E" w:rsidRDefault="00EC39BF" w:rsidP="00272D6A">
            <w:pPr>
              <w:bidi w:val="0"/>
            </w:pPr>
            <w:proofErr w:type="spellStart"/>
            <w:r w:rsidRPr="00FB784B">
              <w:t>num_of_signals_g</w:t>
            </w:r>
            <w:proofErr w:type="spellEnd"/>
          </w:p>
        </w:tc>
        <w:tc>
          <w:tcPr>
            <w:tcW w:w="2026" w:type="dxa"/>
          </w:tcPr>
          <w:p w:rsidR="00EC39BF" w:rsidRPr="00661D7E" w:rsidRDefault="00EC39BF" w:rsidP="00272D6A">
            <w:pPr>
              <w:bidi w:val="0"/>
            </w:pPr>
            <w:r>
              <w:t>Data sent out back to the user</w:t>
            </w:r>
          </w:p>
        </w:tc>
      </w:tr>
      <w:tr w:rsidR="00EC39BF" w:rsidTr="00272D6A">
        <w:tc>
          <w:tcPr>
            <w:tcW w:w="2475" w:type="dxa"/>
          </w:tcPr>
          <w:p w:rsidR="00EC39BF" w:rsidRPr="00661D7E" w:rsidRDefault="00EC39BF" w:rsidP="00272D6A">
            <w:pPr>
              <w:bidi w:val="0"/>
            </w:pPr>
            <w:proofErr w:type="spellStart"/>
            <w:r w:rsidRPr="00FB784B">
              <w:t>data_out_to_WBM_valid</w:t>
            </w:r>
            <w:proofErr w:type="spellEnd"/>
          </w:p>
        </w:tc>
        <w:tc>
          <w:tcPr>
            <w:tcW w:w="1941" w:type="dxa"/>
          </w:tcPr>
          <w:p w:rsidR="00EC39BF" w:rsidRDefault="00EC39BF" w:rsidP="00272D6A">
            <w:pPr>
              <w:bidi w:val="0"/>
            </w:pPr>
            <w:r>
              <w:t>Out</w:t>
            </w:r>
          </w:p>
        </w:tc>
        <w:tc>
          <w:tcPr>
            <w:tcW w:w="2080" w:type="dxa"/>
          </w:tcPr>
          <w:p w:rsidR="00EC39BF" w:rsidRPr="00661D7E" w:rsidRDefault="00EC39BF" w:rsidP="00272D6A">
            <w:pPr>
              <w:bidi w:val="0"/>
            </w:pPr>
            <w:proofErr w:type="spellStart"/>
            <w:r w:rsidRPr="00661D7E">
              <w:t>Add_width_g</w:t>
            </w:r>
            <w:proofErr w:type="spellEnd"/>
          </w:p>
        </w:tc>
        <w:tc>
          <w:tcPr>
            <w:tcW w:w="2026" w:type="dxa"/>
          </w:tcPr>
          <w:p w:rsidR="00EC39BF" w:rsidRPr="00661D7E" w:rsidRDefault="00EC39BF" w:rsidP="00272D6A">
            <w:pPr>
              <w:bidi w:val="0"/>
            </w:pPr>
            <w:r>
              <w:t>Validity of the outputting data</w:t>
            </w:r>
          </w:p>
        </w:tc>
      </w:tr>
    </w:tbl>
    <w:p w:rsidR="00EC39BF" w:rsidRDefault="005713FF" w:rsidP="005713FF">
      <w:pPr>
        <w:pStyle w:val="af"/>
        <w:bidi w:val="0"/>
        <w:jc w:val="center"/>
      </w:pPr>
      <w:bookmarkStart w:id="132" w:name="_Toc378517815"/>
      <w:bookmarkStart w:id="133" w:name="_Toc378518991"/>
      <w:r>
        <w:t xml:space="preserve">Table </w:t>
      </w:r>
      <w:r>
        <w:fldChar w:fldCharType="begin"/>
      </w:r>
      <w:r>
        <w:instrText xml:space="preserve"> SEQ Table \* ARABIC </w:instrText>
      </w:r>
      <w:r>
        <w:fldChar w:fldCharType="separate"/>
      </w:r>
      <w:r w:rsidR="00D1530F">
        <w:rPr>
          <w:noProof/>
        </w:rPr>
        <w:t>7</w:t>
      </w:r>
      <w:r>
        <w:fldChar w:fldCharType="end"/>
      </w:r>
      <w:r>
        <w:rPr>
          <w:noProof/>
        </w:rPr>
        <w:t>- R</w:t>
      </w:r>
      <w:r w:rsidRPr="00F07CB6">
        <w:rPr>
          <w:noProof/>
        </w:rPr>
        <w:t>ead controller signals</w:t>
      </w:r>
      <w:bookmarkEnd w:id="132"/>
      <w:bookmarkEnd w:id="133"/>
    </w:p>
    <w:p w:rsidR="00EC39BF" w:rsidRDefault="00EC39BF" w:rsidP="00EC39BF">
      <w:pPr>
        <w:bidi w:val="0"/>
      </w:pPr>
    </w:p>
    <w:p w:rsidR="0005665B" w:rsidRDefault="0005665B" w:rsidP="00EC39BF">
      <w:pPr>
        <w:bidi w:val="0"/>
      </w:pPr>
    </w:p>
    <w:p w:rsidR="0005665B" w:rsidRDefault="0005665B" w:rsidP="0005665B">
      <w:pPr>
        <w:bidi w:val="0"/>
      </w:pPr>
    </w:p>
    <w:p w:rsidR="00104535" w:rsidRDefault="00104535" w:rsidP="00104535">
      <w:pPr>
        <w:bidi w:val="0"/>
      </w:pPr>
    </w:p>
    <w:p w:rsidR="00104535" w:rsidRDefault="00104535" w:rsidP="00104535">
      <w:pPr>
        <w:bidi w:val="0"/>
      </w:pPr>
    </w:p>
    <w:p w:rsidR="00104535" w:rsidRDefault="00104535" w:rsidP="00104535">
      <w:pPr>
        <w:bidi w:val="0"/>
      </w:pPr>
    </w:p>
    <w:p w:rsidR="005713FF" w:rsidRDefault="005713FF" w:rsidP="0024733E">
      <w:pPr>
        <w:bidi w:val="0"/>
      </w:pPr>
    </w:p>
    <w:p w:rsidR="005713FF" w:rsidRDefault="005713FF" w:rsidP="005713FF">
      <w:pPr>
        <w:bidi w:val="0"/>
      </w:pPr>
    </w:p>
    <w:p w:rsidR="00EC39BF" w:rsidRDefault="00EC39BF" w:rsidP="005713FF">
      <w:pPr>
        <w:bidi w:val="0"/>
      </w:pPr>
      <w:r>
        <w:lastRenderedPageBreak/>
        <w:t xml:space="preserve">Read controller </w:t>
      </w:r>
      <w:r w:rsidR="0024733E">
        <w:t>FSM</w:t>
      </w:r>
    </w:p>
    <w:p w:rsidR="00EC39BF" w:rsidRDefault="00EC39BF" w:rsidP="00EC39BF">
      <w:pPr>
        <w:bidi w:val="0"/>
      </w:pPr>
    </w:p>
    <w:p w:rsidR="00EC39BF" w:rsidRDefault="00B22FB8" w:rsidP="009E5130">
      <w:pPr>
        <w:bidi w:val="0"/>
      </w:pPr>
      <w:r>
        <w:rPr>
          <w:noProof/>
        </w:rPr>
        <mc:AlternateContent>
          <mc:Choice Requires="wpc">
            <w:drawing>
              <wp:inline distT="0" distB="0" distL="0" distR="0" wp14:anchorId="72D49A1E" wp14:editId="61296A95">
                <wp:extent cx="4358640" cy="3864610"/>
                <wp:effectExtent l="0" t="0" r="3810" b="0"/>
                <wp:docPr id="58" name="בד ציור 204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2" name="תמונה 62"/>
                          <pic:cNvPicPr>
                            <a:picLocks noChangeAspect="1"/>
                          </pic:cNvPicPr>
                        </pic:nvPicPr>
                        <pic:blipFill>
                          <a:blip r:embed="rId39"/>
                          <a:stretch>
                            <a:fillRect/>
                          </a:stretch>
                        </pic:blipFill>
                        <pic:spPr>
                          <a:xfrm>
                            <a:off x="0" y="0"/>
                            <a:ext cx="4323251" cy="3864334"/>
                          </a:xfrm>
                          <a:prstGeom prst="rect">
                            <a:avLst/>
                          </a:prstGeom>
                        </pic:spPr>
                      </pic:pic>
                    </wpc:wpc>
                  </a:graphicData>
                </a:graphic>
              </wp:inline>
            </w:drawing>
          </mc:Choice>
          <mc:Fallback>
            <w:pict>
              <v:group id="בד ציור 2048" o:spid="_x0000_s1026" editas="canvas" style="width:343.2pt;height:304.3pt;mso-position-horizontal-relative:char;mso-position-vertical-relative:line" coordsize="43586,3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">
                <v:shape id="_x0000_s1027" type="#_x0000_t75" style="position:absolute;width:43586;height:38646;visibility:visible;mso-wrap-style:square">
                  <v:fill o:detectmouseclick="t"/>
                  <v:path o:connecttype="none"/>
                </v:shape>
                <v:shape id="תמונה 62" o:spid="_x0000_s1028" type="#_x0000_t75" style="position:absolute;width:43232;height:386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VmbrEAAAA2wAAAA8AAABkcnMvZG93bnJldi54bWxEj81qwzAQhO+BvoPYQi+hlpJDCK7lENoG&#10;TOglael5sdY/1FoZS46dt48ChRyHmfmGyXaz7cSFBt861rBKFAji0pmWaw0/34fXLQgfkA12jknD&#10;lTzs8qdFhqlxE5/ocg61iBD2KWpoQuhTKX3ZkEWfuJ44epUbLIYoh1qaAacIt51cK7WRFluOCw32&#10;9N5Q+XcerQbbLyv1tT2gKj7VcdxXq9/5o9P65Xnev4EINIdH+L9dGA2bNdy/xB8g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VmbrEAAAA2wAAAA8AAAAAAAAAAAAAAAAA&#10;nwIAAGRycy9kb3ducmV2LnhtbFBLBQYAAAAABAAEAPcAAACQAwAAAAA=&#10;">
                  <v:imagedata r:id="rId40" o:title=""/>
                  <v:path arrowok="t"/>
                </v:shape>
                <w10:wrap anchorx="page"/>
                <w10:anchorlock/>
              </v:group>
            </w:pict>
          </mc:Fallback>
        </mc:AlternateContent>
      </w:r>
    </w:p>
    <w:p w:rsidR="00104535" w:rsidRDefault="005713FF" w:rsidP="005713FF">
      <w:pPr>
        <w:pStyle w:val="af"/>
        <w:bidi w:val="0"/>
        <w:jc w:val="center"/>
      </w:pPr>
      <w:bookmarkStart w:id="134" w:name="_Toc378517769"/>
      <w:bookmarkStart w:id="135" w:name="_Toc378518940"/>
      <w:r>
        <w:t xml:space="preserve">Figure </w:t>
      </w:r>
      <w:r>
        <w:fldChar w:fldCharType="begin"/>
      </w:r>
      <w:r>
        <w:instrText xml:space="preserve"> SEQ Figure \* ARABIC </w:instrText>
      </w:r>
      <w:r>
        <w:fldChar w:fldCharType="separate"/>
      </w:r>
      <w:r w:rsidR="0000669E">
        <w:rPr>
          <w:noProof/>
        </w:rPr>
        <w:t>19</w:t>
      </w:r>
      <w:r>
        <w:fldChar w:fldCharType="end"/>
      </w:r>
      <w:r>
        <w:rPr>
          <w:noProof/>
        </w:rPr>
        <w:t>- R</w:t>
      </w:r>
      <w:r w:rsidRPr="003412C0">
        <w:rPr>
          <w:noProof/>
        </w:rPr>
        <w:t>ead controller FSM</w:t>
      </w:r>
      <w:bookmarkEnd w:id="134"/>
      <w:bookmarkEnd w:id="135"/>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9C5BE9" w:rsidRDefault="009C5BE9">
      <w:pPr>
        <w:bidi w:val="0"/>
        <w:rPr>
          <w:ins w:id="136" w:author="MOSHE PORIAN" w:date="2013-10-20T22:55:00Z"/>
        </w:rPr>
      </w:pPr>
      <w:ins w:id="137" w:author="MOSHE PORIAN" w:date="2013-10-20T22:55:00Z">
        <w:r>
          <w:br w:type="page"/>
        </w:r>
      </w:ins>
    </w:p>
    <w:p w:rsidR="00EC39BF" w:rsidRDefault="00EC39BF" w:rsidP="00EC39BF">
      <w:pPr>
        <w:bidi w:val="0"/>
      </w:pPr>
      <w:r>
        <w:lastRenderedPageBreak/>
        <w:t>Output table</w:t>
      </w:r>
    </w:p>
    <w:p w:rsidR="00EC39BF" w:rsidRDefault="00B22FB8" w:rsidP="009E5130">
      <w:pPr>
        <w:bidi w:val="0"/>
      </w:pPr>
      <w:r>
        <w:rPr>
          <w:noProof/>
        </w:rPr>
        <mc:AlternateContent>
          <mc:Choice Requires="wpc">
            <w:drawing>
              <wp:inline distT="0" distB="0" distL="0" distR="0" wp14:anchorId="0CEAAF5F" wp14:editId="22568FCD">
                <wp:extent cx="4440555" cy="3990975"/>
                <wp:effectExtent l="0" t="0" r="0" b="0"/>
                <wp:docPr id="55" name="בד ציור 2049"/>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3" name="תמונה 63"/>
                          <pic:cNvPicPr>
                            <a:picLocks noChangeAspect="1"/>
                          </pic:cNvPicPr>
                        </pic:nvPicPr>
                        <pic:blipFill>
                          <a:blip r:embed="rId41"/>
                          <a:stretch>
                            <a:fillRect/>
                          </a:stretch>
                        </pic:blipFill>
                        <pic:spPr>
                          <a:xfrm>
                            <a:off x="28076" y="0"/>
                            <a:ext cx="4373079" cy="3955311"/>
                          </a:xfrm>
                          <a:prstGeom prst="rect">
                            <a:avLst/>
                          </a:prstGeom>
                        </pic:spPr>
                      </pic:pic>
                    </wpc:wpc>
                  </a:graphicData>
                </a:graphic>
              </wp:inline>
            </w:drawing>
          </mc:Choice>
          <mc:Fallback>
            <w:pict>
              <v:group id="בד ציור 2049" o:spid="_x0000_s1026" editas="canvas" style="width:349.65pt;height:314.25pt;mso-position-horizontal-relative:char;mso-position-vertical-relative:line" coordsize="44405,3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">
                <v:shape id="_x0000_s1027" type="#_x0000_t75" style="position:absolute;width:44405;height:39909;visibility:visible;mso-wrap-style:square">
                  <v:fill o:detectmouseclick="t"/>
                  <v:path o:connecttype="none"/>
                </v:shape>
                <v:shape id="תמונה 63" o:spid="_x0000_s1028" type="#_x0000_t75" style="position:absolute;left:280;width:43731;height:39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ILKPFAAAA2wAAAA8AAABkcnMvZG93bnJldi54bWxEj81qwzAQhO+FvoPYQG+NnASCcSKbpKVQ&#10;GkLJzyW3xdpYJtbKWGqsvn1VKPQ4zMw3zLqKthN3GnzrWMFsmoEgrp1uuVFwPr095yB8QNbYOSYF&#10;3+ShKh8f1lhoN/KB7sfQiARhX6ACE0JfSOlrQxb91PXEybu6wWJIcmikHnBMcNvJeZYtpcWW04LB&#10;nl4M1bfjl1XwarbnMb/s9+1s99HE+S7mi0+j1NMkblYgAsXwH/5rv2sFywX8fkk/QJY/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SCyjxQAAANsAAAAPAAAAAAAAAAAAAAAA&#10;AJ8CAABkcnMvZG93bnJldi54bWxQSwUGAAAAAAQABAD3AAAAkQMAAAAA&#10;">
                  <v:imagedata r:id="rId42" o:title=""/>
                  <v:path arrowok="t"/>
                </v:shape>
                <w10:wrap anchorx="page"/>
                <w10:anchorlock/>
              </v:group>
            </w:pict>
          </mc:Fallback>
        </mc:AlternateContent>
      </w:r>
    </w:p>
    <w:p w:rsidR="0081328B" w:rsidRDefault="006D3555" w:rsidP="006D3555">
      <w:pPr>
        <w:pStyle w:val="af"/>
        <w:bidi w:val="0"/>
        <w:jc w:val="center"/>
      </w:pPr>
      <w:bookmarkStart w:id="138" w:name="_Toc370059082"/>
      <w:bookmarkStart w:id="139" w:name="_Toc370059235"/>
      <w:bookmarkStart w:id="140" w:name="_Toc378517816"/>
      <w:bookmarkStart w:id="141" w:name="_Toc378518992"/>
      <w:r>
        <w:t xml:space="preserve">Table </w:t>
      </w:r>
      <w:r>
        <w:fldChar w:fldCharType="begin"/>
      </w:r>
      <w:r>
        <w:instrText xml:space="preserve"> SEQ Table \* ARABIC </w:instrText>
      </w:r>
      <w:r>
        <w:fldChar w:fldCharType="separate"/>
      </w:r>
      <w:r w:rsidR="00D1530F">
        <w:rPr>
          <w:noProof/>
        </w:rPr>
        <w:t>8</w:t>
      </w:r>
      <w:r>
        <w:fldChar w:fldCharType="end"/>
      </w:r>
      <w:r>
        <w:rPr>
          <w:noProof/>
        </w:rPr>
        <w:t>- R</w:t>
      </w:r>
      <w:r w:rsidRPr="00871A3B">
        <w:rPr>
          <w:noProof/>
        </w:rPr>
        <w:t>ead controller output</w:t>
      </w:r>
      <w:bookmarkEnd w:id="140"/>
      <w:bookmarkEnd w:id="141"/>
    </w:p>
    <w:p w:rsidR="00B7541A" w:rsidRDefault="00041486" w:rsidP="00655040">
      <w:pPr>
        <w:pStyle w:val="3"/>
        <w:bidi w:val="0"/>
      </w:pPr>
      <w:bookmarkStart w:id="142" w:name="_Toc370066520"/>
      <w:bookmarkStart w:id="143" w:name="_Toc378518877"/>
      <w:r>
        <w:t>3.3.1</w:t>
      </w:r>
      <w:r>
        <w:tab/>
      </w:r>
      <w:r w:rsidR="00B7541A">
        <w:t>S</w:t>
      </w:r>
      <w:bookmarkEnd w:id="138"/>
      <w:bookmarkEnd w:id="139"/>
      <w:bookmarkEnd w:id="142"/>
      <w:r w:rsidR="00655040">
        <w:t>imulation</w:t>
      </w:r>
      <w:bookmarkEnd w:id="143"/>
    </w:p>
    <w:p w:rsidR="00A67E2E" w:rsidRPr="00A67E2E" w:rsidRDefault="00A67E2E" w:rsidP="00A67E2E">
      <w:pPr>
        <w:bidi w:val="0"/>
      </w:pPr>
    </w:p>
    <w:p w:rsidR="00B7541A" w:rsidRDefault="00B22FB8" w:rsidP="00B7541A">
      <w:pPr>
        <w:bidi w:val="0"/>
      </w:pPr>
      <w:r>
        <w:rPr>
          <w:noProof/>
        </w:rPr>
        <mc:AlternateContent>
          <mc:Choice Requires="wpc">
            <w:drawing>
              <wp:inline distT="0" distB="0" distL="0" distR="0" wp14:anchorId="6DD77F77" wp14:editId="7F41E9D1">
                <wp:extent cx="5895975" cy="3159125"/>
                <wp:effectExtent l="0" t="0" r="9525" b="3175"/>
                <wp:docPr id="52" name="בד ציור 1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2" name="תמונה 21"/>
                          <pic:cNvPicPr>
                            <a:picLocks noChangeAspect="1"/>
                          </pic:cNvPicPr>
                        </pic:nvPicPr>
                        <pic:blipFill>
                          <a:blip r:embed="rId43"/>
                          <a:stretch>
                            <a:fillRect/>
                          </a:stretch>
                        </pic:blipFill>
                        <pic:spPr>
                          <a:xfrm>
                            <a:off x="2" y="19"/>
                            <a:ext cx="5896049" cy="3123572"/>
                          </a:xfrm>
                          <a:prstGeom prst="rect">
                            <a:avLst/>
                          </a:prstGeom>
                        </pic:spPr>
                      </pic:pic>
                    </wpc:wpc>
                  </a:graphicData>
                </a:graphic>
              </wp:inline>
            </w:drawing>
          </mc:Choice>
          <mc:Fallback>
            <w:pict>
              <v:group id="בד ציור 17" o:spid="_x0000_s1026" editas="canvas" style="width:464.25pt;height:248.75pt;mso-position-horizontal-relative:char;mso-position-vertical-relative:line" coordsize="58959,31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&#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&#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&#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">
                <v:shape id="_x0000_s1027" type="#_x0000_t75" style="position:absolute;width:58959;height:31591;visibility:visible;mso-wrap-style:square">
                  <v:fill o:detectmouseclick="t"/>
                  <v:path o:connecttype="none"/>
                </v:shape>
                <v:shape id="תמונה 21" o:spid="_x0000_s1028" type="#_x0000_t75" style="position:absolute;width:58960;height:31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DIPvDAAAA3QAAAA8AAABkcnMvZG93bnJldi54bWxEj92KwjAUhO8F3yEcwTtNqyhL1ygqKAoi&#10;+PMAh+bYFpuT0qS1+/YbQfBymJlvmMWqM6VoqXaFZQXxOAJBnFpdcKbgftuNfkA4j6yxtEwK/sjB&#10;atnvLTDR9sUXaq8+EwHCLkEFufdVIqVLczLoxrYiDt7D1gZ9kHUmdY2vADelnETRXBosOCzkWNE2&#10;p/R5bYyC/ebcttjg/nJc2wfFNzrcT41Sw0G3/gXhqfPf8Kd90Aqm8WwC7zfhCc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Mg+8MAAADdAAAADwAAAAAAAAAAAAAAAACf&#10;AgAAZHJzL2Rvd25yZXYueG1sUEsFBgAAAAAEAAQA9wAAAI8DAAAAAA==&#10;">
                  <v:imagedata r:id="rId44" o:title=""/>
                  <v:path arrowok="t"/>
                </v:shape>
                <w10:wrap anchorx="page"/>
                <w10:anchorlock/>
              </v:group>
            </w:pict>
          </mc:Fallback>
        </mc:AlternateContent>
      </w:r>
    </w:p>
    <w:p w:rsidR="002175AF" w:rsidRDefault="006D3555" w:rsidP="006D3555">
      <w:pPr>
        <w:pStyle w:val="af"/>
        <w:bidi w:val="0"/>
        <w:jc w:val="center"/>
      </w:pPr>
      <w:bookmarkStart w:id="144" w:name="_Toc378517770"/>
      <w:bookmarkStart w:id="145" w:name="_Toc378518941"/>
      <w:r>
        <w:t xml:space="preserve">Figure </w:t>
      </w:r>
      <w:r>
        <w:fldChar w:fldCharType="begin"/>
      </w:r>
      <w:r>
        <w:instrText xml:space="preserve"> SEQ Figure \* ARABIC </w:instrText>
      </w:r>
      <w:r>
        <w:fldChar w:fldCharType="separate"/>
      </w:r>
      <w:r w:rsidR="0000669E">
        <w:rPr>
          <w:noProof/>
        </w:rPr>
        <w:t>20</w:t>
      </w:r>
      <w:r>
        <w:fldChar w:fldCharType="end"/>
      </w:r>
      <w:r>
        <w:rPr>
          <w:noProof/>
        </w:rPr>
        <w:t>- R</w:t>
      </w:r>
      <w:r w:rsidRPr="0083182A">
        <w:rPr>
          <w:noProof/>
        </w:rPr>
        <w:t>ead controller simulation</w:t>
      </w:r>
      <w:bookmarkEnd w:id="144"/>
      <w:bookmarkEnd w:id="145"/>
    </w:p>
    <w:p w:rsidR="00B7541A" w:rsidRPr="00B7541A" w:rsidRDefault="00B7541A" w:rsidP="002175AF">
      <w:pPr>
        <w:bidi w:val="0"/>
        <w:rPr>
          <w:rtl/>
        </w:rPr>
      </w:pPr>
      <w:r w:rsidRPr="00B7541A">
        <w:lastRenderedPageBreak/>
        <w:t>Start address is received</w:t>
      </w:r>
      <w:r>
        <w:t xml:space="preserve">. </w:t>
      </w:r>
      <w:r w:rsidRPr="00B7541A">
        <w:t>The next address is calculated and sent to the RAM</w:t>
      </w:r>
      <w:r>
        <w:t xml:space="preserve">. </w:t>
      </w:r>
      <w:r w:rsidRPr="00B7541A">
        <w:t>Data and validity is received from RAM</w:t>
      </w:r>
      <w:r>
        <w:t xml:space="preserve">. </w:t>
      </w:r>
      <w:r w:rsidRPr="00B7541A">
        <w:t>Output data is being sent to the coordinator</w:t>
      </w:r>
      <w:r>
        <w:t>.</w:t>
      </w:r>
    </w:p>
    <w:p w:rsidR="00EC39BF" w:rsidDel="00B07D53" w:rsidRDefault="00EC39BF" w:rsidP="00EC39BF">
      <w:pPr>
        <w:bidi w:val="0"/>
        <w:rPr>
          <w:del w:id="146" w:author="MOSHE PORIAN" w:date="2013-10-20T22:58:00Z"/>
        </w:rPr>
      </w:pPr>
    </w:p>
    <w:p w:rsidR="00B7541A" w:rsidRDefault="00B7541A" w:rsidP="0024733E">
      <w:pPr>
        <w:pStyle w:val="2"/>
        <w:bidi w:val="0"/>
      </w:pPr>
    </w:p>
    <w:p w:rsidR="008F61DF" w:rsidRDefault="004E6B64" w:rsidP="00655040">
      <w:pPr>
        <w:pStyle w:val="2"/>
        <w:bidi w:val="0"/>
      </w:pPr>
      <w:bookmarkStart w:id="147" w:name="_Toc370059083"/>
      <w:bookmarkStart w:id="148" w:name="_Toc370059236"/>
      <w:bookmarkStart w:id="149" w:name="_Toc370066521"/>
      <w:bookmarkStart w:id="150" w:name="_Toc378518878"/>
      <w:r>
        <w:t>3.4</w:t>
      </w:r>
      <w:r>
        <w:tab/>
      </w:r>
      <w:r w:rsidR="00EC39BF">
        <w:t>I</w:t>
      </w:r>
      <w:r w:rsidR="00655040">
        <w:t>n Out Coordinator</w:t>
      </w:r>
      <w:r w:rsidR="00EC39BF">
        <w:t>:</w:t>
      </w:r>
      <w:bookmarkEnd w:id="147"/>
      <w:bookmarkEnd w:id="148"/>
      <w:bookmarkEnd w:id="149"/>
      <w:bookmarkEnd w:id="150"/>
    </w:p>
    <w:p w:rsidR="00EC39BF" w:rsidRDefault="00EC39BF" w:rsidP="00EC39BF">
      <w:pPr>
        <w:bidi w:val="0"/>
      </w:pPr>
    </w:p>
    <w:p w:rsidR="00041486" w:rsidRDefault="00041486" w:rsidP="00041486">
      <w:pPr>
        <w:bidi w:val="0"/>
        <w:rPr>
          <w:rStyle w:val="af9"/>
        </w:rPr>
      </w:pPr>
      <w:r w:rsidRPr="00F26180">
        <w:rPr>
          <w:rStyle w:val="af9"/>
        </w:rPr>
        <w:t>General Description</w:t>
      </w:r>
    </w:p>
    <w:p w:rsidR="00D04D92" w:rsidRDefault="00D04D92" w:rsidP="00D04D92">
      <w:pPr>
        <w:bidi w:val="0"/>
      </w:pPr>
      <w:r>
        <w:t>In most cases the width of the recorded signals, which is in fact the number of the recorded signals, and the width of the bus in the system (</w:t>
      </w:r>
      <w:proofErr w:type="spellStart"/>
      <w:r w:rsidRPr="00CF1D2C">
        <w:t>data_width_</w:t>
      </w:r>
      <w:proofErr w:type="gramStart"/>
      <w:r w:rsidRPr="00CF1D2C">
        <w:t>g</w:t>
      </w:r>
      <w:proofErr w:type="spellEnd"/>
      <w:r>
        <w:rPr>
          <w:rFonts w:hint="cs"/>
          <w:rtl/>
        </w:rPr>
        <w:t>(</w:t>
      </w:r>
      <w:proofErr w:type="gramEnd"/>
      <w:r>
        <w:t xml:space="preserve"> are different.</w:t>
      </w:r>
    </w:p>
    <w:p w:rsidR="00EC39BF" w:rsidRDefault="00D04D92" w:rsidP="00D04D92">
      <w:pPr>
        <w:bidi w:val="0"/>
      </w:pPr>
      <w:r>
        <w:t>This entity c</w:t>
      </w:r>
      <w:r w:rsidRPr="00CF1D2C">
        <w:t>oordinates</w:t>
      </w:r>
      <w:r w:rsidR="00EC39BF" w:rsidRPr="00CF1D2C">
        <w:t xml:space="preserve"> between</w:t>
      </w:r>
      <w:r>
        <w:t xml:space="preserve"> the</w:t>
      </w:r>
      <w:r w:rsidR="00EC39BF" w:rsidRPr="00CF1D2C">
        <w:t xml:space="preserve"> input data (</w:t>
      </w:r>
      <w:proofErr w:type="spellStart"/>
      <w:r w:rsidR="00EC39BF" w:rsidRPr="00CF1D2C">
        <w:t>num_of_signals_g</w:t>
      </w:r>
      <w:proofErr w:type="spellEnd"/>
      <w:r w:rsidR="00EC39BF" w:rsidRPr="00CF1D2C">
        <w:t>)</w:t>
      </w:r>
      <w:r>
        <w:t xml:space="preserve"> and the</w:t>
      </w:r>
      <w:r w:rsidR="00EC39BF" w:rsidRPr="00CF1D2C">
        <w:t xml:space="preserve"> output data (</w:t>
      </w:r>
      <w:proofErr w:type="spellStart"/>
      <w:r w:rsidR="00EC39BF" w:rsidRPr="00CF1D2C">
        <w:t>data_width_g</w:t>
      </w:r>
      <w:proofErr w:type="spellEnd"/>
      <w:r w:rsidR="00EC39BF" w:rsidRPr="00CF1D2C">
        <w:t>)</w:t>
      </w:r>
      <w:r w:rsidR="006D3555">
        <w:t>.</w:t>
      </w:r>
    </w:p>
    <w:p w:rsidR="00EC39BF" w:rsidRDefault="00EC39BF" w:rsidP="00EC39BF">
      <w:pPr>
        <w:bidi w:val="0"/>
      </w:pPr>
      <w:r>
        <w:t>I</w:t>
      </w:r>
      <w:r w:rsidRPr="00CF1D2C">
        <w:t xml:space="preserve">f input &lt; output use </w:t>
      </w:r>
      <w:proofErr w:type="spellStart"/>
      <w:r w:rsidRPr="00CF1D2C">
        <w:t>in_small_out_cordinator</w:t>
      </w:r>
      <w:proofErr w:type="spellEnd"/>
      <w:r w:rsidRPr="00CF1D2C">
        <w:t>,</w:t>
      </w:r>
      <w:r w:rsidR="00D04D92">
        <w:t xml:space="preserve"> (adding zeroes in the MSB)</w:t>
      </w:r>
      <w:r w:rsidR="006D3555">
        <w:t>.</w:t>
      </w:r>
    </w:p>
    <w:p w:rsidR="00EC39BF" w:rsidRDefault="00EC39BF" w:rsidP="00EC39BF">
      <w:pPr>
        <w:bidi w:val="0"/>
      </w:pPr>
      <w:proofErr w:type="gramStart"/>
      <w:r>
        <w:t>i</w:t>
      </w:r>
      <w:r w:rsidRPr="00CF1D2C">
        <w:t>f</w:t>
      </w:r>
      <w:proofErr w:type="gramEnd"/>
      <w:r w:rsidRPr="00CF1D2C">
        <w:t xml:space="preserve"> input = output use </w:t>
      </w:r>
      <w:proofErr w:type="spellStart"/>
      <w:r w:rsidRPr="00CF1D2C">
        <w:t>in_equal_out_cordinator</w:t>
      </w:r>
      <w:proofErr w:type="spellEnd"/>
      <w:r w:rsidRPr="00CF1D2C">
        <w:t>,</w:t>
      </w:r>
      <w:r w:rsidR="00D04D92">
        <w:t xml:space="preserve"> (stay as is)</w:t>
      </w:r>
      <w:r w:rsidR="006D3555">
        <w:t>.</w:t>
      </w:r>
    </w:p>
    <w:p w:rsidR="00EC39BF" w:rsidRDefault="00EC39BF" w:rsidP="00EC39BF">
      <w:pPr>
        <w:bidi w:val="0"/>
      </w:pPr>
      <w:proofErr w:type="gramStart"/>
      <w:r w:rsidRPr="00CF1D2C">
        <w:t>else</w:t>
      </w:r>
      <w:proofErr w:type="gramEnd"/>
      <w:r w:rsidRPr="00CF1D2C">
        <w:t xml:space="preserve"> (input &gt; output) use </w:t>
      </w:r>
      <w:proofErr w:type="spellStart"/>
      <w:r w:rsidRPr="00CF1D2C">
        <w:t>in_big_out_cordinator</w:t>
      </w:r>
      <w:proofErr w:type="spellEnd"/>
      <w:r w:rsidRPr="00CF1D2C">
        <w:t>.</w:t>
      </w:r>
      <w:r w:rsidR="00D04D92">
        <w:t xml:space="preserve"> (</w:t>
      </w:r>
      <w:proofErr w:type="gramStart"/>
      <w:r w:rsidR="00D04D92">
        <w:t>break</w:t>
      </w:r>
      <w:proofErr w:type="gramEnd"/>
      <w:r w:rsidR="00D04D92">
        <w:t xml:space="preserve"> every input to a few output cycles)</w:t>
      </w:r>
      <w:r w:rsidR="006D3555">
        <w:t>.</w:t>
      </w:r>
    </w:p>
    <w:p w:rsidR="00EC39BF" w:rsidRDefault="00EC39BF" w:rsidP="00EC39BF">
      <w:pPr>
        <w:bidi w:val="0"/>
      </w:pPr>
    </w:p>
    <w:p w:rsidR="00EC39BF" w:rsidRDefault="00EC39BF" w:rsidP="00EC39BF">
      <w:pPr>
        <w:bidi w:val="0"/>
      </w:pPr>
      <w:r w:rsidRPr="00EC39BF">
        <w:rPr>
          <w:noProof/>
        </w:rPr>
        <w:drawing>
          <wp:inline distT="0" distB="0" distL="0" distR="0" wp14:anchorId="1EB40538" wp14:editId="7B38E66B">
            <wp:extent cx="4704523" cy="3528392"/>
            <wp:effectExtent l="0" t="0" r="1270" b="0"/>
            <wp:docPr id="2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04523" cy="352839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0F2286" w:rsidRDefault="006D3555" w:rsidP="006D3555">
      <w:pPr>
        <w:pStyle w:val="af"/>
        <w:bidi w:val="0"/>
        <w:jc w:val="center"/>
      </w:pPr>
      <w:bookmarkStart w:id="151" w:name="_Toc378517771"/>
      <w:bookmarkStart w:id="152" w:name="_Toc378518942"/>
      <w:r>
        <w:t xml:space="preserve">Figure </w:t>
      </w:r>
      <w:r>
        <w:fldChar w:fldCharType="begin"/>
      </w:r>
      <w:r>
        <w:instrText xml:space="preserve"> SEQ Figure \* ARABIC </w:instrText>
      </w:r>
      <w:r>
        <w:fldChar w:fldCharType="separate"/>
      </w:r>
      <w:r w:rsidR="0000669E">
        <w:rPr>
          <w:noProof/>
        </w:rPr>
        <w:t>21</w:t>
      </w:r>
      <w:r>
        <w:fldChar w:fldCharType="end"/>
      </w:r>
      <w:r>
        <w:rPr>
          <w:noProof/>
        </w:rPr>
        <w:t>- I</w:t>
      </w:r>
      <w:r w:rsidRPr="00557E17">
        <w:rPr>
          <w:noProof/>
        </w:rPr>
        <w:t>n out coordinator</w:t>
      </w:r>
      <w:bookmarkEnd w:id="151"/>
      <w:bookmarkEnd w:id="152"/>
    </w:p>
    <w:p w:rsidR="000F2286" w:rsidRDefault="000F2286" w:rsidP="000F2286">
      <w:pPr>
        <w:bidi w:val="0"/>
      </w:pPr>
    </w:p>
    <w:p w:rsidR="000F2286" w:rsidRDefault="000F2286" w:rsidP="000F2286">
      <w:pPr>
        <w:bidi w:val="0"/>
      </w:pPr>
    </w:p>
    <w:p w:rsidR="00983732" w:rsidRDefault="00983732" w:rsidP="000F2286">
      <w:pPr>
        <w:bidi w:val="0"/>
      </w:pPr>
    </w:p>
    <w:p w:rsidR="0081328B" w:rsidRDefault="0081328B" w:rsidP="00983732">
      <w:pPr>
        <w:bidi w:val="0"/>
      </w:pPr>
    </w:p>
    <w:p w:rsidR="00EC39BF" w:rsidRDefault="00EC39BF" w:rsidP="0081328B">
      <w:pPr>
        <w:bidi w:val="0"/>
      </w:pPr>
      <w:r>
        <w:t>Generic table</w:t>
      </w:r>
    </w:p>
    <w:tbl>
      <w:tblPr>
        <w:tblStyle w:val="aa"/>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proofErr w:type="spellStart"/>
            <w:r w:rsidRPr="00BE7FEE">
              <w:t>reset_polarity_g</w:t>
            </w:r>
            <w:proofErr w:type="spellEnd"/>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proofErr w:type="spellStart"/>
            <w:r w:rsidRPr="00CF1D2C">
              <w:t>out_width_g</w:t>
            </w:r>
            <w:proofErr w:type="spellEnd"/>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proofErr w:type="spellStart"/>
            <w:r w:rsidRPr="00CF1D2C">
              <w:t>in_width_g</w:t>
            </w:r>
            <w:proofErr w:type="spellEnd"/>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104535" w:rsidRDefault="006D3555" w:rsidP="006D3555">
      <w:pPr>
        <w:pStyle w:val="af"/>
        <w:bidi w:val="0"/>
        <w:jc w:val="center"/>
      </w:pPr>
      <w:bookmarkStart w:id="153" w:name="_Toc378517817"/>
      <w:bookmarkStart w:id="154" w:name="_Toc378518993"/>
      <w:r>
        <w:t xml:space="preserve">Table </w:t>
      </w:r>
      <w:r>
        <w:fldChar w:fldCharType="begin"/>
      </w:r>
      <w:r>
        <w:instrText xml:space="preserve"> SEQ Table \* ARABIC </w:instrText>
      </w:r>
      <w:r>
        <w:fldChar w:fldCharType="separate"/>
      </w:r>
      <w:r w:rsidR="00D1530F">
        <w:rPr>
          <w:noProof/>
        </w:rPr>
        <w:t>9</w:t>
      </w:r>
      <w:r>
        <w:fldChar w:fldCharType="end"/>
      </w:r>
      <w:r>
        <w:rPr>
          <w:noProof/>
        </w:rPr>
        <w:t>- I</w:t>
      </w:r>
      <w:r w:rsidRPr="004F0310">
        <w:rPr>
          <w:noProof/>
        </w:rPr>
        <w:t>n out coordinator generics</w:t>
      </w:r>
      <w:bookmarkEnd w:id="153"/>
      <w:bookmarkEnd w:id="154"/>
    </w:p>
    <w:p w:rsidR="00104535" w:rsidRDefault="00104535" w:rsidP="00104535">
      <w:pPr>
        <w:bidi w:val="0"/>
      </w:pPr>
    </w:p>
    <w:p w:rsidR="00EC39BF" w:rsidRDefault="00EC39BF" w:rsidP="00104535">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proofErr w:type="spellStart"/>
            <w:r w:rsidRPr="00BE7FEE">
              <w:t>clk</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proofErr w:type="spellStart"/>
            <w:r w:rsidRPr="00B93899">
              <w:t>data_in</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in_width_g</w:t>
            </w:r>
            <w:proofErr w:type="spellEnd"/>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proofErr w:type="spellStart"/>
            <w:r w:rsidRPr="00B93899">
              <w:t>data_in_valid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proofErr w:type="spellStart"/>
            <w:r w:rsidRPr="00B93899">
              <w:t>data_out</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out_width_g</w:t>
            </w:r>
            <w:proofErr w:type="spellEnd"/>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proofErr w:type="spellStart"/>
            <w:r w:rsidRPr="00B93899">
              <w:t>data_out_valid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C39BF" w:rsidRDefault="006D3555" w:rsidP="006D3555">
      <w:pPr>
        <w:pStyle w:val="af"/>
        <w:bidi w:val="0"/>
        <w:jc w:val="center"/>
      </w:pPr>
      <w:bookmarkStart w:id="155" w:name="_Toc378517818"/>
      <w:bookmarkStart w:id="156" w:name="_Toc378518994"/>
      <w:r>
        <w:t xml:space="preserve">Table </w:t>
      </w:r>
      <w:r>
        <w:fldChar w:fldCharType="begin"/>
      </w:r>
      <w:r>
        <w:instrText xml:space="preserve"> SEQ Table \* ARABIC </w:instrText>
      </w:r>
      <w:r>
        <w:fldChar w:fldCharType="separate"/>
      </w:r>
      <w:r w:rsidR="00D1530F">
        <w:rPr>
          <w:noProof/>
        </w:rPr>
        <w:t>10</w:t>
      </w:r>
      <w:r>
        <w:fldChar w:fldCharType="end"/>
      </w:r>
      <w:r>
        <w:rPr>
          <w:noProof/>
        </w:rPr>
        <w:t>- I</w:t>
      </w:r>
      <w:r w:rsidRPr="007368C8">
        <w:rPr>
          <w:noProof/>
        </w:rPr>
        <w:t>n out coordinator signals</w:t>
      </w:r>
      <w:bookmarkEnd w:id="155"/>
      <w:bookmarkEnd w:id="156"/>
    </w:p>
    <w:p w:rsidR="00EC39BF" w:rsidRDefault="00EC39BF" w:rsidP="00EC39BF">
      <w:pPr>
        <w:bidi w:val="0"/>
      </w:pPr>
    </w:p>
    <w:p w:rsidR="00EC39BF" w:rsidRDefault="00EC39BF" w:rsidP="00EC39BF">
      <w:pPr>
        <w:bidi w:val="0"/>
      </w:pPr>
      <w:r>
        <w:br/>
      </w:r>
    </w:p>
    <w:p w:rsidR="000F2286" w:rsidRDefault="000F2286" w:rsidP="00EC39BF">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EC39BF" w:rsidRDefault="00041486" w:rsidP="00A1610B">
      <w:pPr>
        <w:pStyle w:val="3"/>
        <w:bidi w:val="0"/>
      </w:pPr>
      <w:bookmarkStart w:id="157" w:name="_Toc370059085"/>
      <w:bookmarkStart w:id="158" w:name="_Toc370059238"/>
      <w:bookmarkStart w:id="159" w:name="_Toc370066523"/>
      <w:bookmarkStart w:id="160" w:name="_Toc378518879"/>
      <w:r>
        <w:t>3.4.1</w:t>
      </w:r>
      <w:r w:rsidR="00A67E2E">
        <w:tab/>
      </w:r>
      <w:r w:rsidR="00EC39BF">
        <w:t>Simulation</w:t>
      </w:r>
      <w:bookmarkEnd w:id="157"/>
      <w:bookmarkEnd w:id="158"/>
      <w:bookmarkEnd w:id="159"/>
      <w:bookmarkEnd w:id="160"/>
    </w:p>
    <w:p w:rsidR="00A67E2E" w:rsidRPr="00A67E2E" w:rsidRDefault="00A67E2E" w:rsidP="00A67E2E">
      <w:pPr>
        <w:bidi w:val="0"/>
      </w:pPr>
    </w:p>
    <w:p w:rsidR="00EC39BF" w:rsidRDefault="00EC39BF" w:rsidP="00EC39BF">
      <w:pPr>
        <w:bidi w:val="0"/>
      </w:pPr>
      <w:r>
        <w:rPr>
          <w:noProof/>
        </w:rPr>
        <w:lastRenderedPageBreak/>
        <w:drawing>
          <wp:inline distT="0" distB="0" distL="0" distR="0" wp14:anchorId="50EC9619" wp14:editId="1F472768">
            <wp:extent cx="5274310" cy="4197350"/>
            <wp:effectExtent l="0" t="0" r="2540" b="0"/>
            <wp:docPr id="2051" name="תמונה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out cordina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197350"/>
                    </a:xfrm>
                    <a:prstGeom prst="rect">
                      <a:avLst/>
                    </a:prstGeom>
                  </pic:spPr>
                </pic:pic>
              </a:graphicData>
            </a:graphic>
          </wp:inline>
        </w:drawing>
      </w:r>
    </w:p>
    <w:p w:rsidR="000F2286" w:rsidRPr="000F2286" w:rsidRDefault="006D3555" w:rsidP="006D3555">
      <w:pPr>
        <w:pStyle w:val="af"/>
        <w:bidi w:val="0"/>
        <w:jc w:val="center"/>
      </w:pPr>
      <w:bookmarkStart w:id="161" w:name="_Toc378517772"/>
      <w:bookmarkStart w:id="162" w:name="_Toc378518943"/>
      <w:r>
        <w:t xml:space="preserve">Figure </w:t>
      </w:r>
      <w:r>
        <w:fldChar w:fldCharType="begin"/>
      </w:r>
      <w:r>
        <w:instrText xml:space="preserve"> SEQ Figure \* ARABIC </w:instrText>
      </w:r>
      <w:r>
        <w:fldChar w:fldCharType="separate"/>
      </w:r>
      <w:r w:rsidR="0000669E">
        <w:rPr>
          <w:noProof/>
        </w:rPr>
        <w:t>22</w:t>
      </w:r>
      <w:r>
        <w:fldChar w:fldCharType="end"/>
      </w:r>
      <w:r>
        <w:rPr>
          <w:noProof/>
        </w:rPr>
        <w:t>- I</w:t>
      </w:r>
      <w:r w:rsidRPr="00565A1E">
        <w:rPr>
          <w:noProof/>
        </w:rPr>
        <w:t>n out coordinator simulation</w:t>
      </w:r>
      <w:bookmarkEnd w:id="161"/>
      <w:bookmarkEnd w:id="162"/>
    </w:p>
    <w:p w:rsidR="00EC39BF" w:rsidRDefault="00EC39BF" w:rsidP="00EC39BF">
      <w:pPr>
        <w:bidi w:val="0"/>
      </w:pPr>
      <w:r>
        <w:t>In that example, the input width is 8 and the output width is 3.</w:t>
      </w:r>
    </w:p>
    <w:p w:rsidR="00EC39BF" w:rsidRDefault="00EC39BF" w:rsidP="00EC39BF">
      <w:pPr>
        <w:bidi w:val="0"/>
      </w:pPr>
      <w:r>
        <w:t xml:space="preserve">Each time that </w:t>
      </w:r>
      <w:proofErr w:type="spellStart"/>
      <w:r>
        <w:t>data_in_valid</w:t>
      </w:r>
      <w:proofErr w:type="spellEnd"/>
      <w:r>
        <w:t xml:space="preserve"> signal rise, the entity sample the input and start to "break" it to output signals in the width of 3. Of course that one "output cycle" </w:t>
      </w:r>
      <w:proofErr w:type="gramStart"/>
      <w:r>
        <w:t>take</w:t>
      </w:r>
      <w:proofErr w:type="gramEnd"/>
      <w:r>
        <w:t xml:space="preserve"> us 3 clock cycle and for that reason we can see that </w:t>
      </w:r>
      <w:proofErr w:type="spellStart"/>
      <w:r>
        <w:t>data_out_valid</w:t>
      </w:r>
      <w:proofErr w:type="spellEnd"/>
      <w:r>
        <w:t xml:space="preserve"> signal is high 3 clock cycles each time. The sampled input data is </w:t>
      </w:r>
      <w:r w:rsidRPr="004A157D">
        <w:rPr>
          <w:rFonts w:cs="Arial"/>
          <w:color w:val="000000"/>
          <w:shd w:val="clear" w:color="auto" w:fill="FFFFFF"/>
        </w:rPr>
        <w:t>divided</w:t>
      </w:r>
      <w:r>
        <w:t xml:space="preserve"> in order to keep the value of the original input, meaning that we start outputting the number from the less significant bit (LSB) to the most significant bit (MSB), and if needed (like in that case) we add 0 to the MSB of the last output data.</w:t>
      </w:r>
    </w:p>
    <w:p w:rsidR="00EC39BF" w:rsidRDefault="00EC39BF" w:rsidP="00EC39BF">
      <w:pPr>
        <w:bidi w:val="0"/>
      </w:pPr>
      <w:r>
        <w:t xml:space="preserve">In our example we </w:t>
      </w:r>
      <w:r w:rsidRPr="004A157D">
        <w:rPr>
          <w:rFonts w:cs="Arial"/>
          <w:color w:val="000000"/>
          <w:shd w:val="clear" w:color="auto" w:fill="FFFFFF"/>
        </w:rPr>
        <w:t>divide</w:t>
      </w:r>
      <w:r>
        <w:t xml:space="preserve"> the input </w:t>
      </w:r>
      <w:r w:rsidRPr="00B80F15">
        <w:rPr>
          <w:color w:val="7030A0"/>
        </w:rPr>
        <w:t>11</w:t>
      </w:r>
      <w:r w:rsidRPr="00B80F15">
        <w:rPr>
          <w:color w:val="C0504D" w:themeColor="accent2"/>
        </w:rPr>
        <w:t>000</w:t>
      </w:r>
      <w:r w:rsidRPr="00B80F15">
        <w:rPr>
          <w:color w:val="1F497D" w:themeColor="text2"/>
        </w:rPr>
        <w:t>111</w:t>
      </w:r>
      <w:r>
        <w:t xml:space="preserve"> to the outputs of: first- </w:t>
      </w:r>
      <w:r w:rsidRPr="00B80F15">
        <w:rPr>
          <w:color w:val="1F497D" w:themeColor="text2"/>
        </w:rPr>
        <w:t>111</w:t>
      </w:r>
      <w:r>
        <w:t xml:space="preserve">, second- </w:t>
      </w:r>
      <w:r w:rsidRPr="00B80F15">
        <w:rPr>
          <w:color w:val="C0504D" w:themeColor="accent2"/>
        </w:rPr>
        <w:t>000</w:t>
      </w:r>
      <w:r>
        <w:t xml:space="preserve"> third- 0</w:t>
      </w:r>
      <w:r w:rsidRPr="00B80F15">
        <w:rPr>
          <w:color w:val="7030A0"/>
        </w:rPr>
        <w:t>11</w:t>
      </w:r>
      <w:r>
        <w:t>. We can see that one 0 was added to the last output in order to fit him to the output width.</w:t>
      </w:r>
    </w:p>
    <w:p w:rsidR="00EC39BF" w:rsidDel="00474B8E" w:rsidRDefault="00EC39BF" w:rsidP="00EC39BF">
      <w:pPr>
        <w:bidi w:val="0"/>
        <w:rPr>
          <w:del w:id="163" w:author="MOSHE PORIAN" w:date="2013-10-20T22:57:00Z"/>
        </w:rPr>
      </w:pPr>
    </w:p>
    <w:p w:rsidR="008F61DF" w:rsidDel="00474B8E" w:rsidRDefault="008F61DF" w:rsidP="008F61DF">
      <w:pPr>
        <w:pStyle w:val="a9"/>
        <w:bidi w:val="0"/>
        <w:ind w:left="2520"/>
        <w:rPr>
          <w:del w:id="164" w:author="MOSHE PORIAN" w:date="2013-10-20T22:57:00Z"/>
        </w:rPr>
      </w:pPr>
    </w:p>
    <w:p w:rsidR="008F61DF" w:rsidDel="00474B8E" w:rsidRDefault="008F61DF" w:rsidP="008F61DF">
      <w:pPr>
        <w:pStyle w:val="a9"/>
        <w:bidi w:val="0"/>
        <w:ind w:left="2160"/>
        <w:rPr>
          <w:del w:id="165" w:author="MOSHE PORIAN" w:date="2013-10-20T22:57:00Z"/>
        </w:rPr>
      </w:pPr>
    </w:p>
    <w:p w:rsidR="0003247D" w:rsidDel="00474B8E" w:rsidRDefault="0003247D" w:rsidP="0003247D">
      <w:pPr>
        <w:bidi w:val="0"/>
        <w:rPr>
          <w:del w:id="166" w:author="MOSHE PORIAN" w:date="2013-10-20T22:57:00Z"/>
        </w:rPr>
      </w:pPr>
    </w:p>
    <w:p w:rsidR="0003247D" w:rsidRDefault="0003247D" w:rsidP="004E6B64">
      <w:pPr>
        <w:pStyle w:val="3"/>
        <w:bidi w:val="0"/>
      </w:pPr>
    </w:p>
    <w:p w:rsidR="00B847EF" w:rsidRPr="0068390D" w:rsidRDefault="0068390D" w:rsidP="00655040">
      <w:pPr>
        <w:pStyle w:val="3"/>
        <w:bidi w:val="0"/>
      </w:pPr>
      <w:bookmarkStart w:id="167" w:name="_Toc370059086"/>
      <w:bookmarkStart w:id="168" w:name="_Toc370059239"/>
      <w:bookmarkStart w:id="169" w:name="_Toc370066524"/>
      <w:bookmarkStart w:id="170" w:name="_Toc378518880"/>
      <w:r w:rsidRPr="0068390D">
        <w:t>3.4.3</w:t>
      </w:r>
      <w:r w:rsidR="004E6B64" w:rsidRPr="0068390D">
        <w:tab/>
      </w:r>
      <w:r w:rsidR="00EC39BF" w:rsidRPr="0068390D">
        <w:t>I</w:t>
      </w:r>
      <w:r w:rsidR="00655040">
        <w:t>nput&gt;Output</w:t>
      </w:r>
      <w:r w:rsidR="00EC39BF" w:rsidRPr="0068390D">
        <w:t xml:space="preserve"> C</w:t>
      </w:r>
      <w:bookmarkEnd w:id="167"/>
      <w:bookmarkEnd w:id="168"/>
      <w:bookmarkEnd w:id="169"/>
      <w:r w:rsidR="00655040">
        <w:t>oordinator</w:t>
      </w:r>
      <w:bookmarkEnd w:id="170"/>
    </w:p>
    <w:p w:rsidR="00041486" w:rsidRDefault="00041486" w:rsidP="00041486">
      <w:pPr>
        <w:bidi w:val="0"/>
        <w:rPr>
          <w:rStyle w:val="af9"/>
        </w:rPr>
      </w:pPr>
    </w:p>
    <w:p w:rsidR="00041486" w:rsidRDefault="00041486" w:rsidP="00041486">
      <w:pPr>
        <w:bidi w:val="0"/>
        <w:rPr>
          <w:rStyle w:val="af9"/>
        </w:rPr>
      </w:pPr>
      <w:r w:rsidRPr="00F26180">
        <w:rPr>
          <w:rStyle w:val="af9"/>
        </w:rPr>
        <w:t>General Description</w:t>
      </w:r>
    </w:p>
    <w:p w:rsidR="00EC39BF" w:rsidRDefault="00EC39BF" w:rsidP="00EC39BF">
      <w:pPr>
        <w:bidi w:val="0"/>
      </w:pPr>
      <w:r>
        <w:t>C</w:t>
      </w:r>
      <w:r w:rsidRPr="00CF1D2C">
        <w:t>oordinate between input data (</w:t>
      </w:r>
      <w:proofErr w:type="spellStart"/>
      <w:r w:rsidRPr="00CF1D2C">
        <w:t>num_of_signals_g</w:t>
      </w:r>
      <w:proofErr w:type="spellEnd"/>
      <w:r w:rsidRPr="00CF1D2C">
        <w:t>) to output data (</w:t>
      </w:r>
      <w:proofErr w:type="spellStart"/>
      <w:r w:rsidRPr="00CF1D2C">
        <w:t>data_width_g</w:t>
      </w:r>
      <w:proofErr w:type="spellEnd"/>
      <w:r w:rsidRPr="00CF1D2C">
        <w:t>)</w:t>
      </w:r>
      <w:r>
        <w:t xml:space="preserve"> when input &gt;</w:t>
      </w:r>
      <w:r w:rsidRPr="00CF1D2C">
        <w:t xml:space="preserve"> output</w:t>
      </w:r>
      <w:r>
        <w:t>.</w:t>
      </w:r>
      <w:ins w:id="171" w:author="MOSHE PORIAN" w:date="2013-10-20T22:57:00Z">
        <w:r w:rsidR="00B07D53">
          <w:rPr>
            <w:rFonts w:hint="cs"/>
            <w:rtl/>
          </w:rPr>
          <w:t xml:space="preserve"> </w:t>
        </w:r>
      </w:ins>
      <w:r>
        <w:t xml:space="preserve">We save at first the incoming data (when it is valid) and start to output it in </w:t>
      </w:r>
      <w:r>
        <w:lastRenderedPageBreak/>
        <w:t xml:space="preserve">the width of </w:t>
      </w:r>
      <w:proofErr w:type="spellStart"/>
      <w:r w:rsidRPr="00CF1D2C">
        <w:t>out_width_g</w:t>
      </w:r>
      <w:proofErr w:type="spellEnd"/>
      <w:r>
        <w:t xml:space="preserve"> every clock cycle. In the case that the last output is smaller than that width, we add 0 to the MSB until </w:t>
      </w:r>
      <w:proofErr w:type="gramStart"/>
      <w:r>
        <w:t>it's</w:t>
      </w:r>
      <w:proofErr w:type="gramEnd"/>
      <w:r>
        <w:t xml:space="preserve"> fit, in order to not change the number value.</w:t>
      </w:r>
    </w:p>
    <w:p w:rsidR="00EC39BF" w:rsidRDefault="00EC39BF" w:rsidP="00EC39BF">
      <w:pPr>
        <w:bidi w:val="0"/>
      </w:pPr>
    </w:p>
    <w:p w:rsidR="00EC39BF" w:rsidRDefault="00EC39BF" w:rsidP="00EC39BF">
      <w:pPr>
        <w:bidi w:val="0"/>
      </w:pPr>
      <w:r>
        <w:t>Generic table</w:t>
      </w:r>
    </w:p>
    <w:tbl>
      <w:tblPr>
        <w:tblStyle w:val="aa"/>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proofErr w:type="spellStart"/>
            <w:r w:rsidRPr="00BE7FEE">
              <w:t>reset_polarity_g</w:t>
            </w:r>
            <w:proofErr w:type="spellEnd"/>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proofErr w:type="spellStart"/>
            <w:r w:rsidRPr="00CF1D2C">
              <w:t>out_width_g</w:t>
            </w:r>
            <w:proofErr w:type="spellEnd"/>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proofErr w:type="spellStart"/>
            <w:r w:rsidRPr="00CF1D2C">
              <w:t>in_width_g</w:t>
            </w:r>
            <w:proofErr w:type="spellEnd"/>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0F2286" w:rsidRPr="00E607E4" w:rsidRDefault="006D3555" w:rsidP="006D3555">
      <w:pPr>
        <w:pStyle w:val="af"/>
        <w:bidi w:val="0"/>
        <w:jc w:val="center"/>
        <w:rPr>
          <w:b w:val="0"/>
          <w:bCs w:val="0"/>
        </w:rPr>
      </w:pPr>
      <w:bookmarkStart w:id="172" w:name="_Toc378517819"/>
      <w:bookmarkStart w:id="173" w:name="_Toc378518995"/>
      <w:r>
        <w:t xml:space="preserve">Table </w:t>
      </w:r>
      <w:r>
        <w:fldChar w:fldCharType="begin"/>
      </w:r>
      <w:r>
        <w:instrText xml:space="preserve"> SEQ Table \* ARABIC </w:instrText>
      </w:r>
      <w:r>
        <w:fldChar w:fldCharType="separate"/>
      </w:r>
      <w:r w:rsidR="00D1530F">
        <w:rPr>
          <w:noProof/>
        </w:rPr>
        <w:t>11</w:t>
      </w:r>
      <w:r>
        <w:fldChar w:fldCharType="end"/>
      </w:r>
      <w:r>
        <w:rPr>
          <w:noProof/>
        </w:rPr>
        <w:t>- I</w:t>
      </w:r>
      <w:r w:rsidRPr="00E11A70">
        <w:rPr>
          <w:noProof/>
        </w:rPr>
        <w:t>n&gt; out coordinator generics</w:t>
      </w:r>
      <w:bookmarkEnd w:id="172"/>
      <w:bookmarkEnd w:id="173"/>
    </w:p>
    <w:p w:rsidR="00EC39BF" w:rsidRDefault="00EC39BF" w:rsidP="00EC39BF">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proofErr w:type="spellStart"/>
            <w:r w:rsidRPr="00BE7FEE">
              <w:t>clk</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proofErr w:type="spellStart"/>
            <w:r w:rsidRPr="00B93899">
              <w:t>data_in</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in_width_g</w:t>
            </w:r>
            <w:proofErr w:type="spellEnd"/>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proofErr w:type="spellStart"/>
            <w:r w:rsidRPr="00B93899">
              <w:t>data_in_valid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proofErr w:type="spellStart"/>
            <w:r w:rsidRPr="00B93899">
              <w:t>data_out</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out_width_g</w:t>
            </w:r>
            <w:proofErr w:type="spellEnd"/>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proofErr w:type="spellStart"/>
            <w:r w:rsidRPr="00B93899">
              <w:t>data_out_valid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607E4" w:rsidRDefault="006D3555" w:rsidP="006D3555">
      <w:pPr>
        <w:pStyle w:val="af"/>
        <w:bidi w:val="0"/>
        <w:jc w:val="center"/>
      </w:pPr>
      <w:bookmarkStart w:id="174" w:name="_Toc378517820"/>
      <w:bookmarkStart w:id="175" w:name="_Toc378518996"/>
      <w:r>
        <w:t xml:space="preserve">Table </w:t>
      </w:r>
      <w:r>
        <w:fldChar w:fldCharType="begin"/>
      </w:r>
      <w:r>
        <w:instrText xml:space="preserve"> SEQ Table \* ARABIC </w:instrText>
      </w:r>
      <w:r>
        <w:fldChar w:fldCharType="separate"/>
      </w:r>
      <w:r w:rsidR="00D1530F">
        <w:rPr>
          <w:noProof/>
        </w:rPr>
        <w:t>12</w:t>
      </w:r>
      <w:r>
        <w:fldChar w:fldCharType="end"/>
      </w:r>
      <w:r>
        <w:t>- I</w:t>
      </w:r>
      <w:r w:rsidRPr="005B12D9">
        <w:t>n&gt; out coordinator signals</w:t>
      </w:r>
      <w:bookmarkEnd w:id="174"/>
      <w:bookmarkEnd w:id="175"/>
    </w:p>
    <w:p w:rsidR="00EC39BF" w:rsidRPr="00F56F54" w:rsidRDefault="00604B7B" w:rsidP="002F5BE7">
      <w:pPr>
        <w:pStyle w:val="2"/>
        <w:bidi w:val="0"/>
        <w:rPr>
          <w:rFonts w:asciiTheme="minorHAnsi" w:eastAsiaTheme="minorHAnsi" w:hAnsiTheme="minorHAnsi" w:cstheme="minorBidi"/>
          <w:b w:val="0"/>
          <w:bCs w:val="0"/>
          <w:color w:val="auto"/>
          <w:sz w:val="22"/>
          <w:szCs w:val="22"/>
        </w:rPr>
      </w:pPr>
      <w:bookmarkStart w:id="176" w:name="_Toc370059088"/>
      <w:bookmarkStart w:id="177" w:name="_Toc370059241"/>
      <w:bookmarkStart w:id="178" w:name="_Toc370066526"/>
      <w:bookmarkStart w:id="179" w:name="_Toc378518881"/>
      <w:r w:rsidRPr="00F56F54">
        <w:rPr>
          <w:rFonts w:asciiTheme="minorHAnsi" w:eastAsiaTheme="minorHAnsi" w:hAnsiTheme="minorHAnsi" w:cstheme="minorBidi"/>
          <w:b w:val="0"/>
          <w:bCs w:val="0"/>
          <w:color w:val="auto"/>
          <w:sz w:val="22"/>
          <w:szCs w:val="22"/>
        </w:rPr>
        <w:t>I</w:t>
      </w:r>
      <w:r w:rsidR="002F5BE7">
        <w:rPr>
          <w:rFonts w:asciiTheme="minorHAnsi" w:eastAsiaTheme="minorHAnsi" w:hAnsiTheme="minorHAnsi" w:cstheme="minorBidi"/>
          <w:b w:val="0"/>
          <w:bCs w:val="0"/>
          <w:color w:val="auto"/>
          <w:sz w:val="22"/>
          <w:szCs w:val="22"/>
        </w:rPr>
        <w:t>nput</w:t>
      </w:r>
      <w:r w:rsidRPr="00F56F54">
        <w:rPr>
          <w:rFonts w:asciiTheme="minorHAnsi" w:eastAsiaTheme="minorHAnsi" w:hAnsiTheme="minorHAnsi" w:cstheme="minorBidi"/>
          <w:b w:val="0"/>
          <w:bCs w:val="0"/>
          <w:color w:val="auto"/>
          <w:sz w:val="22"/>
          <w:szCs w:val="22"/>
        </w:rPr>
        <w:t>&gt;</w:t>
      </w:r>
      <w:r w:rsidR="002F5BE7">
        <w:rPr>
          <w:rFonts w:asciiTheme="minorHAnsi" w:eastAsiaTheme="minorHAnsi" w:hAnsiTheme="minorHAnsi" w:cstheme="minorBidi"/>
          <w:b w:val="0"/>
          <w:bCs w:val="0"/>
          <w:color w:val="auto"/>
          <w:sz w:val="22"/>
          <w:szCs w:val="22"/>
        </w:rPr>
        <w:t xml:space="preserve"> </w:t>
      </w:r>
      <w:proofErr w:type="gramStart"/>
      <w:r w:rsidR="002F5BE7">
        <w:rPr>
          <w:rFonts w:asciiTheme="minorHAnsi" w:eastAsiaTheme="minorHAnsi" w:hAnsiTheme="minorHAnsi" w:cstheme="minorBidi"/>
          <w:b w:val="0"/>
          <w:bCs w:val="0"/>
          <w:color w:val="auto"/>
          <w:sz w:val="22"/>
          <w:szCs w:val="22"/>
        </w:rPr>
        <w:t>Output</w:t>
      </w:r>
      <w:r w:rsidRPr="00F56F54">
        <w:rPr>
          <w:rFonts w:asciiTheme="minorHAnsi" w:eastAsiaTheme="minorHAnsi" w:hAnsiTheme="minorHAnsi" w:cstheme="minorBidi"/>
          <w:b w:val="0"/>
          <w:bCs w:val="0"/>
          <w:color w:val="auto"/>
          <w:sz w:val="22"/>
          <w:szCs w:val="22"/>
        </w:rPr>
        <w:t xml:space="preserve"> </w:t>
      </w:r>
      <w:r w:rsidR="00EC39BF" w:rsidRPr="00F56F54">
        <w:rPr>
          <w:rFonts w:asciiTheme="minorHAnsi" w:eastAsiaTheme="minorHAnsi" w:hAnsiTheme="minorHAnsi" w:cstheme="minorBidi"/>
          <w:b w:val="0"/>
          <w:bCs w:val="0"/>
          <w:color w:val="auto"/>
          <w:sz w:val="22"/>
          <w:szCs w:val="22"/>
        </w:rPr>
        <w:t xml:space="preserve"> C</w:t>
      </w:r>
      <w:r w:rsidR="002F5BE7">
        <w:rPr>
          <w:rFonts w:asciiTheme="minorHAnsi" w:eastAsiaTheme="minorHAnsi" w:hAnsiTheme="minorHAnsi" w:cstheme="minorBidi"/>
          <w:b w:val="0"/>
          <w:bCs w:val="0"/>
          <w:color w:val="auto"/>
          <w:sz w:val="22"/>
          <w:szCs w:val="22"/>
        </w:rPr>
        <w:t>oordinator</w:t>
      </w:r>
      <w:proofErr w:type="gramEnd"/>
      <w:r w:rsidR="00EC39BF" w:rsidRPr="00F56F54">
        <w:rPr>
          <w:rFonts w:asciiTheme="minorHAnsi" w:eastAsiaTheme="minorHAnsi" w:hAnsiTheme="minorHAnsi" w:cstheme="minorBidi"/>
          <w:b w:val="0"/>
          <w:bCs w:val="0"/>
          <w:color w:val="auto"/>
          <w:sz w:val="22"/>
          <w:szCs w:val="22"/>
        </w:rPr>
        <w:t xml:space="preserve"> FSM</w:t>
      </w:r>
      <w:bookmarkEnd w:id="176"/>
      <w:bookmarkEnd w:id="177"/>
      <w:bookmarkEnd w:id="178"/>
      <w:bookmarkEnd w:id="179"/>
    </w:p>
    <w:p w:rsidR="00EC39BF" w:rsidRDefault="00B22FB8" w:rsidP="00EC39BF">
      <w:pPr>
        <w:bidi w:val="0"/>
      </w:pPr>
      <w:r>
        <w:rPr>
          <w:noProof/>
        </w:rPr>
        <mc:AlternateContent>
          <mc:Choice Requires="wpc">
            <w:drawing>
              <wp:inline distT="0" distB="0" distL="0" distR="0" wp14:anchorId="07BF90F5" wp14:editId="5B28C81E">
                <wp:extent cx="2693035" cy="3796030"/>
                <wp:effectExtent l="0" t="0" r="0" b="0"/>
                <wp:docPr id="49" name="בד ציור 2056"/>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5" name="תמונה 2055"/>
                          <pic:cNvPicPr>
                            <a:picLocks noChangeAspect="1"/>
                          </pic:cNvPicPr>
                        </pic:nvPicPr>
                        <pic:blipFill>
                          <a:blip r:embed="rId47"/>
                          <a:stretch>
                            <a:fillRect/>
                          </a:stretch>
                        </pic:blipFill>
                        <pic:spPr>
                          <a:xfrm>
                            <a:off x="20" y="36001"/>
                            <a:ext cx="2657387" cy="3759812"/>
                          </a:xfrm>
                          <a:prstGeom prst="rect">
                            <a:avLst/>
                          </a:prstGeom>
                        </pic:spPr>
                      </pic:pic>
                    </wpc:wpc>
                  </a:graphicData>
                </a:graphic>
              </wp:inline>
            </w:drawing>
          </mc:Choice>
          <mc:Fallback>
            <w:pict>
              <v:group id="בד ציור 2056" o:spid="_x0000_s1026" editas="canvas" style="width:212.05pt;height:298.9pt;mso-position-horizontal-relative:char;mso-position-vertical-relative:line" coordsize="26930,37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">
                <v:shape id="_x0000_s1027" type="#_x0000_t75" style="position:absolute;width:26930;height:37960;visibility:visible;mso-wrap-style:square">
                  <v:fill o:detectmouseclick="t"/>
                  <v:path o:connecttype="none"/>
                </v:shape>
                <v:shape id="תמונה 2055" o:spid="_x0000_s1028" type="#_x0000_t75" style="position:absolute;top:360;width:26574;height:37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JItLHAAAA3QAAAA8AAABkcnMvZG93bnJldi54bWxEj0FrwkAUhO8F/8PyhN7qroq2RDfBFgrF&#10;g7Sph3p7ZJ9JNPs2ZLca/fWuUOhxmJlvmGXW20acqPO1Yw3jkQJBXDhTc6lh+/3+9ALCB2SDjWPS&#10;cCEPWTp4WGJi3Jm/6JSHUkQI+wQ1VCG0iZS+qMiiH7mWOHp711kMUXalNB2eI9w2cqLUXFqsOS5U&#10;2NJbRcUx/7Ua3FTKw3SuNmH/+nndPefrrf9BrR+H/WoBIlAf/sN/7Q+jYaJmM7i/iU9Apj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zJItLHAAAA3QAAAA8AAAAAAAAAAAAA&#10;AAAAnwIAAGRycy9kb3ducmV2LnhtbFBLBQYAAAAABAAEAPcAAACTAwAAAAA=&#10;">
                  <v:imagedata r:id="rId48" o:title=""/>
                  <v:path arrowok="t"/>
                </v:shape>
                <w10:wrap anchorx="page"/>
                <w10:anchorlock/>
              </v:group>
            </w:pict>
          </mc:Fallback>
        </mc:AlternateContent>
      </w:r>
    </w:p>
    <w:p w:rsidR="00E3698C" w:rsidRDefault="00E3698C" w:rsidP="00E3698C">
      <w:pPr>
        <w:pStyle w:val="af"/>
        <w:bidi w:val="0"/>
        <w:jc w:val="center"/>
        <w:rPr>
          <w:sz w:val="32"/>
          <w:szCs w:val="32"/>
        </w:rPr>
      </w:pPr>
      <w:bookmarkStart w:id="180" w:name="_Toc378517773"/>
      <w:bookmarkStart w:id="181" w:name="_Toc378518944"/>
      <w:r>
        <w:t xml:space="preserve">Figure </w:t>
      </w:r>
      <w:r>
        <w:fldChar w:fldCharType="begin"/>
      </w:r>
      <w:r>
        <w:instrText xml:space="preserve"> SEQ Figure \* ARABIC </w:instrText>
      </w:r>
      <w:r>
        <w:fldChar w:fldCharType="separate"/>
      </w:r>
      <w:r w:rsidR="0000669E">
        <w:rPr>
          <w:noProof/>
        </w:rPr>
        <w:t>23</w:t>
      </w:r>
      <w:r>
        <w:fldChar w:fldCharType="end"/>
      </w:r>
      <w:r>
        <w:rPr>
          <w:noProof/>
        </w:rPr>
        <w:t>- I</w:t>
      </w:r>
      <w:r w:rsidRPr="002C27A2">
        <w:rPr>
          <w:noProof/>
        </w:rPr>
        <w:t>n &gt;out coordinator FSM</w:t>
      </w:r>
      <w:bookmarkEnd w:id="180"/>
      <w:bookmarkEnd w:id="181"/>
    </w:p>
    <w:p w:rsidR="00EC39BF" w:rsidRPr="00CB50C0" w:rsidRDefault="00EC39BF" w:rsidP="00E3698C">
      <w:pPr>
        <w:bidi w:val="0"/>
      </w:pPr>
      <w:r w:rsidRPr="00CB50C0">
        <w:lastRenderedPageBreak/>
        <w:t>Output table</w:t>
      </w:r>
    </w:p>
    <w:p w:rsidR="00EC39BF" w:rsidRDefault="00B22FB8" w:rsidP="00EC39BF">
      <w:pPr>
        <w:bidi w:val="0"/>
      </w:pPr>
      <w:r>
        <w:rPr>
          <w:noProof/>
        </w:rPr>
        <mc:AlternateContent>
          <mc:Choice Requires="wpc">
            <w:drawing>
              <wp:inline distT="0" distB="0" distL="0" distR="0" wp14:anchorId="4691FAD1" wp14:editId="69500E8C">
                <wp:extent cx="3080385" cy="2015490"/>
                <wp:effectExtent l="0" t="0" r="539115" b="346710"/>
                <wp:docPr id="46" name="בד ציור 1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49" name="תמונה 20"/>
                          <pic:cNvPicPr>
                            <a:picLocks noChangeAspect="1"/>
                          </pic:cNvPicPr>
                        </pic:nvPicPr>
                        <pic:blipFill>
                          <a:blip r:embed="rId49"/>
                          <a:stretch>
                            <a:fillRect/>
                          </a:stretch>
                        </pic:blipFill>
                        <pic:spPr>
                          <a:xfrm>
                            <a:off x="95" y="0"/>
                            <a:ext cx="3620949" cy="2368486"/>
                          </a:xfrm>
                          <a:prstGeom prst="rect">
                            <a:avLst/>
                          </a:prstGeom>
                        </pic:spPr>
                      </pic:pic>
                    </wpc:wpc>
                  </a:graphicData>
                </a:graphic>
              </wp:inline>
            </w:drawing>
          </mc:Choice>
          <mc:Fallback>
            <w:pict>
              <v:group id="בד ציור 18" o:spid="_x0000_s1026" editas="canvas" style="width:242.55pt;height:158.7pt;mso-position-horizontal-relative:char;mso-position-vertical-relative:line" coordsize="30803,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iucEkp/6yE9ffeCDHwbYlONEyk9++CPTxwGan/6Zn7k+Xnzw3/zU9HGA&#10;yDEi5TqQKIqiKIqiKIqi3Ee5DiTpWn3///shgE1tCMYHP/RT08cBmtZD8uMf+Mnp4wDx4z/xk9fH&#10;iutA8qGf/MjVv/zXPwGwKceJlBw8Zo8DNP/2pz8aSH70/R+cPg4QOUakCCRAiUACVAkkQIVAAiwR&#10;SIAqgQSoEEi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">
                <v:shape id="_x0000_s1027" type="#_x0000_t75" style="position:absolute;width:30803;height:20154;visibility:visible;mso-wrap-style:square">
                  <v:fill o:detectmouseclick="t"/>
                  <v:path o:connecttype="none"/>
                </v:shape>
                <v:shape id="תמונה 20" o:spid="_x0000_s1028" type="#_x0000_t75" style="position:absolute;width:36210;height:2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Pau7GAAAA3QAAAA8AAABkcnMvZG93bnJldi54bWxEj0tvwjAQhO+V+A/WVuqtOKEVj4BBFRVS&#10;aE88xHmJt0kgXke2C+Hf40pIPY5m5hvNbNGZRlzI+dqygrSfgCAurK65VLDfrV7HIHxA1thYJgU3&#10;8rCY955mmGl75Q1dtqEUEcI+QwVVCG0mpS8qMuj7tiWO3o91BkOUrpTa4TXCTSMHSTKUBmuOCxW2&#10;tKyoOG9/jYJlsJv8eFp/r/OvkTsl7SD9XB2UennuPqYgAnXhP/xo51rBW/o+gb838QnI+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M9q7sYAAADdAAAADwAAAAAAAAAAAAAA&#10;AACfAgAAZHJzL2Rvd25yZXYueG1sUEsFBgAAAAAEAAQA9wAAAJIDAAAAAA==&#10;">
                  <v:imagedata r:id="rId50" o:title=""/>
                  <v:path arrowok="t"/>
                </v:shape>
                <w10:wrap anchorx="page"/>
                <w10:anchorlock/>
              </v:group>
            </w:pict>
          </mc:Fallback>
        </mc:AlternateContent>
      </w:r>
    </w:p>
    <w:p w:rsidR="00604B7B" w:rsidRDefault="007164AA" w:rsidP="007164AA">
      <w:pPr>
        <w:pStyle w:val="af"/>
        <w:bidi w:val="0"/>
        <w:jc w:val="center"/>
      </w:pPr>
      <w:bookmarkStart w:id="182" w:name="_Toc378517821"/>
      <w:bookmarkStart w:id="183" w:name="_Toc378518997"/>
      <w:r>
        <w:t xml:space="preserve">Table </w:t>
      </w:r>
      <w:r>
        <w:fldChar w:fldCharType="begin"/>
      </w:r>
      <w:r>
        <w:instrText xml:space="preserve"> SEQ Table \* ARABIC </w:instrText>
      </w:r>
      <w:r>
        <w:fldChar w:fldCharType="separate"/>
      </w:r>
      <w:r w:rsidR="00D1530F">
        <w:rPr>
          <w:noProof/>
        </w:rPr>
        <w:t>13</w:t>
      </w:r>
      <w:r>
        <w:fldChar w:fldCharType="end"/>
      </w:r>
      <w:r>
        <w:rPr>
          <w:noProof/>
        </w:rPr>
        <w:t>- I</w:t>
      </w:r>
      <w:r w:rsidRPr="00135D75">
        <w:rPr>
          <w:noProof/>
        </w:rPr>
        <w:t>n&gt; out coordinator output</w:t>
      </w:r>
      <w:bookmarkEnd w:id="182"/>
      <w:bookmarkEnd w:id="183"/>
    </w:p>
    <w:p w:rsidR="00F56F54" w:rsidRPr="00F56F54" w:rsidRDefault="00F56F54" w:rsidP="00F56F54">
      <w:pPr>
        <w:bidi w:val="0"/>
      </w:pPr>
    </w:p>
    <w:p w:rsidR="000B5C7D" w:rsidRDefault="000B5C7D" w:rsidP="000B5C7D">
      <w:pPr>
        <w:pStyle w:val="3"/>
        <w:bidi w:val="0"/>
      </w:pPr>
    </w:p>
    <w:p w:rsidR="00041486" w:rsidRDefault="00041486" w:rsidP="0068390D">
      <w:pPr>
        <w:pStyle w:val="3"/>
        <w:bidi w:val="0"/>
      </w:pPr>
      <w:bookmarkStart w:id="184" w:name="_Toc370059089"/>
      <w:bookmarkStart w:id="185" w:name="_Toc370059242"/>
      <w:bookmarkStart w:id="186" w:name="_Toc370066527"/>
    </w:p>
    <w:p w:rsidR="00655040" w:rsidRPr="00655040" w:rsidRDefault="00655040" w:rsidP="00655040">
      <w:pPr>
        <w:bidi w:val="0"/>
      </w:pPr>
    </w:p>
    <w:p w:rsidR="00EC39BF" w:rsidRDefault="004E6B64" w:rsidP="00655040">
      <w:pPr>
        <w:pStyle w:val="3"/>
        <w:bidi w:val="0"/>
      </w:pPr>
      <w:bookmarkStart w:id="187" w:name="_Toc378518882"/>
      <w:r>
        <w:t>3.</w:t>
      </w:r>
      <w:r w:rsidR="0068390D">
        <w:t>4.4</w:t>
      </w:r>
      <w:r>
        <w:tab/>
      </w:r>
      <w:r w:rsidR="00EC39BF">
        <w:t>I</w:t>
      </w:r>
      <w:r w:rsidR="00655040">
        <w:t>nput</w:t>
      </w:r>
      <w:r w:rsidR="00EC39BF">
        <w:t>&lt;O</w:t>
      </w:r>
      <w:r w:rsidR="00655040">
        <w:t>utput</w:t>
      </w:r>
      <w:r w:rsidR="00EC39BF">
        <w:t xml:space="preserve"> C</w:t>
      </w:r>
      <w:bookmarkEnd w:id="184"/>
      <w:bookmarkEnd w:id="185"/>
      <w:bookmarkEnd w:id="186"/>
      <w:r w:rsidR="00655040">
        <w:t>oordinator</w:t>
      </w:r>
      <w:bookmarkEnd w:id="187"/>
    </w:p>
    <w:p w:rsidR="00041486" w:rsidRPr="00041486" w:rsidRDefault="00041486" w:rsidP="00041486">
      <w:pPr>
        <w:bidi w:val="0"/>
      </w:pPr>
    </w:p>
    <w:p w:rsidR="00041486" w:rsidRDefault="00041486" w:rsidP="00041486">
      <w:pPr>
        <w:bidi w:val="0"/>
        <w:rPr>
          <w:rStyle w:val="af9"/>
        </w:rPr>
      </w:pPr>
      <w:r w:rsidRPr="00F26180">
        <w:rPr>
          <w:rStyle w:val="af9"/>
        </w:rPr>
        <w:t>General Description</w:t>
      </w:r>
    </w:p>
    <w:p w:rsidR="00EC39BF" w:rsidRDefault="00EC39BF" w:rsidP="00EC39BF">
      <w:pPr>
        <w:bidi w:val="0"/>
      </w:pPr>
      <w:r>
        <w:t>C</w:t>
      </w:r>
      <w:r w:rsidRPr="00CF1D2C">
        <w:t>oordinate between input data (</w:t>
      </w:r>
      <w:proofErr w:type="spellStart"/>
      <w:r w:rsidRPr="00CF1D2C">
        <w:t>num_of_signals_g</w:t>
      </w:r>
      <w:proofErr w:type="spellEnd"/>
      <w:r w:rsidRPr="00CF1D2C">
        <w:t>) to output data (</w:t>
      </w:r>
      <w:proofErr w:type="spellStart"/>
      <w:r w:rsidRPr="00CF1D2C">
        <w:t>data_width_g</w:t>
      </w:r>
      <w:proofErr w:type="spellEnd"/>
      <w:r w:rsidRPr="00CF1D2C">
        <w:t>)</w:t>
      </w:r>
      <w:r>
        <w:t xml:space="preserve"> when input &lt;</w:t>
      </w:r>
      <w:r w:rsidRPr="00CF1D2C">
        <w:t xml:space="preserve"> output</w:t>
      </w:r>
      <w:r>
        <w:t>.</w:t>
      </w:r>
      <w:ins w:id="188" w:author="MOSHE PORIAN" w:date="2013-10-20T22:57:00Z">
        <w:r w:rsidR="00B07D53">
          <w:rPr>
            <w:rFonts w:hint="cs"/>
            <w:rtl/>
          </w:rPr>
          <w:t xml:space="preserve"> </w:t>
        </w:r>
      </w:ins>
      <w:r>
        <w:t xml:space="preserve">We save at first the incoming data (when it is valid) and in the next clock cycle we output it. We add 0 to the MSB until it's fit to </w:t>
      </w:r>
      <w:proofErr w:type="spellStart"/>
      <w:r w:rsidRPr="00CF1D2C">
        <w:t>out_width_</w:t>
      </w:r>
      <w:proofErr w:type="gramStart"/>
      <w:r w:rsidRPr="00CF1D2C">
        <w:t>g</w:t>
      </w:r>
      <w:proofErr w:type="spellEnd"/>
      <w:r>
        <w:t xml:space="preserve"> ,</w:t>
      </w:r>
      <w:proofErr w:type="gramEnd"/>
      <w:r>
        <w:t xml:space="preserve"> in order to not change the number's value.</w:t>
      </w:r>
    </w:p>
    <w:p w:rsidR="00EC39BF" w:rsidRDefault="00EC39BF" w:rsidP="00EC39BF">
      <w:pPr>
        <w:bidi w:val="0"/>
      </w:pPr>
    </w:p>
    <w:p w:rsidR="00EC39BF" w:rsidRDefault="00EC39BF" w:rsidP="00EC39BF">
      <w:pPr>
        <w:bidi w:val="0"/>
      </w:pPr>
      <w:r>
        <w:t>Generic table</w:t>
      </w:r>
    </w:p>
    <w:tbl>
      <w:tblPr>
        <w:tblStyle w:val="aa"/>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proofErr w:type="spellStart"/>
            <w:r w:rsidRPr="00BE7FEE">
              <w:t>reset_polarity_g</w:t>
            </w:r>
            <w:proofErr w:type="spellEnd"/>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proofErr w:type="spellStart"/>
            <w:r w:rsidRPr="00CF1D2C">
              <w:t>out_width_g</w:t>
            </w:r>
            <w:proofErr w:type="spellEnd"/>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proofErr w:type="spellStart"/>
            <w:r w:rsidRPr="00CF1D2C">
              <w:t>in_width_g</w:t>
            </w:r>
            <w:proofErr w:type="spellEnd"/>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81328B" w:rsidRDefault="006F0EE4" w:rsidP="006F0EE4">
      <w:pPr>
        <w:pStyle w:val="af"/>
        <w:bidi w:val="0"/>
        <w:jc w:val="center"/>
        <w:rPr>
          <w:rFonts w:hint="cs"/>
          <w:rtl/>
        </w:rPr>
      </w:pPr>
      <w:bookmarkStart w:id="189" w:name="_Toc378517822"/>
      <w:bookmarkStart w:id="190" w:name="_Toc378518998"/>
      <w:r>
        <w:t xml:space="preserve">Table </w:t>
      </w:r>
      <w:r>
        <w:fldChar w:fldCharType="begin"/>
      </w:r>
      <w:r>
        <w:instrText xml:space="preserve"> SEQ Table \* ARABIC </w:instrText>
      </w:r>
      <w:r>
        <w:fldChar w:fldCharType="separate"/>
      </w:r>
      <w:r w:rsidR="00D1530F">
        <w:rPr>
          <w:noProof/>
        </w:rPr>
        <w:t>14</w:t>
      </w:r>
      <w:r>
        <w:fldChar w:fldCharType="end"/>
      </w:r>
      <w:r>
        <w:t>- I</w:t>
      </w:r>
      <w:r w:rsidRPr="002062E1">
        <w:t>n&lt; out coordinator generics</w:t>
      </w:r>
      <w:bookmarkEnd w:id="189"/>
      <w:bookmarkEnd w:id="190"/>
      <w:r w:rsidR="00F97EE3">
        <w:fldChar w:fldCharType="begin"/>
      </w:r>
      <w:r w:rsidR="0081328B">
        <w:rPr>
          <w:rtl/>
        </w:rPr>
        <w:instrText xml:space="preserve"> </w:instrText>
      </w:r>
      <w:r w:rsidR="0081328B">
        <w:instrText>SEQ</w:instrText>
      </w:r>
      <w:r w:rsidR="0081328B">
        <w:rPr>
          <w:rtl/>
        </w:rPr>
        <w:instrText xml:space="preserve"> טבלה \* </w:instrText>
      </w:r>
      <w:r w:rsidR="0081328B">
        <w:instrText>ARABIC</w:instrText>
      </w:r>
      <w:r w:rsidR="0081328B">
        <w:rPr>
          <w:rtl/>
        </w:rPr>
        <w:instrText xml:space="preserve"> </w:instrText>
      </w:r>
      <w:r w:rsidR="00F97EE3">
        <w:fldChar w:fldCharType="separate"/>
      </w:r>
      <w:bookmarkStart w:id="191" w:name="_Toc370066018"/>
      <w:bookmarkStart w:id="192" w:name="_Toc370066458"/>
      <w:r w:rsidR="00F97EE3">
        <w:fldChar w:fldCharType="end"/>
      </w:r>
      <w:bookmarkEnd w:id="191"/>
      <w:bookmarkEnd w:id="192"/>
    </w:p>
    <w:p w:rsidR="0081328B" w:rsidRDefault="0081328B" w:rsidP="00EC39BF">
      <w:pPr>
        <w:bidi w:val="0"/>
      </w:pPr>
    </w:p>
    <w:p w:rsidR="00EC39BF" w:rsidRDefault="00EC39BF" w:rsidP="0081328B">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proofErr w:type="spellStart"/>
            <w:r w:rsidRPr="00BE7FEE">
              <w:t>clk</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lastRenderedPageBreak/>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proofErr w:type="spellStart"/>
            <w:r w:rsidRPr="00B93899">
              <w:t>data_in</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in_width_g</w:t>
            </w:r>
            <w:proofErr w:type="spellEnd"/>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proofErr w:type="spellStart"/>
            <w:r w:rsidRPr="00B93899">
              <w:t>data_in_valid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proofErr w:type="spellStart"/>
            <w:r w:rsidRPr="00B93899">
              <w:t>data_out</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out_width_g</w:t>
            </w:r>
            <w:proofErr w:type="spellEnd"/>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proofErr w:type="spellStart"/>
            <w:r w:rsidRPr="00B93899">
              <w:t>data_out_valid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C39BF" w:rsidRDefault="006F0EE4" w:rsidP="006F0EE4">
      <w:pPr>
        <w:pStyle w:val="af"/>
        <w:bidi w:val="0"/>
        <w:jc w:val="center"/>
      </w:pPr>
      <w:bookmarkStart w:id="193" w:name="_Toc378517823"/>
      <w:bookmarkStart w:id="194" w:name="_Toc378518999"/>
      <w:r>
        <w:t xml:space="preserve">Table </w:t>
      </w:r>
      <w:r>
        <w:fldChar w:fldCharType="begin"/>
      </w:r>
      <w:r>
        <w:instrText xml:space="preserve"> SEQ Table \* ARABIC </w:instrText>
      </w:r>
      <w:r>
        <w:fldChar w:fldCharType="separate"/>
      </w:r>
      <w:r w:rsidR="00D1530F">
        <w:rPr>
          <w:noProof/>
        </w:rPr>
        <w:t>15</w:t>
      </w:r>
      <w:r>
        <w:fldChar w:fldCharType="end"/>
      </w:r>
      <w:r>
        <w:rPr>
          <w:noProof/>
        </w:rPr>
        <w:t>- I</w:t>
      </w:r>
      <w:r w:rsidRPr="00CA01D1">
        <w:rPr>
          <w:noProof/>
        </w:rPr>
        <w:t>n&lt; out coordinator signals</w:t>
      </w:r>
      <w:bookmarkEnd w:id="193"/>
      <w:bookmarkEnd w:id="194"/>
    </w:p>
    <w:p w:rsidR="0005665B" w:rsidRDefault="0005665B" w:rsidP="00EC39BF">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655040" w:rsidRDefault="00655040" w:rsidP="00F56F54">
      <w:pPr>
        <w:bidi w:val="0"/>
      </w:pPr>
    </w:p>
    <w:p w:rsidR="00655040" w:rsidRDefault="00655040" w:rsidP="00655040">
      <w:pPr>
        <w:bidi w:val="0"/>
      </w:pPr>
    </w:p>
    <w:p w:rsidR="00EC39BF" w:rsidRDefault="007B4982" w:rsidP="007B4982">
      <w:pPr>
        <w:bidi w:val="0"/>
      </w:pPr>
      <w:r>
        <w:t>Input</w:t>
      </w:r>
      <w:r w:rsidR="00604B7B">
        <w:t>&lt;</w:t>
      </w:r>
      <w:r w:rsidR="00EC39BF">
        <w:t xml:space="preserve"> O</w:t>
      </w:r>
      <w:r>
        <w:t>utput</w:t>
      </w:r>
      <w:r w:rsidR="00EC39BF">
        <w:t xml:space="preserve"> C</w:t>
      </w:r>
      <w:r>
        <w:t>oordinator</w:t>
      </w:r>
      <w:r w:rsidR="00EC39BF">
        <w:t xml:space="preserve"> FSM</w:t>
      </w:r>
    </w:p>
    <w:p w:rsidR="00EC39BF" w:rsidRDefault="00B22FB8" w:rsidP="00EC39BF">
      <w:pPr>
        <w:bidi w:val="0"/>
      </w:pPr>
      <w:r>
        <w:rPr>
          <w:noProof/>
        </w:rPr>
        <mc:AlternateContent>
          <mc:Choice Requires="wpc">
            <w:drawing>
              <wp:inline distT="0" distB="0" distL="0" distR="0" wp14:anchorId="3F4AFCE8" wp14:editId="3AD52746">
                <wp:extent cx="2228215" cy="3423285"/>
                <wp:effectExtent l="0" t="0" r="0" b="5715"/>
                <wp:docPr id="43" name="בד ציור 2059"/>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7" name="תמונה 2057"/>
                          <pic:cNvPicPr>
                            <a:picLocks noChangeAspect="1"/>
                          </pic:cNvPicPr>
                        </pic:nvPicPr>
                        <pic:blipFill>
                          <a:blip r:embed="rId51"/>
                          <a:stretch>
                            <a:fillRect/>
                          </a:stretch>
                        </pic:blipFill>
                        <pic:spPr>
                          <a:xfrm>
                            <a:off x="4" y="179982"/>
                            <a:ext cx="1923720" cy="3243702"/>
                          </a:xfrm>
                          <a:prstGeom prst="rect">
                            <a:avLst/>
                          </a:prstGeom>
                        </pic:spPr>
                      </pic:pic>
                    </wpc:wpc>
                  </a:graphicData>
                </a:graphic>
              </wp:inline>
            </w:drawing>
          </mc:Choice>
          <mc:Fallback>
            <w:pict>
              <v:group id="בד ציור 2059" o:spid="_x0000_s1026" editas="canvas" style="width:175.45pt;height:269.55pt;mso-position-horizontal-relative:char;mso-position-vertical-relative:line" coordsize="22282,34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">
                <v:shape id="_x0000_s1027" type="#_x0000_t75" style="position:absolute;width:22282;height:34232;visibility:visible;mso-wrap-style:square">
                  <v:fill o:detectmouseclick="t"/>
                  <v:path o:connecttype="none"/>
                </v:shape>
                <v:shape id="תמונה 2057" o:spid="_x0000_s1028" type="#_x0000_t75" style="position:absolute;top:1799;width:19237;height:32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5w9jEAAAA3QAAAA8AAABkcnMvZG93bnJldi54bWxEj82KwjAUhffCvEO4wmxE0wrqUI3iiCNu&#10;rW5md2mubbG5KU1qO/P0RhBcHs7Px1ltelOJOzWutKwgnkQgiDOrS84VXM4/4y8QziNrrCyTgj9y&#10;sFl/DFaYaNvxie6pz0UYYZeggsL7OpHSZQUZdBNbEwfvahuDPsgml7rBLoybSk6jaC4NlhwIBda0&#10;Kyi7pa0JkP+Dn50P8el3tI2pdbdL137vlfoc9tslCE+9f4df7aNWMI1mC3i+CU9Ar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5w9jEAAAA3QAAAA8AAAAAAAAAAAAAAAAA&#10;nwIAAGRycy9kb3ducmV2LnhtbFBLBQYAAAAABAAEAPcAAACQAwAAAAA=&#10;">
                  <v:imagedata r:id="rId52" o:title=""/>
                  <v:path arrowok="t"/>
                </v:shape>
                <w10:wrap anchorx="page"/>
                <w10:anchorlock/>
              </v:group>
            </w:pict>
          </mc:Fallback>
        </mc:AlternateContent>
      </w:r>
    </w:p>
    <w:p w:rsidR="00EC39BF" w:rsidRDefault="0078166D" w:rsidP="0078166D">
      <w:pPr>
        <w:pStyle w:val="af"/>
        <w:bidi w:val="0"/>
        <w:jc w:val="center"/>
      </w:pPr>
      <w:bookmarkStart w:id="195" w:name="_Toc378517774"/>
      <w:bookmarkStart w:id="196" w:name="_Toc378518945"/>
      <w:r>
        <w:t xml:space="preserve">Figure </w:t>
      </w:r>
      <w:r>
        <w:fldChar w:fldCharType="begin"/>
      </w:r>
      <w:r>
        <w:instrText xml:space="preserve"> SEQ Figure \* ARABIC </w:instrText>
      </w:r>
      <w:r>
        <w:fldChar w:fldCharType="separate"/>
      </w:r>
      <w:r w:rsidR="0000669E">
        <w:rPr>
          <w:noProof/>
        </w:rPr>
        <w:t>24</w:t>
      </w:r>
      <w:r>
        <w:fldChar w:fldCharType="end"/>
      </w:r>
      <w:r>
        <w:rPr>
          <w:noProof/>
        </w:rPr>
        <w:t>- I</w:t>
      </w:r>
      <w:r w:rsidRPr="005B6071">
        <w:rPr>
          <w:noProof/>
        </w:rPr>
        <w:t>n &lt;out coordinator FSM</w:t>
      </w:r>
      <w:bookmarkEnd w:id="195"/>
      <w:bookmarkEnd w:id="196"/>
    </w:p>
    <w:p w:rsidR="00EC39BF" w:rsidRDefault="00EC39BF" w:rsidP="00EC39BF">
      <w:pPr>
        <w:bidi w:val="0"/>
      </w:pPr>
    </w:p>
    <w:p w:rsidR="00EC39BF" w:rsidRDefault="00EC39BF" w:rsidP="00EC39BF">
      <w:pPr>
        <w:bidi w:val="0"/>
      </w:pPr>
    </w:p>
    <w:p w:rsidR="00EC39BF" w:rsidRDefault="00EC39BF" w:rsidP="00EC39BF">
      <w:pPr>
        <w:bidi w:val="0"/>
      </w:pPr>
    </w:p>
    <w:p w:rsidR="00EC39BF" w:rsidRPr="00CB50C0" w:rsidRDefault="00EC39BF" w:rsidP="00EC39BF">
      <w:pPr>
        <w:bidi w:val="0"/>
      </w:pPr>
      <w:r w:rsidRPr="00CB50C0">
        <w:t>Output table</w:t>
      </w:r>
    </w:p>
    <w:p w:rsidR="00EC39BF" w:rsidRDefault="00B22FB8" w:rsidP="00471E50">
      <w:pPr>
        <w:bidi w:val="0"/>
      </w:pPr>
      <w:r>
        <w:rPr>
          <w:noProof/>
        </w:rPr>
        <mc:AlternateContent>
          <mc:Choice Requires="wpc">
            <w:drawing>
              <wp:inline distT="0" distB="0" distL="0" distR="0" wp14:anchorId="1E507DDA" wp14:editId="10F8CA5F">
                <wp:extent cx="3302000" cy="2026920"/>
                <wp:effectExtent l="0" t="0" r="298450" b="335280"/>
                <wp:docPr id="40" name="בד ציור 2060"/>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8" name="תמונה 2058"/>
                          <pic:cNvPicPr>
                            <a:picLocks noChangeAspect="1"/>
                          </pic:cNvPicPr>
                        </pic:nvPicPr>
                        <pic:blipFill>
                          <a:blip r:embed="rId49"/>
                          <a:stretch>
                            <a:fillRect/>
                          </a:stretch>
                        </pic:blipFill>
                        <pic:spPr>
                          <a:xfrm>
                            <a:off x="33" y="0"/>
                            <a:ext cx="3608290" cy="2360427"/>
                          </a:xfrm>
                          <a:prstGeom prst="rect">
                            <a:avLst/>
                          </a:prstGeom>
                        </pic:spPr>
                      </pic:pic>
                    </wpc:wpc>
                  </a:graphicData>
                </a:graphic>
              </wp:inline>
            </w:drawing>
          </mc:Choice>
          <mc:Fallback>
            <w:pict>
              <v:group id="בד ציור 2060" o:spid="_x0000_s1026" editas="canvas" style="width:260pt;height:159.6pt;mso-position-horizontal-relative:char;mso-position-vertical-relative:line" coordsize="33020,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">
                <v:shape id="_x0000_s1027" type="#_x0000_t75" style="position:absolute;width:33020;height:20269;visibility:visible;mso-wrap-style:square">
                  <v:fill o:detectmouseclick="t"/>
                  <v:path o:connecttype="none"/>
                </v:shape>
                <v:shape id="תמונה 2058" o:spid="_x0000_s1028" type="#_x0000_t75" style="position:absolute;width:36083;height:2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grYzCAAAA3QAAAA8AAABkcnMvZG93bnJldi54bWxET8tqAjEU3Qv9h3AL3WniQFsZjVIUYawr&#10;H7i+Tq4zYyc3QxJ1+vfNQujycN6zRW9bcScfGscaxiMFgrh0puFKw/GwHk5AhIhssHVMGn4pwGL+&#10;MphhbtyDd3Tfx0qkEA45aqhj7HIpQ1mTxTByHXHiLs5bjAn6ShqPjxRuW5kp9SEtNpwaauxoWVP5&#10;s79ZDcvodsX5utluiu9Pf1VdNl6tT1q/vfZfUxCR+vgvfroLoyFT72luepOegJ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YK2MwgAAAN0AAAAPAAAAAAAAAAAAAAAAAJ8C&#10;AABkcnMvZG93bnJldi54bWxQSwUGAAAAAAQABAD3AAAAjgMAAAAA&#10;">
                  <v:imagedata r:id="rId50" o:title=""/>
                  <v:path arrowok="t"/>
                </v:shape>
                <w10:wrap anchorx="page"/>
                <w10:anchorlock/>
              </v:group>
            </w:pict>
          </mc:Fallback>
        </mc:AlternateContent>
      </w:r>
    </w:p>
    <w:p w:rsidR="00EC39BF" w:rsidRDefault="00960503" w:rsidP="00960503">
      <w:pPr>
        <w:pStyle w:val="af"/>
        <w:bidi w:val="0"/>
        <w:jc w:val="center"/>
      </w:pPr>
      <w:bookmarkStart w:id="197" w:name="_Toc378517824"/>
      <w:bookmarkStart w:id="198" w:name="_Toc378519000"/>
      <w:r>
        <w:t xml:space="preserve">Table </w:t>
      </w:r>
      <w:r>
        <w:fldChar w:fldCharType="begin"/>
      </w:r>
      <w:r>
        <w:instrText xml:space="preserve"> SEQ Table \* ARABIC </w:instrText>
      </w:r>
      <w:r>
        <w:fldChar w:fldCharType="separate"/>
      </w:r>
      <w:r w:rsidR="00D1530F">
        <w:rPr>
          <w:noProof/>
        </w:rPr>
        <w:t>16</w:t>
      </w:r>
      <w:r>
        <w:fldChar w:fldCharType="end"/>
      </w:r>
      <w:r>
        <w:rPr>
          <w:noProof/>
        </w:rPr>
        <w:t>- I</w:t>
      </w:r>
      <w:r w:rsidRPr="004538CD">
        <w:rPr>
          <w:noProof/>
        </w:rPr>
        <w:t>n&lt; out coordinator output</w:t>
      </w:r>
      <w:bookmarkEnd w:id="197"/>
      <w:bookmarkEnd w:id="198"/>
    </w:p>
    <w:p w:rsidR="00604B7B" w:rsidRDefault="00604B7B" w:rsidP="004E6B64">
      <w:pPr>
        <w:pStyle w:val="3"/>
        <w:bidi w:val="0"/>
      </w:pPr>
    </w:p>
    <w:p w:rsidR="00EC39BF" w:rsidRDefault="004E6B64" w:rsidP="007B4982">
      <w:pPr>
        <w:pStyle w:val="3"/>
        <w:bidi w:val="0"/>
      </w:pPr>
      <w:bookmarkStart w:id="199" w:name="_Toc370059091"/>
      <w:bookmarkStart w:id="200" w:name="_Toc370059244"/>
      <w:bookmarkStart w:id="201" w:name="_Toc370066529"/>
      <w:bookmarkStart w:id="202" w:name="_Toc378518883"/>
      <w:r>
        <w:t>3</w:t>
      </w:r>
      <w:r w:rsidR="000B5C7D">
        <w:t>.</w:t>
      </w:r>
      <w:r w:rsidR="00FC2664">
        <w:t>4.5</w:t>
      </w:r>
      <w:r>
        <w:tab/>
      </w:r>
      <w:r w:rsidR="000449D5">
        <w:t>I</w:t>
      </w:r>
      <w:r w:rsidR="007B4982">
        <w:t>nput</w:t>
      </w:r>
      <w:r w:rsidR="000449D5">
        <w:t>=O</w:t>
      </w:r>
      <w:bookmarkEnd w:id="199"/>
      <w:bookmarkEnd w:id="200"/>
      <w:bookmarkEnd w:id="201"/>
      <w:r w:rsidR="007B4982">
        <w:t>utput</w:t>
      </w:r>
      <w:bookmarkEnd w:id="202"/>
    </w:p>
    <w:p w:rsidR="00041486" w:rsidRPr="00041486" w:rsidRDefault="00041486" w:rsidP="00041486">
      <w:pPr>
        <w:bidi w:val="0"/>
      </w:pPr>
    </w:p>
    <w:p w:rsidR="00041486" w:rsidRDefault="00041486" w:rsidP="00041486">
      <w:pPr>
        <w:bidi w:val="0"/>
        <w:rPr>
          <w:rStyle w:val="af9"/>
        </w:rPr>
      </w:pPr>
      <w:r w:rsidRPr="00F26180">
        <w:rPr>
          <w:rStyle w:val="af9"/>
        </w:rPr>
        <w:t>General Description</w:t>
      </w:r>
    </w:p>
    <w:p w:rsidR="000449D5" w:rsidRDefault="000449D5" w:rsidP="000449D5">
      <w:pPr>
        <w:bidi w:val="0"/>
      </w:pPr>
      <w:r>
        <w:t>C</w:t>
      </w:r>
      <w:r w:rsidRPr="00CF1D2C">
        <w:t>oordinate between input data (</w:t>
      </w:r>
      <w:proofErr w:type="spellStart"/>
      <w:r w:rsidRPr="00CF1D2C">
        <w:t>num_of_signals_g</w:t>
      </w:r>
      <w:proofErr w:type="spellEnd"/>
      <w:r w:rsidRPr="00CF1D2C">
        <w:t>) to output data (</w:t>
      </w:r>
      <w:proofErr w:type="spellStart"/>
      <w:r w:rsidRPr="00CF1D2C">
        <w:t>data_width_g</w:t>
      </w:r>
      <w:proofErr w:type="spellEnd"/>
      <w:r w:rsidRPr="00CF1D2C">
        <w:t>)</w:t>
      </w:r>
      <w:r>
        <w:t xml:space="preserve"> when input &gt;</w:t>
      </w:r>
      <w:r w:rsidRPr="00CF1D2C">
        <w:t xml:space="preserve"> output</w:t>
      </w:r>
      <w:r>
        <w:t>.</w:t>
      </w:r>
      <w:ins w:id="203" w:author="MOSHE PORIAN" w:date="2013-10-20T22:59:00Z">
        <w:r w:rsidR="0018107E">
          <w:rPr>
            <w:rFonts w:hint="cs"/>
            <w:rtl/>
          </w:rPr>
          <w:t xml:space="preserve"> </w:t>
        </w:r>
      </w:ins>
      <w:r>
        <w:t xml:space="preserve">We save at first the incoming data (when it is valid) and start to output it in the width of </w:t>
      </w:r>
      <w:proofErr w:type="spellStart"/>
      <w:r w:rsidRPr="00CF1D2C">
        <w:t>out_width_g</w:t>
      </w:r>
      <w:proofErr w:type="spellEnd"/>
      <w:r>
        <w:t xml:space="preserve"> every clock cycle. In the case that the last output is smaller than that width, we add 0 to the MSB until </w:t>
      </w:r>
      <w:proofErr w:type="gramStart"/>
      <w:r>
        <w:t>it's</w:t>
      </w:r>
      <w:proofErr w:type="gramEnd"/>
      <w:r>
        <w:t xml:space="preserve"> fit, in order to not change the number value.</w:t>
      </w:r>
    </w:p>
    <w:p w:rsidR="000449D5" w:rsidRDefault="000449D5" w:rsidP="000449D5">
      <w:pPr>
        <w:bidi w:val="0"/>
      </w:pPr>
    </w:p>
    <w:p w:rsidR="000449D5" w:rsidRDefault="000449D5" w:rsidP="000449D5">
      <w:pPr>
        <w:bidi w:val="0"/>
      </w:pPr>
      <w:r>
        <w:t>Generic table</w:t>
      </w:r>
    </w:p>
    <w:tbl>
      <w:tblPr>
        <w:tblStyle w:val="aa"/>
        <w:tblW w:w="0" w:type="auto"/>
        <w:tblLook w:val="04A0" w:firstRow="1" w:lastRow="0" w:firstColumn="1" w:lastColumn="0" w:noHBand="0" w:noVBand="1"/>
      </w:tblPr>
      <w:tblGrid>
        <w:gridCol w:w="3282"/>
        <w:gridCol w:w="2592"/>
        <w:gridCol w:w="2648"/>
      </w:tblGrid>
      <w:tr w:rsidR="000449D5" w:rsidTr="00272D6A">
        <w:tc>
          <w:tcPr>
            <w:tcW w:w="3282" w:type="dxa"/>
          </w:tcPr>
          <w:p w:rsidR="000449D5" w:rsidRDefault="000449D5" w:rsidP="00272D6A">
            <w:pPr>
              <w:bidi w:val="0"/>
            </w:pPr>
            <w:r>
              <w:t>Name</w:t>
            </w:r>
          </w:p>
        </w:tc>
        <w:tc>
          <w:tcPr>
            <w:tcW w:w="2592" w:type="dxa"/>
          </w:tcPr>
          <w:p w:rsidR="000449D5" w:rsidRDefault="000449D5" w:rsidP="00272D6A">
            <w:pPr>
              <w:bidi w:val="0"/>
            </w:pPr>
            <w:r>
              <w:t xml:space="preserve">Width </w:t>
            </w:r>
          </w:p>
        </w:tc>
        <w:tc>
          <w:tcPr>
            <w:tcW w:w="2648" w:type="dxa"/>
          </w:tcPr>
          <w:p w:rsidR="000449D5" w:rsidRDefault="000449D5" w:rsidP="00272D6A">
            <w:pPr>
              <w:bidi w:val="0"/>
            </w:pPr>
            <w:r>
              <w:t>Description</w:t>
            </w:r>
          </w:p>
        </w:tc>
      </w:tr>
      <w:tr w:rsidR="000449D5" w:rsidTr="00272D6A">
        <w:tc>
          <w:tcPr>
            <w:tcW w:w="3282" w:type="dxa"/>
          </w:tcPr>
          <w:p w:rsidR="000449D5" w:rsidRDefault="000449D5" w:rsidP="00272D6A">
            <w:pPr>
              <w:bidi w:val="0"/>
            </w:pPr>
            <w:proofErr w:type="spellStart"/>
            <w:r w:rsidRPr="00BE7FEE">
              <w:t>reset_polarity_g</w:t>
            </w:r>
            <w:proofErr w:type="spellEnd"/>
          </w:p>
        </w:tc>
        <w:tc>
          <w:tcPr>
            <w:tcW w:w="2592" w:type="dxa"/>
          </w:tcPr>
          <w:p w:rsidR="000449D5" w:rsidRDefault="000449D5" w:rsidP="00272D6A">
            <w:pPr>
              <w:bidi w:val="0"/>
            </w:pPr>
            <w:r>
              <w:t>1</w:t>
            </w:r>
          </w:p>
        </w:tc>
        <w:tc>
          <w:tcPr>
            <w:tcW w:w="2648" w:type="dxa"/>
          </w:tcPr>
          <w:p w:rsidR="000449D5" w:rsidRDefault="000449D5" w:rsidP="00272D6A">
            <w:pPr>
              <w:bidi w:val="0"/>
            </w:pPr>
            <w:r w:rsidRPr="00BE7FEE">
              <w:t>'1' reset active high, '0' active low</w:t>
            </w:r>
          </w:p>
        </w:tc>
      </w:tr>
      <w:tr w:rsidR="000449D5" w:rsidTr="00272D6A">
        <w:tc>
          <w:tcPr>
            <w:tcW w:w="3282" w:type="dxa"/>
          </w:tcPr>
          <w:p w:rsidR="000449D5" w:rsidRPr="00BE7FEE" w:rsidRDefault="000449D5" w:rsidP="00272D6A">
            <w:pPr>
              <w:bidi w:val="0"/>
            </w:pPr>
            <w:proofErr w:type="spellStart"/>
            <w:r w:rsidRPr="00CF1D2C">
              <w:t>out_width_g</w:t>
            </w:r>
            <w:proofErr w:type="spellEnd"/>
          </w:p>
        </w:tc>
        <w:tc>
          <w:tcPr>
            <w:tcW w:w="2592" w:type="dxa"/>
          </w:tcPr>
          <w:p w:rsidR="000449D5" w:rsidRDefault="000449D5" w:rsidP="00272D6A">
            <w:pPr>
              <w:bidi w:val="0"/>
            </w:pPr>
            <w:r>
              <w:t>3</w:t>
            </w:r>
          </w:p>
        </w:tc>
        <w:tc>
          <w:tcPr>
            <w:tcW w:w="2648" w:type="dxa"/>
          </w:tcPr>
          <w:p w:rsidR="000449D5" w:rsidRDefault="000449D5" w:rsidP="00272D6A">
            <w:pPr>
              <w:bidi w:val="0"/>
            </w:pPr>
            <w:r>
              <w:t>Width of outputting data</w:t>
            </w:r>
          </w:p>
        </w:tc>
      </w:tr>
      <w:tr w:rsidR="000449D5" w:rsidTr="00272D6A">
        <w:tc>
          <w:tcPr>
            <w:tcW w:w="3282" w:type="dxa"/>
          </w:tcPr>
          <w:p w:rsidR="000449D5" w:rsidRPr="00BE7FEE" w:rsidRDefault="000449D5" w:rsidP="00272D6A">
            <w:pPr>
              <w:bidi w:val="0"/>
            </w:pPr>
            <w:proofErr w:type="spellStart"/>
            <w:r w:rsidRPr="00CF1D2C">
              <w:t>in_width_g</w:t>
            </w:r>
            <w:proofErr w:type="spellEnd"/>
          </w:p>
        </w:tc>
        <w:tc>
          <w:tcPr>
            <w:tcW w:w="2592" w:type="dxa"/>
          </w:tcPr>
          <w:p w:rsidR="000449D5" w:rsidRDefault="000449D5" w:rsidP="00272D6A">
            <w:pPr>
              <w:bidi w:val="0"/>
            </w:pPr>
            <w:r>
              <w:t>8</w:t>
            </w:r>
          </w:p>
        </w:tc>
        <w:tc>
          <w:tcPr>
            <w:tcW w:w="2648" w:type="dxa"/>
          </w:tcPr>
          <w:p w:rsidR="000449D5" w:rsidRPr="00BE7FEE" w:rsidRDefault="000449D5" w:rsidP="00272D6A">
            <w:pPr>
              <w:bidi w:val="0"/>
            </w:pPr>
            <w:r>
              <w:t>Width of incoming data</w:t>
            </w:r>
          </w:p>
        </w:tc>
      </w:tr>
    </w:tbl>
    <w:p w:rsidR="0081328B" w:rsidRDefault="00DC7A0D" w:rsidP="00CB50C0">
      <w:pPr>
        <w:pStyle w:val="af"/>
        <w:bidi w:val="0"/>
        <w:jc w:val="center"/>
      </w:pPr>
      <w:bookmarkStart w:id="204" w:name="_Toc378517825"/>
      <w:bookmarkStart w:id="205" w:name="_Toc378519001"/>
      <w:r>
        <w:t xml:space="preserve">Table </w:t>
      </w:r>
      <w:r>
        <w:fldChar w:fldCharType="begin"/>
      </w:r>
      <w:r>
        <w:instrText xml:space="preserve"> SEQ Table \* ARABIC </w:instrText>
      </w:r>
      <w:r>
        <w:fldChar w:fldCharType="separate"/>
      </w:r>
      <w:r w:rsidR="00D1530F">
        <w:rPr>
          <w:noProof/>
        </w:rPr>
        <w:t>17</w:t>
      </w:r>
      <w:r>
        <w:fldChar w:fldCharType="end"/>
      </w:r>
      <w:r>
        <w:rPr>
          <w:noProof/>
        </w:rPr>
        <w:t>- I</w:t>
      </w:r>
      <w:r w:rsidRPr="00B764B6">
        <w:rPr>
          <w:noProof/>
        </w:rPr>
        <w:t>n= out coordinator generics</w:t>
      </w:r>
      <w:bookmarkEnd w:id="204"/>
      <w:bookmarkEnd w:id="205"/>
    </w:p>
    <w:p w:rsidR="000449D5" w:rsidRDefault="000449D5" w:rsidP="0081328B">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0449D5" w:rsidTr="00272D6A">
        <w:tc>
          <w:tcPr>
            <w:tcW w:w="2267" w:type="dxa"/>
          </w:tcPr>
          <w:p w:rsidR="000449D5" w:rsidRDefault="000449D5" w:rsidP="00272D6A">
            <w:pPr>
              <w:bidi w:val="0"/>
            </w:pPr>
            <w:r>
              <w:t>Name</w:t>
            </w:r>
          </w:p>
        </w:tc>
        <w:tc>
          <w:tcPr>
            <w:tcW w:w="2038" w:type="dxa"/>
          </w:tcPr>
          <w:p w:rsidR="000449D5" w:rsidRDefault="000449D5" w:rsidP="00272D6A">
            <w:pPr>
              <w:bidi w:val="0"/>
            </w:pPr>
            <w:r>
              <w:t>Direction</w:t>
            </w:r>
          </w:p>
        </w:tc>
        <w:tc>
          <w:tcPr>
            <w:tcW w:w="2106" w:type="dxa"/>
          </w:tcPr>
          <w:p w:rsidR="000449D5" w:rsidRDefault="000449D5" w:rsidP="00272D6A">
            <w:pPr>
              <w:bidi w:val="0"/>
            </w:pPr>
            <w:r>
              <w:t>Width</w:t>
            </w:r>
          </w:p>
        </w:tc>
        <w:tc>
          <w:tcPr>
            <w:tcW w:w="2111" w:type="dxa"/>
          </w:tcPr>
          <w:p w:rsidR="000449D5" w:rsidRDefault="000449D5" w:rsidP="00272D6A">
            <w:pPr>
              <w:bidi w:val="0"/>
            </w:pPr>
            <w:r>
              <w:t>Description</w:t>
            </w:r>
          </w:p>
        </w:tc>
      </w:tr>
      <w:tr w:rsidR="000449D5" w:rsidTr="00272D6A">
        <w:tc>
          <w:tcPr>
            <w:tcW w:w="2267" w:type="dxa"/>
          </w:tcPr>
          <w:p w:rsidR="000449D5" w:rsidRDefault="000449D5" w:rsidP="00272D6A">
            <w:pPr>
              <w:bidi w:val="0"/>
            </w:pPr>
            <w:proofErr w:type="spellStart"/>
            <w:r w:rsidRPr="00BE7FEE">
              <w:t>clk</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clock</w:t>
            </w:r>
          </w:p>
        </w:tc>
      </w:tr>
      <w:tr w:rsidR="000449D5" w:rsidTr="00272D6A">
        <w:tc>
          <w:tcPr>
            <w:tcW w:w="2267" w:type="dxa"/>
          </w:tcPr>
          <w:p w:rsidR="000449D5" w:rsidRPr="00BE7FEE" w:rsidRDefault="000449D5" w:rsidP="00272D6A">
            <w:pPr>
              <w:bidi w:val="0"/>
            </w:pPr>
            <w:r w:rsidRPr="00661D7E">
              <w:t>Reset</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reset</w:t>
            </w:r>
          </w:p>
        </w:tc>
      </w:tr>
      <w:tr w:rsidR="000449D5" w:rsidTr="00272D6A">
        <w:tc>
          <w:tcPr>
            <w:tcW w:w="2267" w:type="dxa"/>
          </w:tcPr>
          <w:p w:rsidR="000449D5" w:rsidRPr="00661D7E" w:rsidRDefault="000449D5" w:rsidP="00272D6A">
            <w:pPr>
              <w:bidi w:val="0"/>
            </w:pPr>
            <w:proofErr w:type="spellStart"/>
            <w:r w:rsidRPr="00B93899">
              <w:t>data_in</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proofErr w:type="spellStart"/>
            <w:r w:rsidRPr="00B93899">
              <w:t>in_width_g</w:t>
            </w:r>
            <w:proofErr w:type="spellEnd"/>
          </w:p>
        </w:tc>
        <w:tc>
          <w:tcPr>
            <w:tcW w:w="2111" w:type="dxa"/>
          </w:tcPr>
          <w:p w:rsidR="000449D5" w:rsidRDefault="000449D5" w:rsidP="00272D6A">
            <w:pPr>
              <w:bidi w:val="0"/>
            </w:pPr>
            <w:r>
              <w:t>Incoming data</w:t>
            </w:r>
          </w:p>
        </w:tc>
      </w:tr>
      <w:tr w:rsidR="000449D5" w:rsidTr="00272D6A">
        <w:tc>
          <w:tcPr>
            <w:tcW w:w="2267" w:type="dxa"/>
          </w:tcPr>
          <w:p w:rsidR="000449D5" w:rsidRPr="00661D7E" w:rsidRDefault="000449D5" w:rsidP="00272D6A">
            <w:pPr>
              <w:bidi w:val="0"/>
            </w:pPr>
            <w:proofErr w:type="spellStart"/>
            <w:r w:rsidRPr="00B93899">
              <w:t>data_in_valid</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Incoming data valid</w:t>
            </w:r>
          </w:p>
        </w:tc>
      </w:tr>
      <w:tr w:rsidR="000449D5" w:rsidTr="00272D6A">
        <w:tc>
          <w:tcPr>
            <w:tcW w:w="2267" w:type="dxa"/>
          </w:tcPr>
          <w:p w:rsidR="000449D5" w:rsidRPr="00661D7E" w:rsidRDefault="000449D5" w:rsidP="00272D6A">
            <w:pPr>
              <w:bidi w:val="0"/>
            </w:pPr>
            <w:proofErr w:type="spellStart"/>
            <w:r w:rsidRPr="00B93899">
              <w:lastRenderedPageBreak/>
              <w:t>data_out</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proofErr w:type="spellStart"/>
            <w:r w:rsidRPr="00B93899">
              <w:t>out_width_g</w:t>
            </w:r>
            <w:proofErr w:type="spellEnd"/>
          </w:p>
        </w:tc>
        <w:tc>
          <w:tcPr>
            <w:tcW w:w="2111" w:type="dxa"/>
          </w:tcPr>
          <w:p w:rsidR="000449D5" w:rsidRDefault="000449D5" w:rsidP="00272D6A">
            <w:pPr>
              <w:bidi w:val="0"/>
            </w:pPr>
            <w:r>
              <w:t>Outputting data</w:t>
            </w:r>
          </w:p>
        </w:tc>
      </w:tr>
      <w:tr w:rsidR="000449D5" w:rsidTr="00272D6A">
        <w:tc>
          <w:tcPr>
            <w:tcW w:w="2267" w:type="dxa"/>
          </w:tcPr>
          <w:p w:rsidR="000449D5" w:rsidRPr="00661D7E" w:rsidRDefault="000449D5" w:rsidP="00272D6A">
            <w:pPr>
              <w:bidi w:val="0"/>
            </w:pPr>
            <w:proofErr w:type="spellStart"/>
            <w:r w:rsidRPr="00B93899">
              <w:t>data_out_valid</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Outputting data valid</w:t>
            </w:r>
          </w:p>
        </w:tc>
      </w:tr>
    </w:tbl>
    <w:p w:rsidR="000449D5" w:rsidRDefault="00DC7A0D" w:rsidP="00CB50C0">
      <w:pPr>
        <w:pStyle w:val="af"/>
        <w:bidi w:val="0"/>
        <w:jc w:val="center"/>
      </w:pPr>
      <w:bookmarkStart w:id="206" w:name="_Toc378517826"/>
      <w:bookmarkStart w:id="207" w:name="_Toc378519002"/>
      <w:r>
        <w:t xml:space="preserve">Table </w:t>
      </w:r>
      <w:r>
        <w:fldChar w:fldCharType="begin"/>
      </w:r>
      <w:r>
        <w:instrText xml:space="preserve"> SEQ Table \* ARABIC </w:instrText>
      </w:r>
      <w:r>
        <w:fldChar w:fldCharType="separate"/>
      </w:r>
      <w:r w:rsidR="00D1530F">
        <w:rPr>
          <w:noProof/>
        </w:rPr>
        <w:t>18</w:t>
      </w:r>
      <w:r>
        <w:fldChar w:fldCharType="end"/>
      </w:r>
      <w:r>
        <w:rPr>
          <w:noProof/>
        </w:rPr>
        <w:t>- I</w:t>
      </w:r>
      <w:r w:rsidRPr="00FB3CD5">
        <w:rPr>
          <w:noProof/>
        </w:rPr>
        <w:t>n= out coordinator signals</w:t>
      </w:r>
      <w:bookmarkEnd w:id="206"/>
      <w:bookmarkEnd w:id="207"/>
    </w:p>
    <w:p w:rsidR="000449D5" w:rsidRDefault="000449D5" w:rsidP="000449D5">
      <w:pPr>
        <w:bidi w:val="0"/>
      </w:pPr>
    </w:p>
    <w:p w:rsidR="00DC7A0D" w:rsidRDefault="00DC7A0D" w:rsidP="00604B7B">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0449D5" w:rsidRDefault="007B4982" w:rsidP="007B4982">
      <w:pPr>
        <w:bidi w:val="0"/>
      </w:pPr>
      <w:r>
        <w:t>Input</w:t>
      </w:r>
      <w:r w:rsidR="00604B7B">
        <w:t>=</w:t>
      </w:r>
      <w:r>
        <w:t>Output</w:t>
      </w:r>
      <w:r w:rsidR="000449D5">
        <w:t xml:space="preserve"> C</w:t>
      </w:r>
      <w:r>
        <w:t>oordinator</w:t>
      </w:r>
      <w:r w:rsidR="000449D5">
        <w:t xml:space="preserve"> FSM</w:t>
      </w:r>
    </w:p>
    <w:p w:rsidR="000449D5" w:rsidRDefault="00B22FB8" w:rsidP="007B51A2">
      <w:pPr>
        <w:bidi w:val="0"/>
      </w:pPr>
      <w:r>
        <w:rPr>
          <w:noProof/>
        </w:rPr>
        <mc:AlternateContent>
          <mc:Choice Requires="wpc">
            <w:drawing>
              <wp:inline distT="0" distB="0" distL="0" distR="0" wp14:anchorId="33785E80" wp14:editId="2BCE32FC">
                <wp:extent cx="2890520" cy="3882390"/>
                <wp:effectExtent l="0" t="0" r="0" b="80010"/>
                <wp:docPr id="37" name="בד ציור 2063"/>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1" name="תמונה 2061"/>
                          <pic:cNvPicPr>
                            <a:picLocks noChangeAspect="1"/>
                          </pic:cNvPicPr>
                        </pic:nvPicPr>
                        <pic:blipFill>
                          <a:blip r:embed="rId47"/>
                          <a:stretch>
                            <a:fillRect/>
                          </a:stretch>
                        </pic:blipFill>
                        <pic:spPr>
                          <a:xfrm>
                            <a:off x="82068" y="179978"/>
                            <a:ext cx="2744091" cy="3881660"/>
                          </a:xfrm>
                          <a:prstGeom prst="rect">
                            <a:avLst/>
                          </a:prstGeom>
                        </pic:spPr>
                      </pic:pic>
                    </wpc:wpc>
                  </a:graphicData>
                </a:graphic>
              </wp:inline>
            </w:drawing>
          </mc:Choice>
          <mc:Fallback>
            <w:pict>
              <v:group id="בד ציור 2063" o:spid="_x0000_s1026" editas="canvas" style="width:227.6pt;height:305.7pt;mso-position-horizontal-relative:char;mso-position-vertical-relative:line" coordsize="28905,38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">
                <v:shape id="_x0000_s1027" type="#_x0000_t75" style="position:absolute;width:28905;height:38823;visibility:visible;mso-wrap-style:square">
                  <v:fill o:detectmouseclick="t"/>
                  <v:path o:connecttype="none"/>
                </v:shape>
                <v:shape id="תמונה 2061" o:spid="_x0000_s1028" type="#_x0000_t75" style="position:absolute;left:820;top:1799;width:27441;height:38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e7mzGAAAA3QAAAA8AAABkcnMvZG93bnJldi54bWxEj0FrwkAUhO8F/8PyBG91V4VUUjdBhYJ4&#10;KG300N4e2WeSmn0bsluN/fXdQsHjMDPfMKt8sK24UO8bxxpmUwWCuHSm4UrD8fDyuAThA7LB1jFp&#10;uJGHPBs9rDA17srvdClCJSKEfYoa6hC6VEpf1mTRT11HHL2T6y2GKPtKmh6vEW5bOVcqkRYbjgs1&#10;drStqTwX31aDW0j5tUjUazht3n4+n4r90X+g1pPxsH4GEWgI9/B/e2c0zFUyg7838QnI7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7ubMYAAADdAAAADwAAAAAAAAAAAAAA&#10;AACfAgAAZHJzL2Rvd25yZXYueG1sUEsFBgAAAAAEAAQA9wAAAJIDAAAAAA==&#10;">
                  <v:imagedata r:id="rId48" o:title=""/>
                  <v:path arrowok="t"/>
                </v:shape>
                <w10:wrap anchorx="page"/>
                <w10:anchorlock/>
              </v:group>
            </w:pict>
          </mc:Fallback>
        </mc:AlternateContent>
      </w:r>
    </w:p>
    <w:p w:rsidR="00983732" w:rsidRDefault="00DC7A0D" w:rsidP="00CB50C0">
      <w:pPr>
        <w:pStyle w:val="af"/>
        <w:bidi w:val="0"/>
        <w:jc w:val="center"/>
        <w:rPr>
          <w:sz w:val="32"/>
          <w:szCs w:val="32"/>
        </w:rPr>
      </w:pPr>
      <w:bookmarkStart w:id="208" w:name="_Toc378517775"/>
      <w:bookmarkStart w:id="209" w:name="_Toc378518946"/>
      <w:r>
        <w:t xml:space="preserve">Figure </w:t>
      </w:r>
      <w:r>
        <w:fldChar w:fldCharType="begin"/>
      </w:r>
      <w:r>
        <w:instrText xml:space="preserve"> SEQ Figure \* ARABIC </w:instrText>
      </w:r>
      <w:r>
        <w:fldChar w:fldCharType="separate"/>
      </w:r>
      <w:r w:rsidR="0000669E">
        <w:rPr>
          <w:noProof/>
        </w:rPr>
        <w:t>25</w:t>
      </w:r>
      <w:r>
        <w:fldChar w:fldCharType="end"/>
      </w:r>
      <w:r>
        <w:rPr>
          <w:noProof/>
        </w:rPr>
        <w:t>- I</w:t>
      </w:r>
      <w:r w:rsidRPr="008D0FF0">
        <w:rPr>
          <w:noProof/>
        </w:rPr>
        <w:t>n =out coordinator FSM</w:t>
      </w:r>
      <w:bookmarkEnd w:id="208"/>
      <w:bookmarkEnd w:id="209"/>
    </w:p>
    <w:p w:rsidR="000449D5" w:rsidRPr="007B4982" w:rsidRDefault="000449D5" w:rsidP="00983732">
      <w:pPr>
        <w:pStyle w:val="af"/>
        <w:bidi w:val="0"/>
        <w:rPr>
          <w:color w:val="000000" w:themeColor="text1"/>
          <w:sz w:val="22"/>
          <w:szCs w:val="22"/>
        </w:rPr>
      </w:pPr>
      <w:r w:rsidRPr="007B4982">
        <w:rPr>
          <w:color w:val="000000" w:themeColor="text1"/>
          <w:sz w:val="22"/>
          <w:szCs w:val="22"/>
        </w:rPr>
        <w:t>Output table</w:t>
      </w:r>
    </w:p>
    <w:p w:rsidR="000449D5" w:rsidRDefault="00B22FB8" w:rsidP="000449D5">
      <w:pPr>
        <w:bidi w:val="0"/>
      </w:pPr>
      <w:r>
        <w:rPr>
          <w:noProof/>
        </w:rPr>
        <w:lastRenderedPageBreak/>
        <mc:AlternateContent>
          <mc:Choice Requires="wpc">
            <w:drawing>
              <wp:inline distT="0" distB="0" distL="0" distR="0" wp14:anchorId="2086C943" wp14:editId="6DE3CF67">
                <wp:extent cx="2982595" cy="1983105"/>
                <wp:effectExtent l="0" t="0" r="255905" b="131445"/>
                <wp:docPr id="34" name="בד ציור 2064"/>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2" name="תמונה 2062"/>
                          <pic:cNvPicPr>
                            <a:picLocks noChangeAspect="1"/>
                          </pic:cNvPicPr>
                        </pic:nvPicPr>
                        <pic:blipFill>
                          <a:blip r:embed="rId49"/>
                          <a:stretch>
                            <a:fillRect/>
                          </a:stretch>
                        </pic:blipFill>
                        <pic:spPr>
                          <a:xfrm>
                            <a:off x="178" y="0"/>
                            <a:ext cx="3233775" cy="2115879"/>
                          </a:xfrm>
                          <a:prstGeom prst="rect">
                            <a:avLst/>
                          </a:prstGeom>
                        </pic:spPr>
                      </pic:pic>
                    </wpc:wpc>
                  </a:graphicData>
                </a:graphic>
              </wp:inline>
            </w:drawing>
          </mc:Choice>
          <mc:Fallback>
            <w:pict>
              <v:group id="בד ציור 2064" o:spid="_x0000_s1026" editas="canvas" style="width:234.85pt;height:156.15pt;mso-position-horizontal-relative:char;mso-position-vertical-relative:line" coordsize="29825,19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">
                <v:shape id="_x0000_s1027" type="#_x0000_t75" style="position:absolute;width:29825;height:19831;visibility:visible;mso-wrap-style:square">
                  <v:fill o:detectmouseclick="t"/>
                  <v:path o:connecttype="none"/>
                </v:shape>
                <v:shape id="תמונה 2062" o:spid="_x0000_s1028" type="#_x0000_t75" style="position:absolute;left:1;width:32338;height:211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UNvEAAAA3QAAAA8AAABkcnMvZG93bnJldi54bWxEj0FrAjEUhO8F/0N4greauActW6MUi7Dq&#10;SVt6fm6eu2s3L0uS6vrvjSD0OMzMN8x82dtWXMiHxrGGyViBIC6dabjS8P21fn0DESKywdYxabhR&#10;gOVi8DLH3Lgr7+lyiJVIEA45aqhj7HIpQ1mTxTB2HXHyTs5bjEn6ShqP1wS3rcyUmkqLDaeFGjta&#10;1VT+Hv6shlV0++J43uw2xXbmz6rLJp/rH61Hw/7jHUSkPv6Hn+3CaMjUNIPHm/QE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UNvEAAAA3QAAAA8AAAAAAAAAAAAAAAAA&#10;nwIAAGRycy9kb3ducmV2LnhtbFBLBQYAAAAABAAEAPcAAACQAwAAAAA=&#10;">
                  <v:imagedata r:id="rId50" o:title=""/>
                  <v:path arrowok="t"/>
                </v:shape>
                <w10:wrap anchorx="page"/>
                <w10:anchorlock/>
              </v:group>
            </w:pict>
          </mc:Fallback>
        </mc:AlternateContent>
      </w:r>
    </w:p>
    <w:p w:rsidR="000449D5" w:rsidRDefault="00DC7A0D" w:rsidP="00CB50C0">
      <w:pPr>
        <w:pStyle w:val="af"/>
        <w:bidi w:val="0"/>
        <w:jc w:val="center"/>
      </w:pPr>
      <w:bookmarkStart w:id="210" w:name="_Toc378517827"/>
      <w:bookmarkStart w:id="211" w:name="_Toc378519003"/>
      <w:r>
        <w:t xml:space="preserve">Table </w:t>
      </w:r>
      <w:r>
        <w:fldChar w:fldCharType="begin"/>
      </w:r>
      <w:r>
        <w:instrText xml:space="preserve"> SEQ Table \* ARABIC </w:instrText>
      </w:r>
      <w:r>
        <w:fldChar w:fldCharType="separate"/>
      </w:r>
      <w:r w:rsidR="00D1530F">
        <w:rPr>
          <w:noProof/>
        </w:rPr>
        <w:t>19</w:t>
      </w:r>
      <w:r>
        <w:fldChar w:fldCharType="end"/>
      </w:r>
      <w:r>
        <w:rPr>
          <w:noProof/>
        </w:rPr>
        <w:t>- I</w:t>
      </w:r>
      <w:r w:rsidRPr="00EF1F4E">
        <w:rPr>
          <w:noProof/>
        </w:rPr>
        <w:t>n= out coordinator output</w:t>
      </w:r>
      <w:bookmarkEnd w:id="210"/>
      <w:bookmarkEnd w:id="211"/>
    </w:p>
    <w:p w:rsidR="00DC7A0D" w:rsidRDefault="00DC7A0D" w:rsidP="00DC7A0D">
      <w:pPr>
        <w:pStyle w:val="2"/>
        <w:bidi w:val="0"/>
      </w:pPr>
      <w:bookmarkStart w:id="212" w:name="_Toc370059093"/>
      <w:bookmarkStart w:id="213" w:name="_Toc370059246"/>
      <w:bookmarkStart w:id="214" w:name="_Toc370066531"/>
    </w:p>
    <w:p w:rsidR="00DC7A0D" w:rsidRDefault="00DC7A0D" w:rsidP="00DC7A0D">
      <w:pPr>
        <w:bidi w:val="0"/>
      </w:pPr>
    </w:p>
    <w:p w:rsidR="00DC7A0D" w:rsidRPr="00DC7A0D" w:rsidRDefault="00DC7A0D" w:rsidP="00DC7A0D">
      <w:pPr>
        <w:bidi w:val="0"/>
      </w:pPr>
    </w:p>
    <w:p w:rsidR="007B4982" w:rsidRDefault="007B4982" w:rsidP="007B4982">
      <w:pPr>
        <w:pStyle w:val="2"/>
        <w:bidi w:val="0"/>
      </w:pPr>
    </w:p>
    <w:p w:rsidR="000449D5" w:rsidRDefault="004E6B64" w:rsidP="007B4982">
      <w:pPr>
        <w:pStyle w:val="2"/>
        <w:bidi w:val="0"/>
      </w:pPr>
      <w:bookmarkStart w:id="215" w:name="_Toc378518884"/>
      <w:r>
        <w:t>3.</w:t>
      </w:r>
      <w:r w:rsidR="00FC2664">
        <w:t>5</w:t>
      </w:r>
      <w:r>
        <w:tab/>
      </w:r>
      <w:r w:rsidR="000449D5">
        <w:t>E</w:t>
      </w:r>
      <w:r w:rsidR="007B4982">
        <w:t>nable</w:t>
      </w:r>
      <w:r w:rsidR="000449D5">
        <w:t xml:space="preserve"> FSM</w:t>
      </w:r>
      <w:bookmarkEnd w:id="212"/>
      <w:bookmarkEnd w:id="213"/>
      <w:bookmarkEnd w:id="214"/>
      <w:bookmarkEnd w:id="215"/>
    </w:p>
    <w:p w:rsidR="000449D5" w:rsidRDefault="000449D5" w:rsidP="000449D5">
      <w:pPr>
        <w:pStyle w:val="a9"/>
        <w:bidi w:val="0"/>
      </w:pPr>
    </w:p>
    <w:p w:rsidR="00041486" w:rsidRDefault="00041486" w:rsidP="00041486">
      <w:pPr>
        <w:bidi w:val="0"/>
        <w:rPr>
          <w:rStyle w:val="af9"/>
        </w:rPr>
      </w:pPr>
      <w:r w:rsidRPr="00F26180">
        <w:rPr>
          <w:rStyle w:val="af9"/>
        </w:rPr>
        <w:t>General Description</w:t>
      </w:r>
    </w:p>
    <w:p w:rsidR="000449D5" w:rsidRDefault="000449D5" w:rsidP="000449D5">
      <w:pPr>
        <w:bidi w:val="0"/>
      </w:pPr>
      <w:r w:rsidRPr="009E5123">
        <w:t xml:space="preserve">State Machine for enabling </w:t>
      </w:r>
      <w:proofErr w:type="gramStart"/>
      <w:r w:rsidRPr="009E5123">
        <w:t>write</w:t>
      </w:r>
      <w:proofErr w:type="gramEnd"/>
      <w:r w:rsidRPr="009E5123">
        <w:t xml:space="preserve"> controller</w:t>
      </w:r>
      <w:r>
        <w:t xml:space="preserve">, </w:t>
      </w:r>
      <w:r w:rsidRPr="009E5123">
        <w:t>determine when to enable the WC.</w:t>
      </w:r>
    </w:p>
    <w:p w:rsidR="000449D5" w:rsidRDefault="000449D5" w:rsidP="000449D5">
      <w:pPr>
        <w:bidi w:val="0"/>
      </w:pPr>
      <w:r w:rsidRPr="009E5123">
        <w:t xml:space="preserve">RC enable is through </w:t>
      </w:r>
      <w:proofErr w:type="spellStart"/>
      <w:r w:rsidRPr="009E5123">
        <w:t>WC_finish</w:t>
      </w:r>
      <w:proofErr w:type="spellEnd"/>
      <w:r w:rsidRPr="009E5123">
        <w:t xml:space="preserve"> signal</w:t>
      </w:r>
    </w:p>
    <w:p w:rsidR="000449D5" w:rsidRDefault="000449D5" w:rsidP="000449D5">
      <w:pPr>
        <w:bidi w:val="0"/>
      </w:pPr>
      <w:r>
        <w:t>Generic table</w:t>
      </w:r>
    </w:p>
    <w:tbl>
      <w:tblPr>
        <w:tblStyle w:val="aa"/>
        <w:tblW w:w="0" w:type="auto"/>
        <w:tblLook w:val="04A0" w:firstRow="1" w:lastRow="0" w:firstColumn="1" w:lastColumn="0" w:noHBand="0" w:noVBand="1"/>
      </w:tblPr>
      <w:tblGrid>
        <w:gridCol w:w="2840"/>
        <w:gridCol w:w="2841"/>
        <w:gridCol w:w="2841"/>
      </w:tblGrid>
      <w:tr w:rsidR="000449D5" w:rsidTr="00272D6A">
        <w:tc>
          <w:tcPr>
            <w:tcW w:w="2840" w:type="dxa"/>
          </w:tcPr>
          <w:p w:rsidR="000449D5" w:rsidRDefault="000449D5" w:rsidP="00272D6A">
            <w:pPr>
              <w:bidi w:val="0"/>
            </w:pPr>
            <w:r>
              <w:t>Name</w:t>
            </w:r>
          </w:p>
        </w:tc>
        <w:tc>
          <w:tcPr>
            <w:tcW w:w="2841" w:type="dxa"/>
          </w:tcPr>
          <w:p w:rsidR="000449D5" w:rsidRDefault="000449D5" w:rsidP="00272D6A">
            <w:pPr>
              <w:bidi w:val="0"/>
            </w:pPr>
            <w:r>
              <w:t xml:space="preserve">Width </w:t>
            </w:r>
          </w:p>
        </w:tc>
        <w:tc>
          <w:tcPr>
            <w:tcW w:w="2841" w:type="dxa"/>
          </w:tcPr>
          <w:p w:rsidR="000449D5" w:rsidRDefault="000449D5" w:rsidP="00272D6A">
            <w:pPr>
              <w:bidi w:val="0"/>
            </w:pPr>
            <w:r>
              <w:t>Description</w:t>
            </w:r>
          </w:p>
        </w:tc>
      </w:tr>
      <w:tr w:rsidR="000449D5" w:rsidTr="00272D6A">
        <w:tc>
          <w:tcPr>
            <w:tcW w:w="2840" w:type="dxa"/>
          </w:tcPr>
          <w:p w:rsidR="000449D5" w:rsidRDefault="000449D5" w:rsidP="00272D6A">
            <w:pPr>
              <w:bidi w:val="0"/>
            </w:pPr>
            <w:proofErr w:type="spellStart"/>
            <w:r w:rsidRPr="00BE7FEE">
              <w:t>reset_polarity_g</w:t>
            </w:r>
            <w:proofErr w:type="spellEnd"/>
          </w:p>
        </w:tc>
        <w:tc>
          <w:tcPr>
            <w:tcW w:w="2841" w:type="dxa"/>
          </w:tcPr>
          <w:p w:rsidR="000449D5" w:rsidRDefault="000449D5" w:rsidP="00272D6A">
            <w:pPr>
              <w:bidi w:val="0"/>
            </w:pPr>
            <w:r>
              <w:t>1</w:t>
            </w:r>
          </w:p>
        </w:tc>
        <w:tc>
          <w:tcPr>
            <w:tcW w:w="2841" w:type="dxa"/>
          </w:tcPr>
          <w:p w:rsidR="000449D5" w:rsidRDefault="000449D5" w:rsidP="00272D6A">
            <w:pPr>
              <w:bidi w:val="0"/>
            </w:pPr>
            <w:r w:rsidRPr="00BE7FEE">
              <w:t>'1' reset active high, '0' active low</w:t>
            </w:r>
          </w:p>
        </w:tc>
      </w:tr>
      <w:tr w:rsidR="000449D5" w:rsidTr="00272D6A">
        <w:tc>
          <w:tcPr>
            <w:tcW w:w="2840" w:type="dxa"/>
          </w:tcPr>
          <w:p w:rsidR="000449D5" w:rsidRPr="00BE7FEE" w:rsidRDefault="000449D5" w:rsidP="00272D6A">
            <w:pPr>
              <w:bidi w:val="0"/>
            </w:pPr>
            <w:proofErr w:type="spellStart"/>
            <w:r w:rsidRPr="00BE7FEE">
              <w:t>enable_polarity_g</w:t>
            </w:r>
            <w:proofErr w:type="spellEnd"/>
          </w:p>
        </w:tc>
        <w:tc>
          <w:tcPr>
            <w:tcW w:w="2841" w:type="dxa"/>
          </w:tcPr>
          <w:p w:rsidR="000449D5" w:rsidRDefault="000449D5" w:rsidP="00272D6A">
            <w:pPr>
              <w:bidi w:val="0"/>
            </w:pPr>
            <w:r>
              <w:t>1</w:t>
            </w:r>
          </w:p>
        </w:tc>
        <w:tc>
          <w:tcPr>
            <w:tcW w:w="2841" w:type="dxa"/>
          </w:tcPr>
          <w:p w:rsidR="000449D5" w:rsidRDefault="000449D5" w:rsidP="00272D6A">
            <w:pPr>
              <w:bidi w:val="0"/>
            </w:pPr>
            <w:r w:rsidRPr="00BE7FEE">
              <w:t>'1' the entity is active</w:t>
            </w:r>
            <w:r>
              <w:t xml:space="preserve"> high</w:t>
            </w:r>
            <w:r w:rsidRPr="00BE7FEE">
              <w:t>, '0' entity</w:t>
            </w:r>
            <w:r>
              <w:t xml:space="preserve"> </w:t>
            </w:r>
            <w:proofErr w:type="spellStart"/>
            <w:r>
              <w:t>isactive</w:t>
            </w:r>
            <w:proofErr w:type="spellEnd"/>
            <w:r>
              <w:t xml:space="preserve"> low</w:t>
            </w:r>
          </w:p>
        </w:tc>
      </w:tr>
    </w:tbl>
    <w:p w:rsidR="0081328B" w:rsidRDefault="00DC7A0D" w:rsidP="00DC7A0D">
      <w:pPr>
        <w:pStyle w:val="af"/>
        <w:bidi w:val="0"/>
      </w:pPr>
      <w:bookmarkStart w:id="216" w:name="_Toc378517828"/>
      <w:bookmarkStart w:id="217" w:name="_Toc378519004"/>
      <w:r>
        <w:t xml:space="preserve">Table </w:t>
      </w:r>
      <w:r>
        <w:fldChar w:fldCharType="begin"/>
      </w:r>
      <w:r>
        <w:instrText xml:space="preserve"> SEQ Table \* ARABIC </w:instrText>
      </w:r>
      <w:r>
        <w:fldChar w:fldCharType="separate"/>
      </w:r>
      <w:r w:rsidR="00D1530F">
        <w:rPr>
          <w:noProof/>
        </w:rPr>
        <w:t>20</w:t>
      </w:r>
      <w:r>
        <w:fldChar w:fldCharType="end"/>
      </w:r>
      <w:r>
        <w:t>- E</w:t>
      </w:r>
      <w:r w:rsidRPr="00083B53">
        <w:t>nable generics</w:t>
      </w:r>
      <w:bookmarkEnd w:id="216"/>
      <w:bookmarkEnd w:id="217"/>
    </w:p>
    <w:p w:rsidR="0081328B" w:rsidRDefault="0081328B" w:rsidP="000449D5">
      <w:pPr>
        <w:bidi w:val="0"/>
      </w:pPr>
    </w:p>
    <w:p w:rsidR="000449D5" w:rsidRDefault="000449D5" w:rsidP="0081328B">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0449D5" w:rsidTr="00272D6A">
        <w:tc>
          <w:tcPr>
            <w:tcW w:w="2267" w:type="dxa"/>
          </w:tcPr>
          <w:p w:rsidR="000449D5" w:rsidRDefault="000449D5" w:rsidP="00272D6A">
            <w:pPr>
              <w:bidi w:val="0"/>
            </w:pPr>
            <w:r>
              <w:t>Name</w:t>
            </w:r>
          </w:p>
        </w:tc>
        <w:tc>
          <w:tcPr>
            <w:tcW w:w="2038" w:type="dxa"/>
          </w:tcPr>
          <w:p w:rsidR="000449D5" w:rsidRDefault="000449D5" w:rsidP="00272D6A">
            <w:pPr>
              <w:bidi w:val="0"/>
            </w:pPr>
            <w:r>
              <w:t>Direction</w:t>
            </w:r>
          </w:p>
        </w:tc>
        <w:tc>
          <w:tcPr>
            <w:tcW w:w="2106" w:type="dxa"/>
          </w:tcPr>
          <w:p w:rsidR="000449D5" w:rsidRDefault="000449D5" w:rsidP="00272D6A">
            <w:pPr>
              <w:bidi w:val="0"/>
            </w:pPr>
            <w:r>
              <w:t>Width</w:t>
            </w:r>
          </w:p>
        </w:tc>
        <w:tc>
          <w:tcPr>
            <w:tcW w:w="2111" w:type="dxa"/>
          </w:tcPr>
          <w:p w:rsidR="000449D5" w:rsidRDefault="000449D5" w:rsidP="00272D6A">
            <w:pPr>
              <w:bidi w:val="0"/>
            </w:pPr>
            <w:r>
              <w:t>Description</w:t>
            </w:r>
          </w:p>
        </w:tc>
      </w:tr>
      <w:tr w:rsidR="000449D5" w:rsidTr="00272D6A">
        <w:tc>
          <w:tcPr>
            <w:tcW w:w="2267" w:type="dxa"/>
          </w:tcPr>
          <w:p w:rsidR="000449D5" w:rsidRDefault="000449D5" w:rsidP="00272D6A">
            <w:pPr>
              <w:bidi w:val="0"/>
            </w:pPr>
            <w:proofErr w:type="spellStart"/>
            <w:r w:rsidRPr="00BE7FEE">
              <w:t>clk</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clock</w:t>
            </w:r>
          </w:p>
        </w:tc>
      </w:tr>
      <w:tr w:rsidR="000449D5" w:rsidTr="00272D6A">
        <w:tc>
          <w:tcPr>
            <w:tcW w:w="2267" w:type="dxa"/>
          </w:tcPr>
          <w:p w:rsidR="000449D5" w:rsidRPr="00BE7FEE" w:rsidRDefault="000449D5" w:rsidP="00272D6A">
            <w:pPr>
              <w:bidi w:val="0"/>
            </w:pPr>
            <w:r w:rsidRPr="00661D7E">
              <w:t>Reset</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reset</w:t>
            </w:r>
          </w:p>
        </w:tc>
      </w:tr>
      <w:tr w:rsidR="000449D5" w:rsidTr="00272D6A">
        <w:tc>
          <w:tcPr>
            <w:tcW w:w="2267" w:type="dxa"/>
          </w:tcPr>
          <w:p w:rsidR="000449D5" w:rsidRPr="00661D7E" w:rsidRDefault="000449D5" w:rsidP="00272D6A">
            <w:pPr>
              <w:bidi w:val="0"/>
            </w:pPr>
            <w:r w:rsidRPr="00661D7E">
              <w:t>Enable</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E</w:t>
            </w:r>
            <w:r w:rsidRPr="00661D7E">
              <w:t xml:space="preserve">nabling the entity. </w:t>
            </w:r>
            <w:proofErr w:type="gramStart"/>
            <w:r w:rsidRPr="00661D7E">
              <w:t>if</w:t>
            </w:r>
            <w:proofErr w:type="gramEnd"/>
            <w:r w:rsidRPr="00661D7E">
              <w:t xml:space="preserve"> (enable = </w:t>
            </w:r>
            <w:proofErr w:type="spellStart"/>
            <w:r w:rsidRPr="00661D7E">
              <w:t>enable_polarity_g</w:t>
            </w:r>
            <w:proofErr w:type="spellEnd"/>
            <w:r w:rsidRPr="00661D7E">
              <w:t>) -&gt; start working, else-&gt; do nothing</w:t>
            </w:r>
            <w:r>
              <w:t xml:space="preserve">. Come </w:t>
            </w:r>
            <w:r>
              <w:lastRenderedPageBreak/>
              <w:t>from registers</w:t>
            </w:r>
          </w:p>
        </w:tc>
      </w:tr>
      <w:tr w:rsidR="000449D5" w:rsidTr="00272D6A">
        <w:tc>
          <w:tcPr>
            <w:tcW w:w="2267" w:type="dxa"/>
          </w:tcPr>
          <w:p w:rsidR="000449D5" w:rsidRPr="00661D7E" w:rsidRDefault="000449D5" w:rsidP="00272D6A">
            <w:pPr>
              <w:bidi w:val="0"/>
            </w:pPr>
            <w:proofErr w:type="spellStart"/>
            <w:r w:rsidRPr="009E5123">
              <w:lastRenderedPageBreak/>
              <w:t>wc_finish</w:t>
            </w:r>
            <w:proofErr w:type="spellEnd"/>
          </w:p>
        </w:tc>
        <w:tc>
          <w:tcPr>
            <w:tcW w:w="2038" w:type="dxa"/>
          </w:tcPr>
          <w:p w:rsidR="000449D5" w:rsidRDefault="000449D5" w:rsidP="00272D6A">
            <w:pPr>
              <w:bidi w:val="0"/>
            </w:pPr>
            <w:r>
              <w:t>in</w:t>
            </w:r>
          </w:p>
        </w:tc>
        <w:tc>
          <w:tcPr>
            <w:tcW w:w="2106" w:type="dxa"/>
          </w:tcPr>
          <w:p w:rsidR="000449D5" w:rsidRPr="00661D7E" w:rsidRDefault="000449D5" w:rsidP="00272D6A">
            <w:pPr>
              <w:bidi w:val="0"/>
            </w:pPr>
            <w:r>
              <w:t>1</w:t>
            </w:r>
          </w:p>
        </w:tc>
        <w:tc>
          <w:tcPr>
            <w:tcW w:w="2111" w:type="dxa"/>
          </w:tcPr>
          <w:p w:rsidR="000449D5" w:rsidRPr="00661D7E" w:rsidRDefault="000449D5" w:rsidP="00272D6A">
            <w:pPr>
              <w:bidi w:val="0"/>
            </w:pPr>
            <w:r w:rsidRPr="00661D7E">
              <w:t>'1' -&gt;WC has finish working and saving all the relevant data (RC will start work), '0' -&gt;WC is still working</w:t>
            </w:r>
          </w:p>
        </w:tc>
      </w:tr>
      <w:tr w:rsidR="000449D5" w:rsidTr="00272D6A">
        <w:tc>
          <w:tcPr>
            <w:tcW w:w="2267" w:type="dxa"/>
          </w:tcPr>
          <w:p w:rsidR="000449D5" w:rsidRPr="00661D7E" w:rsidRDefault="000449D5" w:rsidP="00272D6A">
            <w:pPr>
              <w:bidi w:val="0"/>
            </w:pPr>
            <w:proofErr w:type="spellStart"/>
            <w:r w:rsidRPr="009E5123">
              <w:t>rc_finish</w:t>
            </w:r>
            <w:proofErr w:type="spellEnd"/>
          </w:p>
        </w:tc>
        <w:tc>
          <w:tcPr>
            <w:tcW w:w="2038" w:type="dxa"/>
          </w:tcPr>
          <w:p w:rsidR="000449D5" w:rsidRDefault="000449D5" w:rsidP="00272D6A">
            <w:pPr>
              <w:bidi w:val="0"/>
            </w:pPr>
            <w:r>
              <w:t>in</w:t>
            </w:r>
          </w:p>
        </w:tc>
        <w:tc>
          <w:tcPr>
            <w:tcW w:w="2106" w:type="dxa"/>
          </w:tcPr>
          <w:p w:rsidR="000449D5" w:rsidRPr="00661D7E" w:rsidRDefault="000449D5" w:rsidP="00272D6A">
            <w:pPr>
              <w:bidi w:val="0"/>
            </w:pPr>
            <w:r>
              <w:t>1</w:t>
            </w:r>
          </w:p>
        </w:tc>
        <w:tc>
          <w:tcPr>
            <w:tcW w:w="2111" w:type="dxa"/>
          </w:tcPr>
          <w:p w:rsidR="000449D5" w:rsidRPr="00661D7E" w:rsidRDefault="000449D5" w:rsidP="00272D6A">
            <w:pPr>
              <w:bidi w:val="0"/>
            </w:pPr>
            <w:r w:rsidRPr="009E5123">
              <w:t>'1' -&gt; read controller finish working, '0' -&gt; system still working</w:t>
            </w:r>
          </w:p>
        </w:tc>
      </w:tr>
      <w:tr w:rsidR="000449D5" w:rsidTr="00272D6A">
        <w:tc>
          <w:tcPr>
            <w:tcW w:w="2267" w:type="dxa"/>
          </w:tcPr>
          <w:p w:rsidR="000449D5" w:rsidRPr="00661D7E" w:rsidRDefault="000449D5" w:rsidP="00272D6A">
            <w:pPr>
              <w:bidi w:val="0"/>
            </w:pPr>
            <w:proofErr w:type="spellStart"/>
            <w:r w:rsidRPr="006E3D35">
              <w:t>enable_out</w:t>
            </w:r>
            <w:proofErr w:type="spellEnd"/>
          </w:p>
        </w:tc>
        <w:tc>
          <w:tcPr>
            <w:tcW w:w="2038" w:type="dxa"/>
          </w:tcPr>
          <w:p w:rsidR="000449D5" w:rsidRDefault="000449D5" w:rsidP="00272D6A">
            <w:pPr>
              <w:bidi w:val="0"/>
            </w:pPr>
            <w:r>
              <w:t>Out</w:t>
            </w:r>
          </w:p>
        </w:tc>
        <w:tc>
          <w:tcPr>
            <w:tcW w:w="2106" w:type="dxa"/>
          </w:tcPr>
          <w:p w:rsidR="000449D5" w:rsidRPr="00661D7E" w:rsidRDefault="000449D5" w:rsidP="00272D6A">
            <w:pPr>
              <w:bidi w:val="0"/>
            </w:pPr>
            <w:r>
              <w:t>1</w:t>
            </w:r>
          </w:p>
        </w:tc>
        <w:tc>
          <w:tcPr>
            <w:tcW w:w="2111" w:type="dxa"/>
          </w:tcPr>
          <w:p w:rsidR="000449D5" w:rsidRDefault="000449D5" w:rsidP="00272D6A">
            <w:pPr>
              <w:bidi w:val="0"/>
            </w:pPr>
            <w:r>
              <w:t>Enable send to the write controller to start saving the data and searching trigger rise</w:t>
            </w:r>
          </w:p>
        </w:tc>
      </w:tr>
    </w:tbl>
    <w:p w:rsidR="000449D5" w:rsidRDefault="00DC7A0D" w:rsidP="00DC7A0D">
      <w:pPr>
        <w:pStyle w:val="af"/>
        <w:bidi w:val="0"/>
      </w:pPr>
      <w:bookmarkStart w:id="218" w:name="_Toc378517829"/>
      <w:bookmarkStart w:id="219" w:name="_Toc378519005"/>
      <w:r>
        <w:t xml:space="preserve">Table </w:t>
      </w:r>
      <w:r>
        <w:fldChar w:fldCharType="begin"/>
      </w:r>
      <w:r>
        <w:instrText xml:space="preserve"> SEQ Table \* ARABIC </w:instrText>
      </w:r>
      <w:r>
        <w:fldChar w:fldCharType="separate"/>
      </w:r>
      <w:r w:rsidR="00D1530F">
        <w:rPr>
          <w:noProof/>
        </w:rPr>
        <w:t>21</w:t>
      </w:r>
      <w:r>
        <w:fldChar w:fldCharType="end"/>
      </w:r>
      <w:r>
        <w:rPr>
          <w:noProof/>
        </w:rPr>
        <w:t>- E</w:t>
      </w:r>
      <w:r w:rsidRPr="00772207">
        <w:rPr>
          <w:noProof/>
        </w:rPr>
        <w:t>nable signals</w:t>
      </w:r>
      <w:bookmarkEnd w:id="218"/>
      <w:bookmarkEnd w:id="219"/>
    </w:p>
    <w:p w:rsidR="00104535" w:rsidRDefault="00104535" w:rsidP="000449D5">
      <w:pPr>
        <w:bidi w:val="0"/>
      </w:pPr>
    </w:p>
    <w:p w:rsidR="00104535" w:rsidRDefault="00104535" w:rsidP="00104535">
      <w:pPr>
        <w:bidi w:val="0"/>
      </w:pPr>
    </w:p>
    <w:p w:rsidR="00DC7A0D" w:rsidRDefault="00DC7A0D" w:rsidP="000B5C7D">
      <w:pPr>
        <w:bidi w:val="0"/>
      </w:pPr>
    </w:p>
    <w:p w:rsidR="000449D5" w:rsidRDefault="000449D5" w:rsidP="00DC7A0D">
      <w:pPr>
        <w:bidi w:val="0"/>
      </w:pPr>
      <w:r>
        <w:t xml:space="preserve">Enable </w:t>
      </w:r>
      <w:r w:rsidR="000B5C7D">
        <w:t>FSM</w:t>
      </w:r>
    </w:p>
    <w:p w:rsidR="000449D5" w:rsidRDefault="000449D5" w:rsidP="000449D5">
      <w:pPr>
        <w:bidi w:val="0"/>
      </w:pPr>
    </w:p>
    <w:p w:rsidR="00482493" w:rsidRDefault="00B22FB8" w:rsidP="003866F3">
      <w:pPr>
        <w:bidi w:val="0"/>
      </w:pPr>
      <w:r>
        <w:rPr>
          <w:noProof/>
        </w:rPr>
        <w:lastRenderedPageBreak/>
        <mc:AlternateContent>
          <mc:Choice Requires="wpc">
            <w:drawing>
              <wp:inline distT="0" distB="0" distL="0" distR="0" wp14:anchorId="579887DF" wp14:editId="11A14DC2">
                <wp:extent cx="5433060" cy="4444365"/>
                <wp:effectExtent l="0" t="0" r="0" b="0"/>
                <wp:docPr id="3144" name="בד ציור 206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5" name="תמונה 2065"/>
                          <pic:cNvPicPr>
                            <a:picLocks noChangeAspect="1"/>
                          </pic:cNvPicPr>
                        </pic:nvPicPr>
                        <pic:blipFill>
                          <a:blip r:embed="rId53"/>
                          <a:stretch>
                            <a:fillRect/>
                          </a:stretch>
                        </pic:blipFill>
                        <pic:spPr>
                          <a:xfrm>
                            <a:off x="820990" y="29338"/>
                            <a:ext cx="4572638" cy="3429479"/>
                          </a:xfrm>
                          <a:prstGeom prst="rect">
                            <a:avLst/>
                          </a:prstGeom>
                        </pic:spPr>
                      </pic:pic>
                    </wpc:wpc>
                  </a:graphicData>
                </a:graphic>
              </wp:inline>
            </w:drawing>
          </mc:Choice>
          <mc:Fallback>
            <w:pict>
              <v:group id="בד ציור 2067" o:spid="_x0000_s1026" editas="canvas" style="width:427.8pt;height:349.95pt;mso-position-horizontal-relative:char;mso-position-vertical-relative:line" coordsize="54330,44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">
                <v:shape id="_x0000_s1027" type="#_x0000_t75" style="position:absolute;width:54330;height:44443;visibility:visible;mso-wrap-style:square">
                  <v:fill o:detectmouseclick="t"/>
                  <v:path o:connecttype="none"/>
                </v:shape>
                <v:shape id="תמונה 2065" o:spid="_x0000_s1028" type="#_x0000_t75" style="position:absolute;left:8209;top:293;width:45727;height:3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M9rfDAAAA3QAAAA8AAABkcnMvZG93bnJldi54bWxEj0+LwjAUxO/CfofwFrzZdEXLUo3iCoLg&#10;yT97fzTPprV5KU3Uup9+Iwgeh5n5DTNf9rYRN+p85VjBV5KCIC6crrhUcDpuRt8gfEDW2DgmBQ/y&#10;sFx8DOaYa3fnPd0OoRQRwj5HBSaENpfSF4Ys+sS1xNE7u85iiLIrpe7wHuG2keM0zaTFiuOCwZbW&#10;horL4WoVOI/THT/+zBGz4vqzndS7+rdWavjZr2YgAvXhHX61t1rBOM2m8HwTn4B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z2t8MAAADdAAAADwAAAAAAAAAAAAAAAACf&#10;AgAAZHJzL2Rvd25yZXYueG1sUEsFBgAAAAAEAAQA9wAAAI8DAAAAAA==&#10;">
                  <v:imagedata r:id="rId54" o:title=""/>
                  <v:path arrowok="t"/>
                </v:shape>
                <w10:wrap anchorx="page"/>
                <w10:anchorlock/>
              </v:group>
            </w:pict>
          </mc:Fallback>
        </mc:AlternateContent>
      </w:r>
    </w:p>
    <w:p w:rsidR="00983732" w:rsidRDefault="00DC7A0D" w:rsidP="00CB50C0">
      <w:pPr>
        <w:pStyle w:val="af"/>
        <w:bidi w:val="0"/>
        <w:jc w:val="center"/>
      </w:pPr>
      <w:bookmarkStart w:id="220" w:name="_Toc378517776"/>
      <w:bookmarkStart w:id="221" w:name="_Toc378518947"/>
      <w:r>
        <w:t xml:space="preserve">Figure </w:t>
      </w:r>
      <w:r>
        <w:fldChar w:fldCharType="begin"/>
      </w:r>
      <w:r>
        <w:instrText xml:space="preserve"> SEQ Figure \* ARABIC </w:instrText>
      </w:r>
      <w:r>
        <w:fldChar w:fldCharType="separate"/>
      </w:r>
      <w:r w:rsidR="0000669E">
        <w:rPr>
          <w:noProof/>
        </w:rPr>
        <w:t>26</w:t>
      </w:r>
      <w:r>
        <w:fldChar w:fldCharType="end"/>
      </w:r>
      <w:r>
        <w:rPr>
          <w:noProof/>
        </w:rPr>
        <w:t>- E</w:t>
      </w:r>
      <w:r w:rsidRPr="00D4080D">
        <w:rPr>
          <w:noProof/>
        </w:rPr>
        <w:t>nable FSM</w:t>
      </w:r>
      <w:bookmarkEnd w:id="220"/>
      <w:bookmarkEnd w:id="221"/>
    </w:p>
    <w:p w:rsidR="000449D5" w:rsidRPr="00CB50C0" w:rsidRDefault="000449D5" w:rsidP="00983732">
      <w:pPr>
        <w:pStyle w:val="af"/>
        <w:bidi w:val="0"/>
        <w:rPr>
          <w:b w:val="0"/>
          <w:bCs w:val="0"/>
          <w:color w:val="000000" w:themeColor="text1"/>
          <w:sz w:val="22"/>
          <w:szCs w:val="22"/>
        </w:rPr>
      </w:pPr>
      <w:r w:rsidRPr="00CB50C0">
        <w:rPr>
          <w:b w:val="0"/>
          <w:bCs w:val="0"/>
          <w:color w:val="000000" w:themeColor="text1"/>
          <w:sz w:val="22"/>
          <w:szCs w:val="22"/>
        </w:rPr>
        <w:t>Output table</w:t>
      </w:r>
    </w:p>
    <w:p w:rsidR="000449D5" w:rsidRDefault="00B22FB8" w:rsidP="000449D5">
      <w:pPr>
        <w:bidi w:val="0"/>
      </w:pPr>
      <w:r>
        <w:rPr>
          <w:noProof/>
        </w:rPr>
        <mc:AlternateContent>
          <mc:Choice Requires="wpc">
            <w:drawing>
              <wp:inline distT="0" distB="0" distL="0" distR="0" wp14:anchorId="7430B37C" wp14:editId="0B629C1A">
                <wp:extent cx="2909570" cy="2533650"/>
                <wp:effectExtent l="0" t="0" r="195580" b="152400"/>
                <wp:docPr id="3142" name="בד ציור 206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6" name="תמונה 2066"/>
                          <pic:cNvPicPr>
                            <a:picLocks noChangeAspect="1"/>
                          </pic:cNvPicPr>
                        </pic:nvPicPr>
                        <pic:blipFill>
                          <a:blip r:embed="rId55"/>
                          <a:stretch>
                            <a:fillRect/>
                          </a:stretch>
                        </pic:blipFill>
                        <pic:spPr>
                          <a:xfrm>
                            <a:off x="8595" y="2"/>
                            <a:ext cx="3089036" cy="2690035"/>
                          </a:xfrm>
                          <a:prstGeom prst="rect">
                            <a:avLst/>
                          </a:prstGeom>
                        </pic:spPr>
                      </pic:pic>
                    </wpc:wpc>
                  </a:graphicData>
                </a:graphic>
              </wp:inline>
            </w:drawing>
          </mc:Choice>
          <mc:Fallback>
            <w:pict>
              <v:group id="בד ציור 2068" o:spid="_x0000_s1026" editas="canvas" style="width:229.1pt;height:199.5pt;mso-position-horizontal-relative:char;mso-position-vertical-relative:line" coordsize="29095,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">
                <v:shape id="_x0000_s1027" type="#_x0000_t75" style="position:absolute;width:29095;height:25336;visibility:visible;mso-wrap-style:square">
                  <v:fill o:detectmouseclick="t"/>
                  <v:path o:connecttype="none"/>
                </v:shape>
                <v:shape id="תמונה 2066" o:spid="_x0000_s1028" type="#_x0000_t75" style="position:absolute;left:85;width:30891;height:26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EqJjCAAAA3QAAAA8AAABkcnMvZG93bnJldi54bWxEj0+LwjAUxO+C3yG8BW+arEKRahQRBa/+&#10;O3h7NM+m2LyUJtbqp98sLOxxmJnfMMt172rRURsqzxq+JwoEceFNxaWGy3k/noMIEdlg7Zk0vCnA&#10;ejUcLDE3/sVH6k6xFAnCIUcNNsYmlzIUlhyGiW+Ik3f3rcOYZFtK0+IrwV0tp0pl0mHFacFiQ1tL&#10;xeP0dBo+u5u/9hsVHrPzx+4udUf7913r0Ve/WYCI1Mf/8F/7YDRMVZbB75v0BO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xKiYwgAAAN0AAAAPAAAAAAAAAAAAAAAAAJ8C&#10;AABkcnMvZG93bnJldi54bWxQSwUGAAAAAAQABAD3AAAAjgMAAAAA&#10;">
                  <v:imagedata r:id="rId56" o:title=""/>
                  <v:path arrowok="t"/>
                </v:shape>
                <w10:wrap anchorx="page"/>
                <w10:anchorlock/>
              </v:group>
            </w:pict>
          </mc:Fallback>
        </mc:AlternateContent>
      </w:r>
    </w:p>
    <w:p w:rsidR="00604B7B" w:rsidRDefault="00DC7A0D" w:rsidP="00CB50C0">
      <w:pPr>
        <w:pStyle w:val="af"/>
        <w:bidi w:val="0"/>
        <w:jc w:val="center"/>
      </w:pPr>
      <w:bookmarkStart w:id="222" w:name="_Toc378517830"/>
      <w:bookmarkStart w:id="223" w:name="_Toc378519006"/>
      <w:r>
        <w:t xml:space="preserve">Table </w:t>
      </w:r>
      <w:r>
        <w:fldChar w:fldCharType="begin"/>
      </w:r>
      <w:r>
        <w:instrText xml:space="preserve"> SEQ Table \* ARABIC </w:instrText>
      </w:r>
      <w:r>
        <w:fldChar w:fldCharType="separate"/>
      </w:r>
      <w:r w:rsidR="00D1530F">
        <w:rPr>
          <w:noProof/>
        </w:rPr>
        <w:t>22</w:t>
      </w:r>
      <w:r>
        <w:fldChar w:fldCharType="end"/>
      </w:r>
      <w:r>
        <w:rPr>
          <w:noProof/>
        </w:rPr>
        <w:t>- E</w:t>
      </w:r>
      <w:r w:rsidRPr="009E21F9">
        <w:rPr>
          <w:noProof/>
        </w:rPr>
        <w:t>nable output</w:t>
      </w:r>
      <w:bookmarkEnd w:id="222"/>
      <w:bookmarkEnd w:id="223"/>
    </w:p>
    <w:p w:rsidR="000449D5" w:rsidRDefault="00911BE3" w:rsidP="007B4982">
      <w:pPr>
        <w:pStyle w:val="2"/>
        <w:bidi w:val="0"/>
      </w:pPr>
      <w:bookmarkStart w:id="224" w:name="_Toc370059095"/>
      <w:bookmarkStart w:id="225" w:name="_Toc370059248"/>
      <w:bookmarkStart w:id="226" w:name="_Toc370066533"/>
      <w:bookmarkStart w:id="227" w:name="_Toc378518885"/>
      <w:r>
        <w:t>3.</w:t>
      </w:r>
      <w:r w:rsidR="00FC2664">
        <w:t>6</w:t>
      </w:r>
      <w:r>
        <w:tab/>
      </w:r>
      <w:r w:rsidR="00F27C7A">
        <w:t>M</w:t>
      </w:r>
      <w:r w:rsidR="007B4982">
        <w:t>emory</w:t>
      </w:r>
      <w:r w:rsidR="00F27C7A">
        <w:t xml:space="preserve"> U</w:t>
      </w:r>
      <w:bookmarkEnd w:id="224"/>
      <w:bookmarkEnd w:id="225"/>
      <w:bookmarkEnd w:id="226"/>
      <w:r w:rsidR="007B4982">
        <w:t>nit</w:t>
      </w:r>
      <w:bookmarkEnd w:id="227"/>
    </w:p>
    <w:p w:rsidR="00041486" w:rsidRPr="00041486" w:rsidRDefault="00041486" w:rsidP="00041486">
      <w:pPr>
        <w:bidi w:val="0"/>
      </w:pPr>
    </w:p>
    <w:p w:rsidR="00041486" w:rsidRDefault="00041486" w:rsidP="00041486">
      <w:pPr>
        <w:bidi w:val="0"/>
        <w:rPr>
          <w:rStyle w:val="af9"/>
        </w:rPr>
      </w:pPr>
      <w:r w:rsidRPr="00F26180">
        <w:rPr>
          <w:rStyle w:val="af9"/>
        </w:rPr>
        <w:lastRenderedPageBreak/>
        <w:t>General Description</w:t>
      </w:r>
    </w:p>
    <w:p w:rsidR="00B54AED" w:rsidRDefault="00B54AED" w:rsidP="00B54AED">
      <w:pPr>
        <w:pStyle w:val="a9"/>
        <w:bidi w:val="0"/>
      </w:pPr>
      <w:r>
        <w:t xml:space="preserve">The memory unit is </w:t>
      </w:r>
      <w:r w:rsidR="00F27C7A">
        <w:t>implemented as an array of RAMs, when the depth and width of each one of them is known. We used them to implement the memory unit by the width and depth we need</w:t>
      </w:r>
      <w:r w:rsidR="001A5BE1">
        <w:t>.</w:t>
      </w:r>
    </w:p>
    <w:p w:rsidR="001A5BE1" w:rsidRPr="001A5BE1" w:rsidRDefault="001A5BE1" w:rsidP="001A5BE1">
      <w:pPr>
        <w:pStyle w:val="a9"/>
        <w:bidi w:val="0"/>
      </w:pPr>
      <w:r>
        <w:t xml:space="preserve">In this project, we took a simple RAM with fix width and length, and </w:t>
      </w:r>
      <w:r w:rsidRPr="001A5BE1">
        <w:rPr>
          <w:rFonts w:cs="Arial"/>
          <w:color w:val="000000"/>
          <w:shd w:val="clear" w:color="auto" w:fill="FFFFFF"/>
        </w:rPr>
        <w:t>replicate</w:t>
      </w:r>
      <w:r w:rsidRPr="001A5BE1">
        <w:t xml:space="preserve"> it in the form of an array, </w:t>
      </w:r>
      <w:proofErr w:type="gramStart"/>
      <w:r w:rsidRPr="001A5BE1">
        <w:t>to  create</w:t>
      </w:r>
      <w:proofErr w:type="gramEnd"/>
      <w:r w:rsidRPr="001A5BE1">
        <w:t xml:space="preserve"> a generic RAM, which holds the generics width and length that is </w:t>
      </w:r>
      <w:r w:rsidRPr="001A5BE1">
        <w:rPr>
          <w:rFonts w:cs="Arial"/>
          <w:color w:val="000000"/>
          <w:shd w:val="clear" w:color="auto" w:fill="FFFFFF"/>
        </w:rPr>
        <w:t>defined</w:t>
      </w:r>
      <w:r w:rsidRPr="001A5BE1">
        <w:rPr>
          <w:rStyle w:val="apple-converted-space"/>
          <w:rFonts w:cs="Arial"/>
          <w:color w:val="000000"/>
          <w:shd w:val="clear" w:color="auto" w:fill="FFFFFF"/>
        </w:rPr>
        <w:t xml:space="preserve"> in the system.</w:t>
      </w:r>
    </w:p>
    <w:p w:rsidR="00A44729" w:rsidRDefault="00A44729" w:rsidP="00A44729">
      <w:pPr>
        <w:pStyle w:val="a9"/>
        <w:bidi w:val="0"/>
      </w:pPr>
    </w:p>
    <w:p w:rsidR="00A44729" w:rsidRDefault="00B22FB8" w:rsidP="006131C3">
      <w:pPr>
        <w:bidi w:val="0"/>
      </w:pPr>
      <w:r>
        <w:rPr>
          <w:noProof/>
        </w:rPr>
        <mc:AlternateContent>
          <mc:Choice Requires="wps">
            <w:drawing>
              <wp:anchor distT="0" distB="0" distL="114300" distR="114300" simplePos="0" relativeHeight="251665408" behindDoc="0" locked="0" layoutInCell="1" allowOverlap="1" wp14:anchorId="610B5541" wp14:editId="0AD28737">
                <wp:simplePos x="0" y="0"/>
                <wp:positionH relativeFrom="column">
                  <wp:posOffset>588010</wp:posOffset>
                </wp:positionH>
                <wp:positionV relativeFrom="paragraph">
                  <wp:posOffset>48260</wp:posOffset>
                </wp:positionV>
                <wp:extent cx="3983990" cy="2863215"/>
                <wp:effectExtent l="0" t="0" r="16510" b="13335"/>
                <wp:wrapNone/>
                <wp:docPr id="3137"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3990" cy="286321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6" style="position:absolute;left:0;text-align:left;margin-left:46.3pt;margin-top:3.8pt;width:313.7pt;height:22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">
                <v:fill opacity="0"/>
              </v:rect>
            </w:pict>
          </mc:Fallback>
        </mc:AlternateContent>
      </w:r>
      <w:r>
        <w:rPr>
          <w:noProof/>
        </w:rPr>
        <mc:AlternateContent>
          <mc:Choice Requires="wps">
            <w:drawing>
              <wp:anchor distT="4294967295" distB="4294967295" distL="114300" distR="114300" simplePos="0" relativeHeight="251675648" behindDoc="0" locked="0" layoutInCell="1" allowOverlap="1" wp14:anchorId="499A1256" wp14:editId="36BE406A">
                <wp:simplePos x="0" y="0"/>
                <wp:positionH relativeFrom="column">
                  <wp:posOffset>43815</wp:posOffset>
                </wp:positionH>
                <wp:positionV relativeFrom="paragraph">
                  <wp:posOffset>238124</wp:posOffset>
                </wp:positionV>
                <wp:extent cx="544195" cy="0"/>
                <wp:effectExtent l="0" t="76200" r="27305" b="95250"/>
                <wp:wrapNone/>
                <wp:docPr id="3136"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73" o:spid="_x0000_s1026" type="#_x0000_t32" style="position:absolute;left:0;text-align:left;margin-left:3.45pt;margin-top:18.75pt;width:42.85pt;height:0;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PnNwIAAGA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">
                <v:stroke endarrow="block"/>
              </v:shape>
            </w:pict>
          </mc:Fallback>
        </mc:AlternateContent>
      </w:r>
      <w:proofErr w:type="spellStart"/>
      <w:proofErr w:type="gramStart"/>
      <w:r w:rsidR="006131C3" w:rsidRPr="006131C3">
        <w:t>clk</w:t>
      </w:r>
      <w:proofErr w:type="spellEnd"/>
      <w:proofErr w:type="gramEnd"/>
    </w:p>
    <w:p w:rsidR="002A214D" w:rsidRDefault="00ED203C" w:rsidP="002A214D">
      <w:pPr>
        <w:bidi w:val="0"/>
      </w:pPr>
      <w:r>
        <w:rPr>
          <w:noProof/>
        </w:rPr>
        <mc:AlternateContent>
          <mc:Choice Requires="wps">
            <w:drawing>
              <wp:anchor distT="0" distB="0" distL="114300" distR="114300" simplePos="0" relativeHeight="251668480" behindDoc="0" locked="0" layoutInCell="1" allowOverlap="1" wp14:anchorId="3BB9EDD0" wp14:editId="66E50D17">
                <wp:simplePos x="0" y="0"/>
                <wp:positionH relativeFrom="column">
                  <wp:posOffset>3154045</wp:posOffset>
                </wp:positionH>
                <wp:positionV relativeFrom="paragraph">
                  <wp:posOffset>27940</wp:posOffset>
                </wp:positionV>
                <wp:extent cx="1153795" cy="794385"/>
                <wp:effectExtent l="19050" t="19050" r="46355" b="62865"/>
                <wp:wrapNone/>
                <wp:docPr id="29"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6743FD">
                            <w:pPr>
                              <w:jc w:val="center"/>
                              <w:rPr>
                                <w:rtl/>
                              </w:rP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6" o:spid="_x0000_s1027" style="position:absolute;margin-left:248.35pt;margin-top:2.2pt;width:90.85pt;height:6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lqQ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" fillcolor="#4f81bd [3204]" strokecolor="#f2f2f2 [3041]" strokeweight="3pt">
                <v:shadow on="t" color="#243f60 [1604]" opacity=".5" offset="1pt"/>
                <v:textbox>
                  <w:txbxContent>
                    <w:p w:rsidR="00040388" w:rsidRDefault="00040388" w:rsidP="006743FD">
                      <w:pPr>
                        <w:jc w:val="center"/>
                        <w:rPr>
                          <w:rtl/>
                        </w:rPr>
                      </w:pPr>
                      <w:r>
                        <w:t>RAM</w:t>
                      </w:r>
                    </w:p>
                  </w:txbxContent>
                </v:textbox>
              </v:roundrect>
            </w:pict>
          </mc:Fallback>
        </mc:AlternateContent>
      </w:r>
      <w:r>
        <w:rPr>
          <w:noProof/>
        </w:rPr>
        <mc:AlternateContent>
          <mc:Choice Requires="wps">
            <w:drawing>
              <wp:anchor distT="0" distB="0" distL="114300" distR="114300" simplePos="0" relativeHeight="251666432" behindDoc="0" locked="0" layoutInCell="1" allowOverlap="1" wp14:anchorId="7C3424F6" wp14:editId="777AEA00">
                <wp:simplePos x="0" y="0"/>
                <wp:positionH relativeFrom="column">
                  <wp:posOffset>848995</wp:posOffset>
                </wp:positionH>
                <wp:positionV relativeFrom="paragraph">
                  <wp:posOffset>29210</wp:posOffset>
                </wp:positionV>
                <wp:extent cx="1153795" cy="794385"/>
                <wp:effectExtent l="19050" t="19050" r="46355" b="62865"/>
                <wp:wrapNone/>
                <wp:docPr id="24"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6743FD">
                            <w:pPr>
                              <w:jc w:val="cente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4" o:spid="_x0000_s1028" style="position:absolute;margin-left:66.85pt;margin-top:2.3pt;width:90.85pt;height:6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XoqQ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" fillcolor="#4f81bd [3204]" strokecolor="#f2f2f2 [3041]" strokeweight="3pt">
                <v:shadow on="t" color="#243f60 [1604]" opacity=".5" offset="1pt"/>
                <v:textbox>
                  <w:txbxContent>
                    <w:p w:rsidR="00040388" w:rsidRDefault="00040388" w:rsidP="006743FD">
                      <w:pPr>
                        <w:jc w:val="center"/>
                      </w:pPr>
                      <w:r>
                        <w:t>RAM</w:t>
                      </w:r>
                    </w:p>
                  </w:txbxContent>
                </v:textbox>
              </v:roundrect>
            </w:pict>
          </mc:Fallback>
        </mc:AlternateContent>
      </w:r>
      <w:r w:rsidR="00B22FB8">
        <w:rPr>
          <w:noProof/>
        </w:rPr>
        <mc:AlternateContent>
          <mc:Choice Requires="wps">
            <w:drawing>
              <wp:anchor distT="4294967295" distB="4294967295" distL="114300" distR="114300" simplePos="0" relativeHeight="251679744" behindDoc="0" locked="0" layoutInCell="1" allowOverlap="1" wp14:anchorId="416FECEC" wp14:editId="7DE0FB5D">
                <wp:simplePos x="0" y="0"/>
                <wp:positionH relativeFrom="column">
                  <wp:posOffset>43815</wp:posOffset>
                </wp:positionH>
                <wp:positionV relativeFrom="paragraph">
                  <wp:posOffset>266699</wp:posOffset>
                </wp:positionV>
                <wp:extent cx="544195" cy="0"/>
                <wp:effectExtent l="0" t="76200" r="27305" b="95250"/>
                <wp:wrapNone/>
                <wp:docPr id="31"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 o:spid="_x0000_s1026" type="#_x0000_t32" style="position:absolute;left:0;text-align:left;margin-left:3.45pt;margin-top:21pt;width:42.85pt;height:0;z-index:251679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Go+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">
                <v:stroke endarrow="block"/>
              </v:shape>
            </w:pict>
          </mc:Fallback>
        </mc:AlternateContent>
      </w:r>
      <w:r w:rsidR="002A214D" w:rsidRPr="006131C3">
        <w:t>Reset</w:t>
      </w:r>
    </w:p>
    <w:p w:rsidR="00A44729" w:rsidRDefault="00ED203C" w:rsidP="00A44729">
      <w:pPr>
        <w:bidi w:val="0"/>
      </w:pPr>
      <w:r>
        <w:rPr>
          <w:noProof/>
        </w:rPr>
        <mc:AlternateContent>
          <mc:Choice Requires="wps">
            <w:drawing>
              <wp:anchor distT="0" distB="0" distL="114300" distR="114300" simplePos="0" relativeHeight="251686912" behindDoc="0" locked="0" layoutInCell="1" allowOverlap="1" wp14:anchorId="3B1812A0" wp14:editId="258F5713">
                <wp:simplePos x="0" y="0"/>
                <wp:positionH relativeFrom="column">
                  <wp:posOffset>2499995</wp:posOffset>
                </wp:positionH>
                <wp:positionV relativeFrom="paragraph">
                  <wp:posOffset>22860</wp:posOffset>
                </wp:positionV>
                <wp:extent cx="184785" cy="141605"/>
                <wp:effectExtent l="19050" t="19050" r="43815" b="48895"/>
                <wp:wrapNone/>
                <wp:docPr id="28"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3" o:spid="_x0000_s1026" style="position:absolute;left:0;text-align:left;margin-left:196.85pt;margin-top:1.8pt;width:14.55pt;height:11.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zT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87936" behindDoc="0" locked="0" layoutInCell="1" allowOverlap="1" wp14:anchorId="070C2A4E" wp14:editId="78BFA0DD">
                <wp:simplePos x="0" y="0"/>
                <wp:positionH relativeFrom="column">
                  <wp:posOffset>2770505</wp:posOffset>
                </wp:positionH>
                <wp:positionV relativeFrom="paragraph">
                  <wp:posOffset>22860</wp:posOffset>
                </wp:positionV>
                <wp:extent cx="184785" cy="141605"/>
                <wp:effectExtent l="19050" t="19050" r="43815" b="48895"/>
                <wp:wrapNone/>
                <wp:docPr id="27"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4" o:spid="_x0000_s1026" style="position:absolute;left:0;text-align:left;margin-left:218.15pt;margin-top:1.8pt;width:14.55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3f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85888" behindDoc="0" locked="0" layoutInCell="1" allowOverlap="1" wp14:anchorId="6A8B36C4" wp14:editId="79C10066">
                <wp:simplePos x="0" y="0"/>
                <wp:positionH relativeFrom="column">
                  <wp:posOffset>2209800</wp:posOffset>
                </wp:positionH>
                <wp:positionV relativeFrom="paragraph">
                  <wp:posOffset>22860</wp:posOffset>
                </wp:positionV>
                <wp:extent cx="184785" cy="141605"/>
                <wp:effectExtent l="19050" t="19050" r="43815" b="48895"/>
                <wp:wrapNone/>
                <wp:docPr id="26"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2" o:spid="_x0000_s1026" style="position:absolute;left:0;text-align:left;margin-left:174pt;margin-top:1.8pt;width:14.55pt;height:1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" filled="f" fillcolor="#c0504d [3205]" strokecolor="#f2f2f2 [3041]" strokeweight="3pt">
                <v:shadow on="t" color="#622423 [1605]" opacity=".5" offset="1pt"/>
              </v:oval>
            </w:pict>
          </mc:Fallback>
        </mc:AlternateContent>
      </w:r>
      <w:r w:rsidR="00B22FB8">
        <w:rPr>
          <w:noProof/>
        </w:rPr>
        <mc:AlternateContent>
          <mc:Choice Requires="wps">
            <w:drawing>
              <wp:anchor distT="4294967295" distB="4294967295" distL="114300" distR="114300" simplePos="0" relativeHeight="251683840" behindDoc="0" locked="0" layoutInCell="1" allowOverlap="1" wp14:anchorId="7C394B47" wp14:editId="3D09D74F">
                <wp:simplePos x="0" y="0"/>
                <wp:positionH relativeFrom="column">
                  <wp:posOffset>4572000</wp:posOffset>
                </wp:positionH>
                <wp:positionV relativeFrom="paragraph">
                  <wp:posOffset>299084</wp:posOffset>
                </wp:positionV>
                <wp:extent cx="544195" cy="0"/>
                <wp:effectExtent l="0" t="76200" r="27305" b="95250"/>
                <wp:wrapNone/>
                <wp:docPr id="30"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81" o:spid="_x0000_s1026" type="#_x0000_t32" style="position:absolute;left:0;text-align:left;margin-left:5in;margin-top:23.55pt;width:42.85pt;height:0;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">
                <v:stroke endarrow="block"/>
              </v:shape>
            </w:pict>
          </mc:Fallback>
        </mc:AlternateContent>
      </w:r>
      <w:r w:rsidR="00B22FB8">
        <w:rPr>
          <w:noProof/>
        </w:rPr>
        <mc:AlternateContent>
          <mc:Choice Requires="wps">
            <w:drawing>
              <wp:anchor distT="4294967295" distB="4294967295" distL="114300" distR="114300" simplePos="0" relativeHeight="251680768" behindDoc="0" locked="0" layoutInCell="1" allowOverlap="1" wp14:anchorId="3D95B68F" wp14:editId="33896304">
                <wp:simplePos x="0" y="0"/>
                <wp:positionH relativeFrom="column">
                  <wp:posOffset>43815</wp:posOffset>
                </wp:positionH>
                <wp:positionV relativeFrom="paragraph">
                  <wp:posOffset>299084</wp:posOffset>
                </wp:positionV>
                <wp:extent cx="544195" cy="0"/>
                <wp:effectExtent l="0" t="76200" r="27305" b="95250"/>
                <wp:wrapNone/>
                <wp:docPr id="25"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8" o:spid="_x0000_s1026" type="#_x0000_t32" style="position:absolute;left:0;text-align:left;margin-left:3.45pt;margin-top:23.55pt;width:42.85pt;height:0;z-index:251680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">
                <v:stroke endarrow="block"/>
              </v:shape>
            </w:pict>
          </mc:Fallback>
        </mc:AlternateContent>
      </w:r>
      <w:proofErr w:type="spellStart"/>
      <w:r w:rsidR="002A214D" w:rsidRPr="006131C3">
        <w:t>addr_in</w:t>
      </w:r>
      <w:proofErr w:type="spellEnd"/>
      <w:r w:rsidR="00B22EB7" w:rsidRPr="00B22EB7">
        <w:t xml:space="preserve"> </w:t>
      </w:r>
      <w:r w:rsidR="00B22EB7">
        <w:t xml:space="preserve">                                                                                                                                     </w:t>
      </w:r>
      <w:proofErr w:type="spellStart"/>
      <w:r w:rsidR="00B22EB7" w:rsidRPr="00B22EB7">
        <w:t>data_out</w:t>
      </w:r>
      <w:proofErr w:type="spellEnd"/>
    </w:p>
    <w:p w:rsidR="00A44729" w:rsidRPr="006743FD" w:rsidRDefault="00B22FB8" w:rsidP="006131C3">
      <w:pPr>
        <w:bidi w:val="0"/>
      </w:pPr>
      <w:r>
        <w:rPr>
          <w:noProof/>
        </w:rPr>
        <mc:AlternateContent>
          <mc:Choice Requires="wps">
            <w:drawing>
              <wp:anchor distT="4294967295" distB="4294967295" distL="114300" distR="114300" simplePos="0" relativeHeight="251676672" behindDoc="0" locked="0" layoutInCell="1" allowOverlap="1" wp14:anchorId="38A86CD7" wp14:editId="30644C86">
                <wp:simplePos x="0" y="0"/>
                <wp:positionH relativeFrom="column">
                  <wp:posOffset>43815</wp:posOffset>
                </wp:positionH>
                <wp:positionV relativeFrom="paragraph">
                  <wp:posOffset>273049</wp:posOffset>
                </wp:positionV>
                <wp:extent cx="544195" cy="0"/>
                <wp:effectExtent l="0" t="76200" r="27305" b="95250"/>
                <wp:wrapNone/>
                <wp:docPr id="23"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 o:spid="_x0000_s1026" type="#_x0000_t32" style="position:absolute;left:0;text-align:left;margin-left:3.45pt;margin-top:21.5pt;width:42.85pt;height:0;z-index:251676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e+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">
                <v:stroke endarrow="block"/>
              </v:shape>
            </w:pict>
          </mc:Fallback>
        </mc:AlternateContent>
      </w:r>
      <w:proofErr w:type="spellStart"/>
      <w:r w:rsidR="002A214D" w:rsidRPr="006131C3">
        <w:t>addr_out</w:t>
      </w:r>
      <w:proofErr w:type="spellEnd"/>
    </w:p>
    <w:p w:rsidR="00A44729" w:rsidRDefault="00ED203C" w:rsidP="002A214D">
      <w:pPr>
        <w:bidi w:val="0"/>
      </w:pPr>
      <w:r>
        <w:rPr>
          <w:noProof/>
        </w:rPr>
        <mc:AlternateContent>
          <mc:Choice Requires="wps">
            <w:drawing>
              <wp:anchor distT="0" distB="0" distL="114300" distR="114300" simplePos="0" relativeHeight="251672576" behindDoc="0" locked="0" layoutInCell="1" allowOverlap="1" wp14:anchorId="12D8710C" wp14:editId="14758DF6">
                <wp:simplePos x="0" y="0"/>
                <wp:positionH relativeFrom="column">
                  <wp:posOffset>1284605</wp:posOffset>
                </wp:positionH>
                <wp:positionV relativeFrom="paragraph">
                  <wp:posOffset>318135</wp:posOffset>
                </wp:positionV>
                <wp:extent cx="184785" cy="141605"/>
                <wp:effectExtent l="19050" t="19050" r="43815" b="48895"/>
                <wp:wrapNone/>
                <wp:docPr id="19"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0" o:spid="_x0000_s1026" style="position:absolute;left:0;text-align:left;margin-left:101.15pt;margin-top:25.05pt;width:14.55pt;height:11.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73600" behindDoc="0" locked="0" layoutInCell="1" allowOverlap="1" wp14:anchorId="7CD3DD79" wp14:editId="66E45341">
                <wp:simplePos x="0" y="0"/>
                <wp:positionH relativeFrom="column">
                  <wp:posOffset>1294130</wp:posOffset>
                </wp:positionH>
                <wp:positionV relativeFrom="paragraph">
                  <wp:posOffset>43180</wp:posOffset>
                </wp:positionV>
                <wp:extent cx="184785" cy="141605"/>
                <wp:effectExtent l="19050" t="19050" r="43815" b="48895"/>
                <wp:wrapNone/>
                <wp:docPr id="22" name="Oval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1" o:spid="_x0000_s1026" style="position:absolute;left:0;text-align:left;margin-left:101.9pt;margin-top:3.4pt;width:14.55pt;height:11.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" filled="f" fillcolor="#c0504d [3205]" strokecolor="#f2f2f2 [3041]" strokeweight="3pt">
                <v:shadow on="t" color="#622423 [1605]" opacity=".5" offset="1pt"/>
              </v:oval>
            </w:pict>
          </mc:Fallback>
        </mc:AlternateContent>
      </w:r>
      <w:r w:rsidR="00B22FB8">
        <w:rPr>
          <w:noProof/>
        </w:rPr>
        <mc:AlternateContent>
          <mc:Choice Requires="wps">
            <w:drawing>
              <wp:anchor distT="4294967295" distB="4294967295" distL="114300" distR="114300" simplePos="0" relativeHeight="251677696" behindDoc="0" locked="0" layoutInCell="1" allowOverlap="1" wp14:anchorId="605ADED2" wp14:editId="192301F2">
                <wp:simplePos x="0" y="0"/>
                <wp:positionH relativeFrom="column">
                  <wp:posOffset>43815</wp:posOffset>
                </wp:positionH>
                <wp:positionV relativeFrom="paragraph">
                  <wp:posOffset>266699</wp:posOffset>
                </wp:positionV>
                <wp:extent cx="544195" cy="0"/>
                <wp:effectExtent l="0" t="76200" r="27305" b="95250"/>
                <wp:wrapNone/>
                <wp:docPr id="21"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 o:spid="_x0000_s1026" type="#_x0000_t32" style="position:absolute;left:0;text-align:left;margin-left:3.45pt;margin-top:21pt;width:42.8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">
                <v:stroke endarrow="block"/>
              </v:shape>
            </w:pict>
          </mc:Fallback>
        </mc:AlternateContent>
      </w:r>
      <w:proofErr w:type="spellStart"/>
      <w:r w:rsidR="002A214D" w:rsidRPr="006131C3">
        <w:t>aout_valid</w:t>
      </w:r>
      <w:proofErr w:type="spellEnd"/>
    </w:p>
    <w:p w:rsidR="00A44729" w:rsidRDefault="00ED203C" w:rsidP="002A214D">
      <w:pPr>
        <w:bidi w:val="0"/>
      </w:pPr>
      <w:r>
        <w:rPr>
          <w:noProof/>
        </w:rPr>
        <mc:AlternateContent>
          <mc:Choice Requires="wps">
            <w:drawing>
              <wp:anchor distT="0" distB="0" distL="114300" distR="114300" simplePos="0" relativeHeight="251671552" behindDoc="0" locked="0" layoutInCell="1" allowOverlap="1" wp14:anchorId="6F0E6AB7" wp14:editId="1720EB77">
                <wp:simplePos x="0" y="0"/>
                <wp:positionH relativeFrom="column">
                  <wp:posOffset>1284605</wp:posOffset>
                </wp:positionH>
                <wp:positionV relativeFrom="paragraph">
                  <wp:posOffset>223520</wp:posOffset>
                </wp:positionV>
                <wp:extent cx="184785" cy="141605"/>
                <wp:effectExtent l="19050" t="19050" r="43815" b="48895"/>
                <wp:wrapNone/>
                <wp:docPr id="18"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9" o:spid="_x0000_s1026" style="position:absolute;left:0;text-align:left;margin-left:101.15pt;margin-top:17.6pt;width:14.55pt;height:1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vW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" filled="f" fillcolor="#c0504d [3205]" strokecolor="#f2f2f2 [3041]" strokeweight="3pt">
                <v:shadow on="t" color="#622423 [1605]" opacity=".5" offset="1pt"/>
              </v:oval>
            </w:pict>
          </mc:Fallback>
        </mc:AlternateContent>
      </w:r>
      <w:r w:rsidR="00B22FB8">
        <w:rPr>
          <w:noProof/>
        </w:rPr>
        <mc:AlternateContent>
          <mc:Choice Requires="wps">
            <w:drawing>
              <wp:anchor distT="4294967295" distB="4294967295" distL="114300" distR="114300" simplePos="0" relativeHeight="251678720" behindDoc="0" locked="0" layoutInCell="1" allowOverlap="1" wp14:anchorId="64F5E6CE" wp14:editId="48A45DFA">
                <wp:simplePos x="0" y="0"/>
                <wp:positionH relativeFrom="column">
                  <wp:posOffset>43815</wp:posOffset>
                </wp:positionH>
                <wp:positionV relativeFrom="paragraph">
                  <wp:posOffset>222249</wp:posOffset>
                </wp:positionV>
                <wp:extent cx="544195" cy="0"/>
                <wp:effectExtent l="0" t="76200" r="27305" b="95250"/>
                <wp:wrapNone/>
                <wp:docPr id="20"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 o:spid="_x0000_s1026" type="#_x0000_t32" style="position:absolute;left:0;text-align:left;margin-left:3.45pt;margin-top:17.5pt;width:42.85pt;height:0;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">
                <v:stroke endarrow="block"/>
              </v:shape>
            </w:pict>
          </mc:Fallback>
        </mc:AlternateContent>
      </w:r>
      <w:proofErr w:type="spellStart"/>
      <w:r w:rsidR="002A214D" w:rsidRPr="006131C3">
        <w:t>data_in</w:t>
      </w:r>
      <w:proofErr w:type="spellEnd"/>
    </w:p>
    <w:p w:rsidR="00A44729" w:rsidRDefault="002A214D" w:rsidP="00A44729">
      <w:pPr>
        <w:bidi w:val="0"/>
      </w:pPr>
      <w:proofErr w:type="spellStart"/>
      <w:r w:rsidRPr="006131C3">
        <w:t>din_valid</w:t>
      </w:r>
      <w:proofErr w:type="spellEnd"/>
      <w:r w:rsidR="00B22FB8">
        <w:rPr>
          <w:noProof/>
        </w:rPr>
        <mc:AlternateContent>
          <mc:Choice Requires="wps">
            <w:drawing>
              <wp:anchor distT="0" distB="0" distL="114300" distR="114300" simplePos="0" relativeHeight="251664384" behindDoc="0" locked="0" layoutInCell="1" allowOverlap="1" wp14:anchorId="64B6244C" wp14:editId="3A9B67B4">
                <wp:simplePos x="0" y="0"/>
                <wp:positionH relativeFrom="column">
                  <wp:posOffset>848995</wp:posOffset>
                </wp:positionH>
                <wp:positionV relativeFrom="paragraph">
                  <wp:posOffset>113030</wp:posOffset>
                </wp:positionV>
                <wp:extent cx="1153795" cy="794385"/>
                <wp:effectExtent l="19050" t="19050" r="46355" b="62865"/>
                <wp:wrapNone/>
                <wp:docPr id="17"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6743FD">
                            <w:pPr>
                              <w:jc w:val="cente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2" o:spid="_x0000_s1029" style="position:absolute;margin-left:66.85pt;margin-top:8.9pt;width:90.85pt;height:6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B7qQ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" fillcolor="#4f81bd [3204]" strokecolor="#f2f2f2 [3041]" strokeweight="3pt">
                <v:shadow on="t" color="#243f60 [1604]" opacity=".5" offset="1pt"/>
                <v:textbox>
                  <w:txbxContent>
                    <w:p w:rsidR="00040388" w:rsidRDefault="00040388" w:rsidP="006743FD">
                      <w:pPr>
                        <w:jc w:val="center"/>
                      </w:pPr>
                      <w:r>
                        <w:t>RAM</w:t>
                      </w:r>
                    </w:p>
                  </w:txbxContent>
                </v:textbox>
              </v:roundrect>
            </w:pict>
          </mc:Fallback>
        </mc:AlternateContent>
      </w:r>
    </w:p>
    <w:p w:rsidR="00A44729" w:rsidRDefault="00B22EB7" w:rsidP="00A44729">
      <w:pPr>
        <w:pStyle w:val="a9"/>
        <w:bidi w:val="0"/>
      </w:pPr>
      <w:r>
        <w:t xml:space="preserve">                                                                                                                                   </w:t>
      </w:r>
      <w:proofErr w:type="spellStart"/>
      <w:r w:rsidRPr="00B22EB7">
        <w:t>dout_valid</w:t>
      </w:r>
      <w:proofErr w:type="spellEnd"/>
      <w:r w:rsidR="00B22FB8">
        <w:rPr>
          <w:noProof/>
        </w:rPr>
        <mc:AlternateContent>
          <mc:Choice Requires="wps">
            <w:drawing>
              <wp:anchor distT="4294967295" distB="4294967295" distL="114300" distR="114300" simplePos="0" relativeHeight="251681792" behindDoc="0" locked="0" layoutInCell="1" allowOverlap="1" wp14:anchorId="76E63409" wp14:editId="786740B1">
                <wp:simplePos x="0" y="0"/>
                <wp:positionH relativeFrom="column">
                  <wp:posOffset>43815</wp:posOffset>
                </wp:positionH>
                <wp:positionV relativeFrom="paragraph">
                  <wp:posOffset>55244</wp:posOffset>
                </wp:positionV>
                <wp:extent cx="544195" cy="0"/>
                <wp:effectExtent l="0" t="76200" r="27305" b="95250"/>
                <wp:wrapNone/>
                <wp:docPr id="16"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9" o:spid="_x0000_s1026" type="#_x0000_t32" style="position:absolute;left:0;text-align:left;margin-left:3.45pt;margin-top:4.35pt;width:42.85pt;height:0;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">
                <v:stroke endarrow="block"/>
              </v:shape>
            </w:pict>
          </mc:Fallback>
        </mc:AlternateContent>
      </w:r>
    </w:p>
    <w:p w:rsidR="006743FD" w:rsidRDefault="00B22FB8" w:rsidP="006743FD">
      <w:pPr>
        <w:pStyle w:val="a9"/>
        <w:bidi w:val="0"/>
      </w:pPr>
      <w:r>
        <w:rPr>
          <w:noProof/>
        </w:rPr>
        <mc:AlternateContent>
          <mc:Choice Requires="wps">
            <w:drawing>
              <wp:anchor distT="4294967295" distB="4294967295" distL="114300" distR="114300" simplePos="0" relativeHeight="251682816" behindDoc="0" locked="0" layoutInCell="1" allowOverlap="1" wp14:anchorId="2C29B738" wp14:editId="5766AEFE">
                <wp:simplePos x="0" y="0"/>
                <wp:positionH relativeFrom="column">
                  <wp:posOffset>4572000</wp:posOffset>
                </wp:positionH>
                <wp:positionV relativeFrom="paragraph">
                  <wp:posOffset>87629</wp:posOffset>
                </wp:positionV>
                <wp:extent cx="544195" cy="0"/>
                <wp:effectExtent l="0" t="76200" r="27305" b="95250"/>
                <wp:wrapNone/>
                <wp:docPr id="15"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 o:spid="_x0000_s1026" type="#_x0000_t32" style="position:absolute;left:0;text-align:left;margin-left:5in;margin-top:6.9pt;width:42.85pt;height:0;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">
                <v:stroke endarrow="block"/>
              </v:shape>
            </w:pict>
          </mc:Fallback>
        </mc:AlternateContent>
      </w:r>
    </w:p>
    <w:p w:rsidR="006743FD" w:rsidRDefault="006743FD" w:rsidP="006743FD">
      <w:pPr>
        <w:pStyle w:val="a9"/>
        <w:bidi w:val="0"/>
      </w:pPr>
    </w:p>
    <w:p w:rsidR="006743FD" w:rsidRDefault="006743FD" w:rsidP="006743FD">
      <w:pPr>
        <w:pStyle w:val="a9"/>
        <w:bidi w:val="0"/>
      </w:pPr>
    </w:p>
    <w:p w:rsidR="00272D6A" w:rsidRDefault="00DC7A0D" w:rsidP="00CB50C0">
      <w:pPr>
        <w:pStyle w:val="af"/>
        <w:bidi w:val="0"/>
        <w:jc w:val="center"/>
      </w:pPr>
      <w:bookmarkStart w:id="228" w:name="_Toc378517777"/>
      <w:bookmarkStart w:id="229" w:name="_Toc378518948"/>
      <w:r>
        <w:t xml:space="preserve">Figure </w:t>
      </w:r>
      <w:r>
        <w:fldChar w:fldCharType="begin"/>
      </w:r>
      <w:r>
        <w:instrText xml:space="preserve"> SEQ Figure \* ARABIC </w:instrText>
      </w:r>
      <w:r>
        <w:fldChar w:fldCharType="separate"/>
      </w:r>
      <w:r w:rsidR="0000669E">
        <w:rPr>
          <w:noProof/>
        </w:rPr>
        <w:t>27</w:t>
      </w:r>
      <w:r>
        <w:fldChar w:fldCharType="end"/>
      </w:r>
      <w:r>
        <w:t xml:space="preserve">- </w:t>
      </w:r>
      <w:r w:rsidRPr="008B1D52">
        <w:t>memory unit</w:t>
      </w:r>
      <w:bookmarkEnd w:id="228"/>
      <w:bookmarkEnd w:id="229"/>
    </w:p>
    <w:p w:rsidR="00272D6A" w:rsidRDefault="00272D6A" w:rsidP="00272D6A">
      <w:pPr>
        <w:bidi w:val="0"/>
      </w:pPr>
      <w:r>
        <w:t>Generic table</w:t>
      </w:r>
    </w:p>
    <w:tbl>
      <w:tblPr>
        <w:tblStyle w:val="aa"/>
        <w:tblW w:w="0" w:type="auto"/>
        <w:tblLook w:val="04A0" w:firstRow="1" w:lastRow="0" w:firstColumn="1" w:lastColumn="0" w:noHBand="0" w:noVBand="1"/>
      </w:tblPr>
      <w:tblGrid>
        <w:gridCol w:w="2840"/>
        <w:gridCol w:w="2841"/>
        <w:gridCol w:w="2841"/>
      </w:tblGrid>
      <w:tr w:rsidR="00272D6A" w:rsidTr="00272D6A">
        <w:tc>
          <w:tcPr>
            <w:tcW w:w="2840" w:type="dxa"/>
          </w:tcPr>
          <w:p w:rsidR="00272D6A" w:rsidRDefault="00272D6A" w:rsidP="00272D6A">
            <w:pPr>
              <w:bidi w:val="0"/>
            </w:pPr>
            <w:r>
              <w:t>Name</w:t>
            </w:r>
          </w:p>
        </w:tc>
        <w:tc>
          <w:tcPr>
            <w:tcW w:w="2841" w:type="dxa"/>
          </w:tcPr>
          <w:p w:rsidR="00272D6A" w:rsidRDefault="00272D6A" w:rsidP="00272D6A">
            <w:pPr>
              <w:bidi w:val="0"/>
            </w:pPr>
            <w:r>
              <w:t xml:space="preserve">Width </w:t>
            </w:r>
          </w:p>
        </w:tc>
        <w:tc>
          <w:tcPr>
            <w:tcW w:w="2841" w:type="dxa"/>
          </w:tcPr>
          <w:p w:rsidR="00272D6A" w:rsidRDefault="00272D6A" w:rsidP="00272D6A">
            <w:pPr>
              <w:bidi w:val="0"/>
            </w:pPr>
            <w:r>
              <w:t>Description</w:t>
            </w:r>
          </w:p>
        </w:tc>
      </w:tr>
      <w:tr w:rsidR="00272D6A" w:rsidTr="00272D6A">
        <w:tc>
          <w:tcPr>
            <w:tcW w:w="2840" w:type="dxa"/>
          </w:tcPr>
          <w:p w:rsidR="00272D6A" w:rsidRDefault="00272D6A" w:rsidP="00272D6A">
            <w:pPr>
              <w:bidi w:val="0"/>
            </w:pPr>
            <w:proofErr w:type="spellStart"/>
            <w:r w:rsidRPr="00BE7FEE">
              <w:t>reset_polarity_g</w:t>
            </w:r>
            <w:proofErr w:type="spellEnd"/>
          </w:p>
        </w:tc>
        <w:tc>
          <w:tcPr>
            <w:tcW w:w="2841" w:type="dxa"/>
          </w:tcPr>
          <w:p w:rsidR="00272D6A" w:rsidRDefault="00272D6A" w:rsidP="00272D6A">
            <w:pPr>
              <w:bidi w:val="0"/>
            </w:pPr>
            <w:r>
              <w:t>1</w:t>
            </w:r>
          </w:p>
        </w:tc>
        <w:tc>
          <w:tcPr>
            <w:tcW w:w="2841" w:type="dxa"/>
          </w:tcPr>
          <w:p w:rsidR="00272D6A" w:rsidRDefault="00272D6A" w:rsidP="00272D6A">
            <w:pPr>
              <w:bidi w:val="0"/>
            </w:pPr>
            <w:r w:rsidRPr="00BE7FEE">
              <w:t>'1' reset active high, '0' active low</w:t>
            </w:r>
          </w:p>
        </w:tc>
      </w:tr>
      <w:tr w:rsidR="00272D6A" w:rsidTr="00272D6A">
        <w:tc>
          <w:tcPr>
            <w:tcW w:w="2840" w:type="dxa"/>
          </w:tcPr>
          <w:p w:rsidR="00272D6A" w:rsidRPr="00BE7FEE" w:rsidRDefault="00272D6A" w:rsidP="00272D6A">
            <w:pPr>
              <w:bidi w:val="0"/>
            </w:pPr>
            <w:proofErr w:type="spellStart"/>
            <w:r w:rsidRPr="00272D6A">
              <w:t>width_in_g</w:t>
            </w:r>
            <w:proofErr w:type="spellEnd"/>
          </w:p>
        </w:tc>
        <w:tc>
          <w:tcPr>
            <w:tcW w:w="2841" w:type="dxa"/>
          </w:tcPr>
          <w:p w:rsidR="00272D6A" w:rsidRDefault="00272D6A" w:rsidP="00272D6A">
            <w:pPr>
              <w:bidi w:val="0"/>
            </w:pPr>
            <w:r>
              <w:t>8</w:t>
            </w:r>
          </w:p>
        </w:tc>
        <w:tc>
          <w:tcPr>
            <w:tcW w:w="2841" w:type="dxa"/>
          </w:tcPr>
          <w:p w:rsidR="00272D6A" w:rsidRDefault="00272D6A" w:rsidP="00272D6A">
            <w:pPr>
              <w:bidi w:val="0"/>
            </w:pPr>
            <w:r w:rsidRPr="00272D6A">
              <w:t>Width of data</w:t>
            </w:r>
          </w:p>
        </w:tc>
      </w:tr>
      <w:tr w:rsidR="00272D6A" w:rsidTr="00272D6A">
        <w:tc>
          <w:tcPr>
            <w:tcW w:w="2840" w:type="dxa"/>
          </w:tcPr>
          <w:p w:rsidR="00272D6A" w:rsidRPr="00272D6A" w:rsidRDefault="00272D6A" w:rsidP="00272D6A">
            <w:pPr>
              <w:bidi w:val="0"/>
            </w:pPr>
            <w:proofErr w:type="spellStart"/>
            <w:r w:rsidRPr="00272D6A">
              <w:t>addr_bits_g</w:t>
            </w:r>
            <w:proofErr w:type="spellEnd"/>
          </w:p>
        </w:tc>
        <w:tc>
          <w:tcPr>
            <w:tcW w:w="2841" w:type="dxa"/>
          </w:tcPr>
          <w:p w:rsidR="00272D6A" w:rsidRDefault="00272D6A" w:rsidP="00272D6A">
            <w:pPr>
              <w:bidi w:val="0"/>
            </w:pPr>
            <w:r>
              <w:t>4</w:t>
            </w:r>
          </w:p>
        </w:tc>
        <w:tc>
          <w:tcPr>
            <w:tcW w:w="2841" w:type="dxa"/>
          </w:tcPr>
          <w:p w:rsidR="00272D6A" w:rsidRPr="00272D6A" w:rsidRDefault="00272D6A" w:rsidP="00272D6A">
            <w:pPr>
              <w:bidi w:val="0"/>
            </w:pPr>
            <w:r w:rsidRPr="00272D6A">
              <w:t>Depth of data</w:t>
            </w:r>
            <w:r w:rsidRPr="00272D6A">
              <w:tab/>
              <w:t>(2^4 = 16 addresses)</w:t>
            </w:r>
          </w:p>
        </w:tc>
      </w:tr>
      <w:tr w:rsidR="00272D6A" w:rsidTr="00272D6A">
        <w:tc>
          <w:tcPr>
            <w:tcW w:w="2840" w:type="dxa"/>
          </w:tcPr>
          <w:p w:rsidR="00272D6A" w:rsidRPr="00272D6A" w:rsidRDefault="00272D6A" w:rsidP="00272D6A">
            <w:pPr>
              <w:bidi w:val="0"/>
            </w:pPr>
            <w:r w:rsidRPr="00272D6A">
              <w:t>power2_out_g</w:t>
            </w:r>
          </w:p>
        </w:tc>
        <w:tc>
          <w:tcPr>
            <w:tcW w:w="2841" w:type="dxa"/>
          </w:tcPr>
          <w:p w:rsidR="00272D6A" w:rsidRDefault="00272D6A" w:rsidP="00272D6A">
            <w:pPr>
              <w:bidi w:val="0"/>
            </w:pPr>
            <w:r>
              <w:t>0</w:t>
            </w:r>
          </w:p>
        </w:tc>
        <w:tc>
          <w:tcPr>
            <w:tcW w:w="2841" w:type="dxa"/>
          </w:tcPr>
          <w:p w:rsidR="00272D6A" w:rsidRPr="00272D6A" w:rsidRDefault="00272D6A" w:rsidP="00272D6A">
            <w:pPr>
              <w:bidi w:val="0"/>
            </w:pPr>
            <w:r w:rsidRPr="00272D6A">
              <w:t>Output width is multiplied by this power factor (2^1). In case of 2: output will be (2^2*8=) 32 bits wide</w:t>
            </w:r>
          </w:p>
        </w:tc>
      </w:tr>
      <w:tr w:rsidR="00272D6A" w:rsidTr="00272D6A">
        <w:tc>
          <w:tcPr>
            <w:tcW w:w="2840" w:type="dxa"/>
          </w:tcPr>
          <w:p w:rsidR="00272D6A" w:rsidRPr="00272D6A" w:rsidRDefault="00272D6A" w:rsidP="00272D6A">
            <w:pPr>
              <w:bidi w:val="0"/>
            </w:pPr>
            <w:proofErr w:type="spellStart"/>
            <w:r w:rsidRPr="00272D6A">
              <w:t>power_sign_g</w:t>
            </w:r>
            <w:proofErr w:type="spellEnd"/>
          </w:p>
        </w:tc>
        <w:tc>
          <w:tcPr>
            <w:tcW w:w="2841" w:type="dxa"/>
          </w:tcPr>
          <w:p w:rsidR="00272D6A" w:rsidRDefault="00272D6A" w:rsidP="00272D6A">
            <w:pPr>
              <w:bidi w:val="0"/>
            </w:pPr>
            <w:r>
              <w:t>1</w:t>
            </w:r>
          </w:p>
        </w:tc>
        <w:tc>
          <w:tcPr>
            <w:tcW w:w="2841" w:type="dxa"/>
          </w:tcPr>
          <w:p w:rsidR="00272D6A" w:rsidRPr="00272D6A" w:rsidRDefault="00272D6A" w:rsidP="00272D6A">
            <w:pPr>
              <w:bidi w:val="0"/>
            </w:pPr>
            <w:r w:rsidRPr="00272D6A">
              <w:t>'-1' =&gt; output width &gt; input width ; '1' =&gt; input width &gt; output width</w:t>
            </w:r>
          </w:p>
        </w:tc>
      </w:tr>
    </w:tbl>
    <w:p w:rsidR="0081328B" w:rsidRDefault="00DC7A0D" w:rsidP="00CB50C0">
      <w:pPr>
        <w:pStyle w:val="af"/>
        <w:bidi w:val="0"/>
        <w:jc w:val="center"/>
      </w:pPr>
      <w:bookmarkStart w:id="230" w:name="_Toc378517831"/>
      <w:bookmarkStart w:id="231" w:name="_Toc378519007"/>
      <w:r>
        <w:t xml:space="preserve">Table </w:t>
      </w:r>
      <w:r>
        <w:fldChar w:fldCharType="begin"/>
      </w:r>
      <w:r>
        <w:instrText xml:space="preserve"> SEQ Table \* ARABIC </w:instrText>
      </w:r>
      <w:r>
        <w:fldChar w:fldCharType="separate"/>
      </w:r>
      <w:r w:rsidR="00D1530F">
        <w:rPr>
          <w:noProof/>
        </w:rPr>
        <w:t>23</w:t>
      </w:r>
      <w:r>
        <w:fldChar w:fldCharType="end"/>
      </w:r>
      <w:r>
        <w:rPr>
          <w:noProof/>
        </w:rPr>
        <w:t xml:space="preserve">- </w:t>
      </w:r>
      <w:r w:rsidRPr="00C0019A">
        <w:rPr>
          <w:noProof/>
        </w:rPr>
        <w:t>memory unit generics</w:t>
      </w:r>
      <w:bookmarkEnd w:id="230"/>
      <w:bookmarkEnd w:id="231"/>
    </w:p>
    <w:p w:rsidR="0081328B" w:rsidRDefault="0081328B" w:rsidP="0081328B">
      <w:pPr>
        <w:bidi w:val="0"/>
      </w:pPr>
    </w:p>
    <w:p w:rsidR="00272D6A" w:rsidRDefault="00272D6A" w:rsidP="0081328B">
      <w:pPr>
        <w:bidi w:val="0"/>
      </w:pPr>
      <w:r>
        <w:t>Signals table</w:t>
      </w:r>
    </w:p>
    <w:tbl>
      <w:tblPr>
        <w:tblStyle w:val="aa"/>
        <w:tblW w:w="0" w:type="auto"/>
        <w:tblLook w:val="04A0" w:firstRow="1" w:lastRow="0" w:firstColumn="1" w:lastColumn="0" w:noHBand="0" w:noVBand="1"/>
      </w:tblPr>
      <w:tblGrid>
        <w:gridCol w:w="2267"/>
        <w:gridCol w:w="2038"/>
        <w:gridCol w:w="2106"/>
        <w:gridCol w:w="2111"/>
      </w:tblGrid>
      <w:tr w:rsidR="00272D6A" w:rsidTr="00272D6A">
        <w:tc>
          <w:tcPr>
            <w:tcW w:w="2267" w:type="dxa"/>
          </w:tcPr>
          <w:p w:rsidR="00272D6A" w:rsidRDefault="00272D6A" w:rsidP="00272D6A">
            <w:pPr>
              <w:bidi w:val="0"/>
            </w:pPr>
            <w:r>
              <w:lastRenderedPageBreak/>
              <w:t>Name</w:t>
            </w:r>
          </w:p>
        </w:tc>
        <w:tc>
          <w:tcPr>
            <w:tcW w:w="2038" w:type="dxa"/>
          </w:tcPr>
          <w:p w:rsidR="00272D6A" w:rsidRDefault="00272D6A" w:rsidP="00272D6A">
            <w:pPr>
              <w:bidi w:val="0"/>
            </w:pPr>
            <w:r>
              <w:t>Direction</w:t>
            </w:r>
          </w:p>
        </w:tc>
        <w:tc>
          <w:tcPr>
            <w:tcW w:w="2106" w:type="dxa"/>
          </w:tcPr>
          <w:p w:rsidR="00272D6A" w:rsidRDefault="00272D6A" w:rsidP="00272D6A">
            <w:pPr>
              <w:bidi w:val="0"/>
            </w:pPr>
            <w:r>
              <w:t>Width</w:t>
            </w:r>
          </w:p>
        </w:tc>
        <w:tc>
          <w:tcPr>
            <w:tcW w:w="2111" w:type="dxa"/>
          </w:tcPr>
          <w:p w:rsidR="00272D6A" w:rsidRDefault="00272D6A" w:rsidP="00272D6A">
            <w:pPr>
              <w:bidi w:val="0"/>
            </w:pPr>
            <w:r>
              <w:t>Description</w:t>
            </w:r>
          </w:p>
        </w:tc>
      </w:tr>
      <w:tr w:rsidR="00272D6A" w:rsidTr="00272D6A">
        <w:tc>
          <w:tcPr>
            <w:tcW w:w="2267" w:type="dxa"/>
          </w:tcPr>
          <w:p w:rsidR="00272D6A" w:rsidRDefault="00272D6A" w:rsidP="00272D6A">
            <w:pPr>
              <w:bidi w:val="0"/>
            </w:pPr>
            <w:proofErr w:type="spellStart"/>
            <w:r w:rsidRPr="00BE7FEE">
              <w:t>clk</w:t>
            </w:r>
            <w:proofErr w:type="spellEnd"/>
          </w:p>
        </w:tc>
        <w:tc>
          <w:tcPr>
            <w:tcW w:w="2038" w:type="dxa"/>
          </w:tcPr>
          <w:p w:rsidR="00272D6A" w:rsidRDefault="00272D6A" w:rsidP="00272D6A">
            <w:pPr>
              <w:bidi w:val="0"/>
            </w:pPr>
            <w:r>
              <w:t>In</w:t>
            </w:r>
          </w:p>
        </w:tc>
        <w:tc>
          <w:tcPr>
            <w:tcW w:w="2106" w:type="dxa"/>
          </w:tcPr>
          <w:p w:rsidR="00272D6A" w:rsidRDefault="00272D6A" w:rsidP="00272D6A">
            <w:pPr>
              <w:bidi w:val="0"/>
            </w:pPr>
            <w:r>
              <w:t>1</w:t>
            </w:r>
          </w:p>
        </w:tc>
        <w:tc>
          <w:tcPr>
            <w:tcW w:w="2111" w:type="dxa"/>
          </w:tcPr>
          <w:p w:rsidR="00272D6A" w:rsidRDefault="00272D6A" w:rsidP="00272D6A">
            <w:pPr>
              <w:bidi w:val="0"/>
            </w:pPr>
            <w:r>
              <w:t>System clock</w:t>
            </w:r>
          </w:p>
        </w:tc>
      </w:tr>
      <w:tr w:rsidR="00272D6A" w:rsidTr="00272D6A">
        <w:tc>
          <w:tcPr>
            <w:tcW w:w="2267" w:type="dxa"/>
          </w:tcPr>
          <w:p w:rsidR="00272D6A" w:rsidRPr="00BE7FEE" w:rsidRDefault="00272D6A" w:rsidP="00272D6A">
            <w:pPr>
              <w:bidi w:val="0"/>
            </w:pPr>
            <w:r w:rsidRPr="00661D7E">
              <w:t>Reset</w:t>
            </w:r>
          </w:p>
        </w:tc>
        <w:tc>
          <w:tcPr>
            <w:tcW w:w="2038" w:type="dxa"/>
          </w:tcPr>
          <w:p w:rsidR="00272D6A" w:rsidRDefault="00272D6A" w:rsidP="00272D6A">
            <w:pPr>
              <w:bidi w:val="0"/>
            </w:pPr>
            <w:r>
              <w:t>In</w:t>
            </w:r>
          </w:p>
        </w:tc>
        <w:tc>
          <w:tcPr>
            <w:tcW w:w="2106" w:type="dxa"/>
          </w:tcPr>
          <w:p w:rsidR="00272D6A" w:rsidRDefault="00272D6A" w:rsidP="00272D6A">
            <w:pPr>
              <w:bidi w:val="0"/>
            </w:pPr>
            <w:r>
              <w:t>1</w:t>
            </w:r>
          </w:p>
        </w:tc>
        <w:tc>
          <w:tcPr>
            <w:tcW w:w="2111" w:type="dxa"/>
          </w:tcPr>
          <w:p w:rsidR="00272D6A" w:rsidRDefault="00272D6A" w:rsidP="00272D6A">
            <w:pPr>
              <w:bidi w:val="0"/>
            </w:pPr>
            <w:r>
              <w:t>System reset</w:t>
            </w:r>
          </w:p>
        </w:tc>
      </w:tr>
      <w:tr w:rsidR="00272D6A" w:rsidTr="00272D6A">
        <w:tc>
          <w:tcPr>
            <w:tcW w:w="2267" w:type="dxa"/>
          </w:tcPr>
          <w:p w:rsidR="00272D6A" w:rsidRPr="00661D7E" w:rsidRDefault="00272D6A" w:rsidP="00272D6A">
            <w:pPr>
              <w:bidi w:val="0"/>
            </w:pPr>
            <w:proofErr w:type="spellStart"/>
            <w:r w:rsidRPr="00272D6A">
              <w:t>addr_in</w:t>
            </w:r>
            <w:proofErr w:type="spellEnd"/>
          </w:p>
        </w:tc>
        <w:tc>
          <w:tcPr>
            <w:tcW w:w="2038" w:type="dxa"/>
          </w:tcPr>
          <w:p w:rsidR="00272D6A" w:rsidRDefault="00272D6A" w:rsidP="00272D6A">
            <w:pPr>
              <w:bidi w:val="0"/>
            </w:pPr>
            <w:r>
              <w:t>In</w:t>
            </w:r>
          </w:p>
        </w:tc>
        <w:tc>
          <w:tcPr>
            <w:tcW w:w="2106" w:type="dxa"/>
          </w:tcPr>
          <w:p w:rsidR="00272D6A" w:rsidRDefault="00272D6A" w:rsidP="00272D6A">
            <w:pPr>
              <w:bidi w:val="0"/>
            </w:pPr>
            <w:proofErr w:type="spellStart"/>
            <w:r w:rsidRPr="00272D6A">
              <w:t>addr_bits_g</w:t>
            </w:r>
            <w:proofErr w:type="spellEnd"/>
          </w:p>
        </w:tc>
        <w:tc>
          <w:tcPr>
            <w:tcW w:w="2111" w:type="dxa"/>
          </w:tcPr>
          <w:p w:rsidR="00272D6A" w:rsidRDefault="00272D6A" w:rsidP="00272D6A">
            <w:pPr>
              <w:bidi w:val="0"/>
            </w:pPr>
            <w:r w:rsidRPr="00272D6A">
              <w:t>Input address</w:t>
            </w:r>
          </w:p>
        </w:tc>
      </w:tr>
      <w:tr w:rsidR="00272D6A" w:rsidTr="00272D6A">
        <w:tc>
          <w:tcPr>
            <w:tcW w:w="2267" w:type="dxa"/>
          </w:tcPr>
          <w:p w:rsidR="00272D6A" w:rsidRPr="00661D7E" w:rsidRDefault="00272D6A" w:rsidP="00272D6A">
            <w:pPr>
              <w:bidi w:val="0"/>
            </w:pPr>
            <w:proofErr w:type="spellStart"/>
            <w:r w:rsidRPr="00272D6A">
              <w:t>addr_out</w:t>
            </w:r>
            <w:proofErr w:type="spellEnd"/>
          </w:p>
        </w:tc>
        <w:tc>
          <w:tcPr>
            <w:tcW w:w="2038" w:type="dxa"/>
          </w:tcPr>
          <w:p w:rsidR="00272D6A" w:rsidRDefault="0020291D" w:rsidP="00272D6A">
            <w:pPr>
              <w:bidi w:val="0"/>
            </w:pPr>
            <w:r>
              <w:t>In</w:t>
            </w:r>
          </w:p>
        </w:tc>
        <w:tc>
          <w:tcPr>
            <w:tcW w:w="2106" w:type="dxa"/>
          </w:tcPr>
          <w:p w:rsidR="00272D6A" w:rsidRPr="00661D7E" w:rsidRDefault="00272D6A" w:rsidP="0020291D">
            <w:pPr>
              <w:bidi w:val="0"/>
            </w:pPr>
            <w:proofErr w:type="spellStart"/>
            <w:r w:rsidRPr="00272D6A">
              <w:t>addr_bits_g</w:t>
            </w:r>
            <w:proofErr w:type="spellEnd"/>
          </w:p>
        </w:tc>
        <w:tc>
          <w:tcPr>
            <w:tcW w:w="2111" w:type="dxa"/>
          </w:tcPr>
          <w:p w:rsidR="00272D6A" w:rsidRPr="00661D7E" w:rsidRDefault="00272D6A" w:rsidP="00272D6A">
            <w:pPr>
              <w:bidi w:val="0"/>
            </w:pPr>
            <w:r w:rsidRPr="00272D6A">
              <w:t>Output address</w:t>
            </w:r>
          </w:p>
        </w:tc>
      </w:tr>
      <w:tr w:rsidR="00272D6A" w:rsidTr="00272D6A">
        <w:tc>
          <w:tcPr>
            <w:tcW w:w="2267" w:type="dxa"/>
          </w:tcPr>
          <w:p w:rsidR="00272D6A" w:rsidRPr="00661D7E" w:rsidRDefault="00272D6A" w:rsidP="00272D6A">
            <w:pPr>
              <w:bidi w:val="0"/>
            </w:pPr>
            <w:proofErr w:type="spellStart"/>
            <w:r w:rsidRPr="00272D6A">
              <w:t>aout_valid</w:t>
            </w:r>
            <w:proofErr w:type="spellEnd"/>
          </w:p>
        </w:tc>
        <w:tc>
          <w:tcPr>
            <w:tcW w:w="2038" w:type="dxa"/>
          </w:tcPr>
          <w:p w:rsidR="00272D6A" w:rsidRDefault="0020291D" w:rsidP="00272D6A">
            <w:pPr>
              <w:bidi w:val="0"/>
            </w:pPr>
            <w:r>
              <w:t>In</w:t>
            </w:r>
          </w:p>
        </w:tc>
        <w:tc>
          <w:tcPr>
            <w:tcW w:w="2106" w:type="dxa"/>
          </w:tcPr>
          <w:p w:rsidR="00272D6A" w:rsidRPr="00661D7E" w:rsidRDefault="00272D6A" w:rsidP="00272D6A">
            <w:pPr>
              <w:bidi w:val="0"/>
            </w:pPr>
            <w:r>
              <w:t>1</w:t>
            </w:r>
          </w:p>
        </w:tc>
        <w:tc>
          <w:tcPr>
            <w:tcW w:w="2111" w:type="dxa"/>
          </w:tcPr>
          <w:p w:rsidR="00272D6A" w:rsidRPr="00661D7E" w:rsidRDefault="00272D6A" w:rsidP="00272D6A">
            <w:pPr>
              <w:bidi w:val="0"/>
            </w:pPr>
            <w:r w:rsidRPr="00272D6A">
              <w:t>Output address is valid</w:t>
            </w:r>
          </w:p>
        </w:tc>
      </w:tr>
      <w:tr w:rsidR="00272D6A" w:rsidTr="00272D6A">
        <w:tc>
          <w:tcPr>
            <w:tcW w:w="2267" w:type="dxa"/>
          </w:tcPr>
          <w:p w:rsidR="00272D6A" w:rsidRPr="00661D7E" w:rsidRDefault="00272D6A" w:rsidP="00272D6A">
            <w:pPr>
              <w:bidi w:val="0"/>
            </w:pPr>
            <w:proofErr w:type="spellStart"/>
            <w:r w:rsidRPr="00272D6A">
              <w:t>data_in</w:t>
            </w:r>
            <w:proofErr w:type="spellEnd"/>
          </w:p>
        </w:tc>
        <w:tc>
          <w:tcPr>
            <w:tcW w:w="2038" w:type="dxa"/>
          </w:tcPr>
          <w:p w:rsidR="00272D6A" w:rsidRDefault="0020291D" w:rsidP="00272D6A">
            <w:pPr>
              <w:bidi w:val="0"/>
            </w:pPr>
            <w:r>
              <w:t>In</w:t>
            </w:r>
          </w:p>
        </w:tc>
        <w:tc>
          <w:tcPr>
            <w:tcW w:w="2106" w:type="dxa"/>
          </w:tcPr>
          <w:p w:rsidR="00272D6A" w:rsidRPr="00661D7E" w:rsidRDefault="0020291D" w:rsidP="00272D6A">
            <w:pPr>
              <w:bidi w:val="0"/>
            </w:pPr>
            <w:proofErr w:type="spellStart"/>
            <w:r w:rsidRPr="0020291D">
              <w:t>width_in_g</w:t>
            </w:r>
            <w:proofErr w:type="spellEnd"/>
          </w:p>
        </w:tc>
        <w:tc>
          <w:tcPr>
            <w:tcW w:w="2111" w:type="dxa"/>
          </w:tcPr>
          <w:p w:rsidR="00272D6A" w:rsidRDefault="0020291D" w:rsidP="00272D6A">
            <w:pPr>
              <w:bidi w:val="0"/>
            </w:pPr>
            <w:r w:rsidRPr="0020291D">
              <w:t>Input data</w:t>
            </w:r>
          </w:p>
        </w:tc>
      </w:tr>
      <w:tr w:rsidR="0020291D" w:rsidTr="00272D6A">
        <w:tc>
          <w:tcPr>
            <w:tcW w:w="2267" w:type="dxa"/>
          </w:tcPr>
          <w:p w:rsidR="0020291D" w:rsidRPr="00272D6A" w:rsidRDefault="0020291D" w:rsidP="00272D6A">
            <w:pPr>
              <w:bidi w:val="0"/>
            </w:pPr>
            <w:proofErr w:type="spellStart"/>
            <w:r w:rsidRPr="0020291D">
              <w:t>din_valid</w:t>
            </w:r>
            <w:proofErr w:type="spellEnd"/>
          </w:p>
        </w:tc>
        <w:tc>
          <w:tcPr>
            <w:tcW w:w="2038" w:type="dxa"/>
          </w:tcPr>
          <w:p w:rsidR="0020291D" w:rsidRDefault="0020291D" w:rsidP="00272D6A">
            <w:pPr>
              <w:bidi w:val="0"/>
            </w:pPr>
            <w:r>
              <w:t>In</w:t>
            </w:r>
          </w:p>
        </w:tc>
        <w:tc>
          <w:tcPr>
            <w:tcW w:w="2106" w:type="dxa"/>
          </w:tcPr>
          <w:p w:rsidR="0020291D" w:rsidRDefault="0020291D" w:rsidP="00272D6A">
            <w:pPr>
              <w:bidi w:val="0"/>
            </w:pPr>
            <w:r>
              <w:t>1</w:t>
            </w:r>
          </w:p>
        </w:tc>
        <w:tc>
          <w:tcPr>
            <w:tcW w:w="2111" w:type="dxa"/>
          </w:tcPr>
          <w:p w:rsidR="0020291D" w:rsidRPr="0020291D" w:rsidRDefault="0020291D" w:rsidP="00272D6A">
            <w:pPr>
              <w:bidi w:val="0"/>
            </w:pPr>
            <w:r w:rsidRPr="0020291D">
              <w:t>Input data valid</w:t>
            </w:r>
          </w:p>
        </w:tc>
      </w:tr>
      <w:tr w:rsidR="0020291D" w:rsidTr="00272D6A">
        <w:tc>
          <w:tcPr>
            <w:tcW w:w="2267" w:type="dxa"/>
          </w:tcPr>
          <w:p w:rsidR="0020291D" w:rsidRPr="0020291D" w:rsidRDefault="0020291D" w:rsidP="00272D6A">
            <w:pPr>
              <w:bidi w:val="0"/>
            </w:pPr>
            <w:proofErr w:type="spellStart"/>
            <w:r w:rsidRPr="0020291D">
              <w:t>data_out</w:t>
            </w:r>
            <w:proofErr w:type="spellEnd"/>
          </w:p>
        </w:tc>
        <w:tc>
          <w:tcPr>
            <w:tcW w:w="2038" w:type="dxa"/>
          </w:tcPr>
          <w:p w:rsidR="0020291D" w:rsidRDefault="0020291D" w:rsidP="00272D6A">
            <w:pPr>
              <w:bidi w:val="0"/>
            </w:pPr>
            <w:r>
              <w:t>Out</w:t>
            </w:r>
          </w:p>
        </w:tc>
        <w:tc>
          <w:tcPr>
            <w:tcW w:w="2106" w:type="dxa"/>
          </w:tcPr>
          <w:p w:rsidR="0020291D" w:rsidRDefault="0020291D" w:rsidP="00272D6A">
            <w:pPr>
              <w:bidi w:val="0"/>
            </w:pPr>
            <w:proofErr w:type="spellStart"/>
            <w:r w:rsidRPr="0020291D">
              <w:t>width_in_g</w:t>
            </w:r>
            <w:proofErr w:type="spellEnd"/>
          </w:p>
        </w:tc>
        <w:tc>
          <w:tcPr>
            <w:tcW w:w="2111" w:type="dxa"/>
          </w:tcPr>
          <w:p w:rsidR="0020291D" w:rsidRPr="0020291D" w:rsidRDefault="0020291D" w:rsidP="00272D6A">
            <w:pPr>
              <w:bidi w:val="0"/>
            </w:pPr>
            <w:r w:rsidRPr="0020291D">
              <w:t>Output data</w:t>
            </w:r>
          </w:p>
        </w:tc>
      </w:tr>
      <w:tr w:rsidR="0020291D" w:rsidTr="00272D6A">
        <w:tc>
          <w:tcPr>
            <w:tcW w:w="2267" w:type="dxa"/>
          </w:tcPr>
          <w:p w:rsidR="0020291D" w:rsidRPr="0020291D" w:rsidRDefault="0020291D" w:rsidP="00272D6A">
            <w:pPr>
              <w:bidi w:val="0"/>
            </w:pPr>
            <w:proofErr w:type="spellStart"/>
            <w:r w:rsidRPr="0020291D">
              <w:t>dout_valid</w:t>
            </w:r>
            <w:proofErr w:type="spellEnd"/>
          </w:p>
        </w:tc>
        <w:tc>
          <w:tcPr>
            <w:tcW w:w="2038" w:type="dxa"/>
          </w:tcPr>
          <w:p w:rsidR="0020291D" w:rsidRDefault="0020291D" w:rsidP="00272D6A">
            <w:pPr>
              <w:bidi w:val="0"/>
            </w:pPr>
            <w:r>
              <w:t>Out</w:t>
            </w:r>
          </w:p>
        </w:tc>
        <w:tc>
          <w:tcPr>
            <w:tcW w:w="2106" w:type="dxa"/>
          </w:tcPr>
          <w:p w:rsidR="0020291D" w:rsidRPr="0020291D" w:rsidRDefault="0020291D" w:rsidP="00272D6A">
            <w:pPr>
              <w:bidi w:val="0"/>
            </w:pPr>
            <w:r>
              <w:t>1</w:t>
            </w:r>
          </w:p>
        </w:tc>
        <w:tc>
          <w:tcPr>
            <w:tcW w:w="2111" w:type="dxa"/>
          </w:tcPr>
          <w:p w:rsidR="0020291D" w:rsidRPr="0020291D" w:rsidRDefault="0020291D" w:rsidP="00272D6A">
            <w:pPr>
              <w:bidi w:val="0"/>
            </w:pPr>
            <w:r w:rsidRPr="0020291D">
              <w:t>Output data valid</w:t>
            </w:r>
          </w:p>
        </w:tc>
      </w:tr>
    </w:tbl>
    <w:p w:rsidR="00F42E09" w:rsidRDefault="00DC7A0D" w:rsidP="00CB50C0">
      <w:pPr>
        <w:pStyle w:val="af"/>
        <w:bidi w:val="0"/>
        <w:jc w:val="center"/>
      </w:pPr>
      <w:bookmarkStart w:id="232" w:name="_Toc378517832"/>
      <w:bookmarkStart w:id="233" w:name="_Toc378519008"/>
      <w:r>
        <w:t xml:space="preserve">Table </w:t>
      </w:r>
      <w:r>
        <w:fldChar w:fldCharType="begin"/>
      </w:r>
      <w:r>
        <w:instrText xml:space="preserve"> SEQ Table \* ARABIC </w:instrText>
      </w:r>
      <w:r>
        <w:fldChar w:fldCharType="separate"/>
      </w:r>
      <w:r w:rsidR="00D1530F">
        <w:rPr>
          <w:noProof/>
        </w:rPr>
        <w:t>24</w:t>
      </w:r>
      <w:r>
        <w:fldChar w:fldCharType="end"/>
      </w:r>
      <w:r>
        <w:rPr>
          <w:noProof/>
        </w:rPr>
        <w:t xml:space="preserve">- </w:t>
      </w:r>
      <w:r w:rsidRPr="005C19A6">
        <w:rPr>
          <w:noProof/>
        </w:rPr>
        <w:t>memory unit signals</w:t>
      </w:r>
      <w:bookmarkEnd w:id="232"/>
      <w:bookmarkEnd w:id="233"/>
    </w:p>
    <w:p w:rsidR="00F9373C" w:rsidRDefault="00F9373C" w:rsidP="00F42E09">
      <w:pPr>
        <w:bidi w:val="0"/>
      </w:pPr>
      <w:r>
        <w:t xml:space="preserve">Number of RAM's determine be the formula:  </w:t>
      </w:r>
    </w:p>
    <w:commentRangeStart w:id="234"/>
    <w:p w:rsidR="00272D6A" w:rsidRDefault="00F9373C" w:rsidP="00F9373C">
      <w:pPr>
        <w:pStyle w:val="a9"/>
        <w:bidi w:val="0"/>
      </w:pPr>
      <w:r w:rsidRPr="00292C51">
        <w:rPr>
          <w:position w:val="-30"/>
        </w:rPr>
        <w:object w:dxaOrig="70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36.75pt" o:ole="">
            <v:imagedata r:id="rId57" o:title=""/>
          </v:shape>
          <o:OLEObject Type="Embed" ProgID="Equation.DSMT4" ShapeID="_x0000_i1025" DrawAspect="Content" ObjectID="_1452261675" r:id="rId58"/>
        </w:object>
      </w:r>
      <w:commentRangeEnd w:id="234"/>
      <w:r w:rsidR="00A11BED">
        <w:rPr>
          <w:rStyle w:val="af3"/>
          <w:rtl/>
        </w:rPr>
        <w:commentReference w:id="234"/>
      </w:r>
    </w:p>
    <w:p w:rsidR="00F9373C" w:rsidRDefault="00F9373C" w:rsidP="00F9373C">
      <w:pPr>
        <w:pStyle w:val="a9"/>
        <w:bidi w:val="0"/>
      </w:pPr>
    </w:p>
    <w:p w:rsidR="00911D4A" w:rsidRDefault="00911D4A" w:rsidP="00911D4A">
      <w:pPr>
        <w:bidi w:val="0"/>
      </w:pPr>
      <w:r>
        <w:t xml:space="preserve">For example: </w:t>
      </w:r>
      <w:proofErr w:type="spellStart"/>
      <w:r>
        <w:t>signal_ram_depth_g</w:t>
      </w:r>
      <w:proofErr w:type="spellEnd"/>
      <w:r>
        <w:t xml:space="preserve"> = 4, </w:t>
      </w:r>
      <w:proofErr w:type="spellStart"/>
      <w:r>
        <w:t>signal_ram_width_g</w:t>
      </w:r>
      <w:proofErr w:type="spellEnd"/>
      <w:r>
        <w:t xml:space="preserve"> = 2, </w:t>
      </w:r>
      <w:proofErr w:type="spellStart"/>
      <w:r>
        <w:t>recorded_depth_g</w:t>
      </w:r>
      <w:proofErr w:type="spellEnd"/>
      <w:r>
        <w:t xml:space="preserve"> = 12, </w:t>
      </w:r>
      <w:proofErr w:type="spellStart"/>
      <w:r>
        <w:t>num_of_signals</w:t>
      </w:r>
      <w:proofErr w:type="spellEnd"/>
      <w:r>
        <w:t xml:space="preserve"> = 6.</w:t>
      </w:r>
    </w:p>
    <w:p w:rsidR="007155C4" w:rsidRDefault="00911D4A" w:rsidP="004D6571">
      <w:pPr>
        <w:bidi w:val="0"/>
      </w:pPr>
      <w:commentRangeStart w:id="235"/>
      <w:r>
        <w:rPr>
          <w:noProof/>
        </w:rPr>
        <mc:AlternateContent>
          <mc:Choice Requires="wpg">
            <w:drawing>
              <wp:anchor distT="0" distB="0" distL="114300" distR="114300" simplePos="0" relativeHeight="251703296" behindDoc="0" locked="0" layoutInCell="1" allowOverlap="1" wp14:anchorId="19542356" wp14:editId="4BDC64A5">
                <wp:simplePos x="0" y="0"/>
                <wp:positionH relativeFrom="column">
                  <wp:posOffset>688975</wp:posOffset>
                </wp:positionH>
                <wp:positionV relativeFrom="paragraph">
                  <wp:posOffset>481965</wp:posOffset>
                </wp:positionV>
                <wp:extent cx="3983990" cy="3190875"/>
                <wp:effectExtent l="0" t="0" r="16510" b="28575"/>
                <wp:wrapNone/>
                <wp:docPr id="3166" name="קבוצה 3166"/>
                <wp:cNvGraphicFramePr/>
                <a:graphic xmlns:a="http://schemas.openxmlformats.org/drawingml/2006/main">
                  <a:graphicData uri="http://schemas.microsoft.com/office/word/2010/wordprocessingGroup">
                    <wpg:wgp>
                      <wpg:cNvGrpSpPr/>
                      <wpg:grpSpPr>
                        <a:xfrm>
                          <a:off x="0" y="0"/>
                          <a:ext cx="3983990" cy="3190875"/>
                          <a:chOff x="0" y="0"/>
                          <a:chExt cx="3983990" cy="3190875"/>
                        </a:xfrm>
                      </wpg:grpSpPr>
                      <wps:wsp>
                        <wps:cNvPr id="3146" name="Rectangle 63"/>
                        <wps:cNvSpPr>
                          <a:spLocks noChangeArrowheads="1"/>
                        </wps:cNvSpPr>
                        <wps:spPr bwMode="auto">
                          <a:xfrm>
                            <a:off x="0" y="0"/>
                            <a:ext cx="3983990" cy="319087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3147" name="AutoShape 64"/>
                        <wps:cNvSpPr>
                          <a:spLocks noChangeArrowheads="1"/>
                        </wps:cNvSpPr>
                        <wps:spPr bwMode="auto">
                          <a:xfrm>
                            <a:off x="114300" y="38100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txbxContent>
                        </wps:txbx>
                        <wps:bodyPr rot="0" vert="horz" wrap="square" lIns="91440" tIns="45720" rIns="91440" bIns="45720" anchor="t" anchorCtr="0" upright="1">
                          <a:noAutofit/>
                        </wps:bodyPr>
                      </wps:wsp>
                      <wps:wsp>
                        <wps:cNvPr id="3148" name="AutoShape 66"/>
                        <wps:cNvSpPr>
                          <a:spLocks noChangeArrowheads="1"/>
                        </wps:cNvSpPr>
                        <wps:spPr bwMode="auto">
                          <a:xfrm>
                            <a:off x="1476375" y="38100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50" name="AutoShape 66"/>
                        <wps:cNvSpPr>
                          <a:spLocks noChangeArrowheads="1"/>
                        </wps:cNvSpPr>
                        <wps:spPr bwMode="auto">
                          <a:xfrm>
                            <a:off x="2762250" y="39052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51" name="AutoShape 64"/>
                        <wps:cNvSpPr>
                          <a:spLocks noChangeArrowheads="1"/>
                        </wps:cNvSpPr>
                        <wps:spPr bwMode="auto">
                          <a:xfrm>
                            <a:off x="114300" y="135255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pPr>
                            </w:p>
                          </w:txbxContent>
                        </wps:txbx>
                        <wps:bodyPr rot="0" vert="horz" wrap="square" lIns="91440" tIns="45720" rIns="91440" bIns="45720" anchor="t" anchorCtr="0" upright="1">
                          <a:noAutofit/>
                        </wps:bodyPr>
                      </wps:wsp>
                      <wps:wsp>
                        <wps:cNvPr id="3160" name="AutoShape 66"/>
                        <wps:cNvSpPr>
                          <a:spLocks noChangeArrowheads="1"/>
                        </wps:cNvSpPr>
                        <wps:spPr bwMode="auto">
                          <a:xfrm>
                            <a:off x="1476375" y="135255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1" name="AutoShape 66"/>
                        <wps:cNvSpPr>
                          <a:spLocks noChangeArrowheads="1"/>
                        </wps:cNvSpPr>
                        <wps:spPr bwMode="auto">
                          <a:xfrm>
                            <a:off x="2762250" y="136207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2" name="AutoShape 64"/>
                        <wps:cNvSpPr>
                          <a:spLocks noChangeArrowheads="1"/>
                        </wps:cNvSpPr>
                        <wps:spPr bwMode="auto">
                          <a:xfrm>
                            <a:off x="95250" y="227647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pPr>
                            </w:p>
                          </w:txbxContent>
                        </wps:txbx>
                        <wps:bodyPr rot="0" vert="horz" wrap="square" lIns="91440" tIns="45720" rIns="91440" bIns="45720" anchor="t" anchorCtr="0" upright="1">
                          <a:noAutofit/>
                        </wps:bodyPr>
                      </wps:wsp>
                      <wps:wsp>
                        <wps:cNvPr id="3163" name="AutoShape 66"/>
                        <wps:cNvSpPr>
                          <a:spLocks noChangeArrowheads="1"/>
                        </wps:cNvSpPr>
                        <wps:spPr bwMode="auto">
                          <a:xfrm>
                            <a:off x="1457325" y="227647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4" name="AutoShape 66"/>
                        <wps:cNvSpPr>
                          <a:spLocks noChangeArrowheads="1"/>
                        </wps:cNvSpPr>
                        <wps:spPr bwMode="auto">
                          <a:xfrm>
                            <a:off x="2743200" y="228600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5" name="תיבת טקסט 3165"/>
                        <wps:cNvSpPr txBox="1"/>
                        <wps:spPr>
                          <a:xfrm>
                            <a:off x="1181100" y="57150"/>
                            <a:ext cx="179070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0388" w:rsidRDefault="00040388" w:rsidP="00911D4A">
                              <w:pPr>
                                <w:jc w:val="center"/>
                              </w:pPr>
                              <w:r>
                                <w:t>GENERIC RAM</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id="קבוצה 3166" o:spid="_x0000_s1030" style="position:absolute;margin-left:54.25pt;margin-top:37.95pt;width:313.7pt;height:251.25pt;z-index:251703296" coordsize="39839,31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">
                <v:rect id="Rectangle 63" o:spid="_x0000_s1031" style="position:absolute;width:39839;height:31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Q2asgA&#10;AADdAAAADwAAAGRycy9kb3ducmV2LnhtbESPS2vDMBCE74H+B7GFXEoj51HHdSOHpKEQKDk0j/ti&#10;bW1ja+VaauL8+ypQyHGYmW+YxbI3jThT5yrLCsajCARxbnXFhYLj4eM5AeE8ssbGMim4koNl9jBY&#10;YKrthb/ovPeFCBB2KSoovW9TKV1ekkE3si1x8L5tZ9AH2RVSd3gJcNPISRTF0mDFYaHElt5Lyuv9&#10;r1FwennarD6vux2+msk6SeqfuYxRqeFjv3oD4an39/B/e6sVTMezGG5vwhO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5DZqyAAAAN0AAAAPAAAAAAAAAAAAAAAAAJgCAABk&#10;cnMvZG93bnJldi54bWxQSwUGAAAAAAQABAD1AAAAjQMAAAAA&#10;">
                  <v:fill opacity="0"/>
                </v:rect>
                <v:roundrect id="_x0000_s1032" style="position:absolute;left:1143;top:3810;width:11537;height:79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P6aMQA&#10;AADdAAAADwAAAGRycy9kb3ducmV2LnhtbESPT2sCMRTE74V+h/AK3mrWP62yGqUIBcGDdN1Dj4/N&#10;c7N287Ikqa7f3giCx2FmfsMs171txZl8aBwrGA0zEMSV0w3XCsrD9/scRIjIGlvHpOBKAdar15cl&#10;5tpd+IfORaxFgnDIUYGJsculDJUhi2HoOuLkHZ23GJP0tdQeLwluWznOsk9pseG0YLCjjaHqr/i3&#10;Cuodf/xKUzTdzLfbU2G4LPes1OCt/1qAiNTHZ/jR3moFk9F0Bvc36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mjEAAAA3QAAAA8AAAAAAAAAAAAAAAAAmAIAAGRycy9k&#10;b3ducmV2LnhtbFBLBQYAAAAABAAEAPUAAACJAwAAAAA=&#10;" fillcolor="#4f81bd [3204]" strokecolor="#f2f2f2 [3041]" strokeweight="3pt">
                  <v:shadow on="t" color="#243f60 [1604]" opacity=".5" offset="1pt"/>
                  <v:textbox>
                    <w:txbxContent>
                      <w:p w:rsidR="00040388" w:rsidRDefault="00040388" w:rsidP="00ED203C">
                        <w:pPr>
                          <w:jc w:val="center"/>
                        </w:pPr>
                        <w:r>
                          <w:t>RAM SIMPLE</w:t>
                        </w:r>
                      </w:p>
                    </w:txbxContent>
                  </v:textbox>
                </v:roundrect>
                <v:roundrect id="_x0000_s1033" style="position:absolute;left:14763;top:3810;width:11538;height:79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xuGsEA&#10;AADdAAAADwAAAGRycy9kb3ducmV2LnhtbERPz2vCMBS+C/sfwht401Td3KhGkYEgeJDVHjw+mmdT&#10;bV5Kkmn9781h4PHj+71c97YVN/KhcaxgMs5AEFdON1wrKI/b0TeIEJE1to5JwYMCrFdvgyXm2t35&#10;l25FrEUK4ZCjAhNjl0sZKkMWw9h1xIk7O28xJuhrqT3eU7ht5TTL5tJiw6nBYEc/hqpr8WcV1Hv+&#10;PElTNN2Xb3eXwnBZHlip4Xu/WYCI1MeX+N+90wpmk480N71JT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5MbhrBAAAA3QAAAA8AAAAAAAAAAAAAAAAAmAIAAGRycy9kb3du&#10;cmV2LnhtbFBLBQYAAAAABAAEAPUAAACGAw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4" style="position:absolute;left:27622;top:3905;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P0wcAA&#10;AADdAAAADwAAAGRycy9kb3ducmV2LnhtbERPy4rCMBTdD/gP4QruxtQRH1SjyIAgzEKsXbi8NNem&#10;2tyUJGrn781iYJaH815ve9uKJ/nQOFYwGWcgiCunG64VlOf95xJEiMgaW8ek4JcCbDeDjzXm2r34&#10;RM8i1iKFcMhRgYmxy6UMlSGLYew64sRdnbcYE/S11B5fKdy28ivL5tJiw6nBYEffhqp78bAK6h+e&#10;XaQpmm7h28OtMFyWR1ZqNOx3KxCR+vgv/nMftILpZJb2pzfpCc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P0wcAAAADdAAAADwAAAAAAAAAAAAAAAACYAgAAZHJzL2Rvd25y&#10;ZXYueG1sUEsFBgAAAAAEAAQA9QAAAIUDA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5" style="position:absolute;left:1143;top:13525;width:11537;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RWsUA&#10;AADdAAAADwAAAGRycy9kb3ducmV2LnhtbESPwWrDMBBE74X8g9hAb43shrTBiWxCIBDoodT1IcfF&#10;2lhOrJWR1MT9+6pQ6HGYmTfMtprsIG7kQ+9YQb7IQBC3TvfcKWg+D09rECEiaxwck4JvClCVs4ct&#10;Ftrd+YNudexEgnAoUIGJcSykDK0hi2HhRuLknZ23GJP0ndQe7wluB/mcZS/SYs9pweBIe0Pttf6y&#10;Cro3Xp2kqfvx1Q/HS224ad5Zqcf5tNuAiDTF//Bf+6gVLPNVDr9v0hO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1FaxQAAAN0AAAAPAAAAAAAAAAAAAAAAAJgCAABkcnMv&#10;ZG93bnJldi54bWxQSwUGAAAAAAQABAD1AAAAigM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pPr>
                      </w:p>
                    </w:txbxContent>
                  </v:textbox>
                </v:roundrect>
                <v:roundrect id="_x0000_s1036" style="position:absolute;left:14763;top:13525;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8+fMIA&#10;AADdAAAADwAAAGRycy9kb3ducmV2LnhtbERPPWvDMBDdC/0P4grdajkpSYtjJZRAwZAh1PHQ8bCu&#10;llPrZCTVcf59NAQ6Pt53uZvtICbyoXesYJHlIIhbp3vuFDSnz5d3ECEiaxwck4IrBdhtHx9KLLS7&#10;8BdNdexECuFQoAIT41hIGVpDFkPmRuLE/ThvMSboO6k9XlK4HeQyz9fSYs+pweBIe0Ptb/1nFXQH&#10;Xn1LU/fjmx+qc224aY6s1PPT/LEBEWmO/+K7u9IKXhfrtD+9SU9Ab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jz58wgAAAN0AAAAPAAAAAAAAAAAAAAAAAJgCAABkcnMvZG93&#10;bnJldi54bWxQSwUGAAAAAAQABAD1AAAAhwM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7" style="position:absolute;left:27622;top:13620;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58UA&#10;AADdAAAADwAAAGRycy9kb3ducmV2LnhtbESPwWrDMBBE74X8g9hAb43shqbBiWxCIBDoodT1IcfF&#10;2lhOrJWR1MT9+6pQ6HGYmTfMtprsIG7kQ+9YQb7IQBC3TvfcKWg+D09rECEiaxwck4JvClCVs4ct&#10;Ftrd+YNudexEgnAoUIGJcSykDK0hi2HhRuLknZ23GJP0ndQe7wluB/mcZStpsee0YHCkvaH2Wn9Z&#10;Bd0bv5ykqfvx1Q/HS224ad5Zqcf5tNuAiDTF//Bf+6gVLPNVDr9v0hO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5vnxQAAAN0AAAAPAAAAAAAAAAAAAAAAAJgCAABkcnMv&#10;ZG93bnJldi54bWxQSwUGAAAAAAQABAD1AAAAigM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8" style="position:absolute;left:952;top:22764;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FkMQA&#10;AADdAAAADwAAAGRycy9kb3ducmV2LnhtbESPQWvCQBSE74L/YXmCN93EopbUNUihIPQgjTl4fGRf&#10;s6nZt2F3q/HfdwuFHoeZ+YbZlaPtxY186BwryJcZCOLG6Y5bBfX5bfEMIkRkjb1jUvCgAOV+Otlh&#10;od2dP+hWxVYkCIcCFZgYh0LK0BiyGJZuIE7ep/MWY5K+ldrjPcFtL1dZtpEWO04LBgd6NdRcq2+r&#10;oH3n9UWaqhu2vj9+VYbr+sRKzWfj4QVEpDH+h//aR63gKd+s4PdNeg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RBZDEAAAA3QAAAA8AAAAAAAAAAAAAAAAAmAIAAGRycy9k&#10;b3ducmV2LnhtbFBLBQYAAAAABAAEAPUAAACJAw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pPr>
                      </w:p>
                    </w:txbxContent>
                  </v:textbox>
                </v:roundrect>
                <v:roundrect id="_x0000_s1039" style="position:absolute;left:14573;top:22764;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2gC8MA&#10;AADdAAAADwAAAGRycy9kb3ducmV2LnhtbESPQWsCMRSE7wX/Q3iCt5q1Ui1bo0hBEDwU1z14fGxe&#10;N1s3L0sSdf33RhA8DjPzDbNY9bYVF/KhcaxgMs5AEFdON1wrKA+b9y8QISJrbB2TghsFWC0HbwvM&#10;tbvyni5FrEWCcMhRgYmxy6UMlSGLYew64uT9OW8xJulrqT1eE9y28iPLZtJiw2nBYEc/hqpTcbYK&#10;6h1/HqUpmm7u2+1/Ybgsf1mp0bBff4OI1MdX+NneagXTyWwKjzfp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2gC8MAAADdAAAADwAAAAAAAAAAAAAAAACYAgAAZHJzL2Rv&#10;d25yZXYueG1sUEsFBgAAAAAEAAQA9QAAAIgDA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40" style="position:absolute;left:27432;top:22860;width:11537;height:79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Q4f8QA&#10;AADdAAAADwAAAGRycy9kb3ducmV2LnhtbESPT2sCMRTE74V+h/AK3mrWP7WyGqUIBcGDdN1Dj4/N&#10;c7N287Ikqa7f3giCx2FmfsMs171txZl8aBwrGA0zEMSV0w3XCsrD9/scRIjIGlvHpOBKAdar15cl&#10;5tpd+IfORaxFgnDIUYGJsculDJUhi2HoOuLkHZ23GJP0tdQeLwluWznOspm02HBaMNjRxlD1V/xb&#10;BfWOP36lKZru07fbU2G4LPes1OCt/1qAiNTHZ/jR3moFk9FsCvc36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0OH/EAAAA3QAAAA8AAAAAAAAAAAAAAAAAmAIAAGRycy9k&#10;b3ducmV2LnhtbFBLBQYAAAAABAAEAPUAAACJAw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shape id="תיבת טקסט 3165" o:spid="_x0000_s1041" type="#_x0000_t202" style="position:absolute;left:11811;top:571;width:17907;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tAsQA&#10;AADdAAAADwAAAGRycy9kb3ducmV2LnhtbESPQUsDMRSE74L/ITzBm8220rKuTYuVVgqerOL5sXlN&#10;gpuXJYnb7b83hYLHYWa+YZbr0XdioJhcYAXTSQWCuA3asVHw9bl7qEGkjKyxC0wKzpRgvbq9WWKj&#10;w4k/aDhkIwqEU4MKbM59I2VqLXlMk9ATF+8YosdcZDRSRzwVuO/krKoW0qPjsmCxp1dL7c/h1yvY&#10;bsyTaWuMdltr54bx+/hu3pS6vxtfnkFkGvN/+NreawWP08UcLm/K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irQLEAAAA3QAAAA8AAAAAAAAAAAAAAAAAmAIAAGRycy9k&#10;b3ducmV2LnhtbFBLBQYAAAAABAAEAPUAAACJAwAAAAA=&#10;" fillcolor="white [3201]" strokeweight=".5pt">
                  <v:textbox>
                    <w:txbxContent>
                      <w:p w:rsidR="00040388" w:rsidRDefault="00040388" w:rsidP="00911D4A">
                        <w:pPr>
                          <w:jc w:val="center"/>
                        </w:pPr>
                        <w:r>
                          <w:t>GENERIC RAM</w:t>
                        </w:r>
                      </w:p>
                    </w:txbxContent>
                  </v:textbox>
                </v:shape>
              </v:group>
            </w:pict>
          </mc:Fallback>
        </mc:AlternateContent>
      </w:r>
      <w:commentRangeEnd w:id="235"/>
      <w:r w:rsidR="004D6571">
        <w:rPr>
          <w:rStyle w:val="af3"/>
        </w:rPr>
        <w:commentReference w:id="235"/>
      </w:r>
      <m:oMath>
        <m:r>
          <w:rPr>
            <w:rFonts w:ascii="Cambria Math" w:hAnsi="Cambria Math" w:cs="Cambria Math"/>
          </w:rPr>
          <m:t>number of RA</m:t>
        </m:r>
        <m:sSup>
          <m:sSupPr>
            <m:ctrlPr>
              <w:rPr>
                <w:rFonts w:ascii="Cambria Math" w:hAnsi="Cambria Math" w:cs="Cambria Math"/>
                <w:i/>
              </w:rPr>
            </m:ctrlPr>
          </m:sSupPr>
          <m:e>
            <m:r>
              <w:rPr>
                <w:rFonts w:ascii="Cambria Math" w:hAnsi="Cambria Math" w:cs="Cambria Math"/>
              </w:rPr>
              <m:t>M</m:t>
            </m:r>
          </m:e>
          <m:sup>
            <m:r>
              <w:rPr>
                <w:rFonts w:ascii="Cambria Math" w:hAnsi="Cambria Math" w:cs="Cambria Math"/>
              </w:rPr>
              <m:t>'</m:t>
            </m:r>
          </m:sup>
        </m:sSup>
        <m:r>
          <w:rPr>
            <w:rFonts w:ascii="Cambria Math" w:hAnsi="Cambria Math" w:cs="Cambria Math"/>
          </w:rPr>
          <m:t xml:space="preserve">s= </m:t>
        </m:r>
        <m:f>
          <m:fPr>
            <m:ctrlPr>
              <w:rPr>
                <w:rFonts w:ascii="Cambria Math" w:hAnsi="Cambria Math" w:cs="Cambria Math"/>
                <w:i/>
              </w:rPr>
            </m:ctrlPr>
          </m:fPr>
          <m:num>
            <m:r>
              <w:rPr>
                <w:rFonts w:ascii="Cambria Math" w:hAnsi="Cambria Math" w:cs="Cambria Math"/>
              </w:rPr>
              <m:t>12×6</m:t>
            </m:r>
          </m:num>
          <m:den>
            <m:r>
              <w:rPr>
                <w:rFonts w:ascii="Cambria Math" w:hAnsi="Cambria Math" w:cs="Cambria Math"/>
              </w:rPr>
              <m:t>4×2</m:t>
            </m:r>
          </m:den>
        </m:f>
        <m:r>
          <w:rPr>
            <w:rFonts w:ascii="Cambria Math" w:hAnsi="Cambria Math"/>
          </w:rPr>
          <m:t xml:space="preserve">= </m:t>
        </m:r>
        <m:f>
          <m:fPr>
            <m:ctrlPr>
              <w:rPr>
                <w:rFonts w:ascii="Cambria Math" w:hAnsi="Cambria Math"/>
                <w:i/>
              </w:rPr>
            </m:ctrlPr>
          </m:fPr>
          <m:num>
            <m:r>
              <w:rPr>
                <w:rFonts w:ascii="Cambria Math" w:hAnsi="Cambria Math"/>
              </w:rPr>
              <m:t>72</m:t>
            </m:r>
          </m:num>
          <m:den>
            <m:r>
              <w:rPr>
                <w:rFonts w:ascii="Cambria Math" w:hAnsi="Cambria Math"/>
              </w:rPr>
              <m:t>8</m:t>
            </m:r>
          </m:den>
        </m:f>
        <m:r>
          <w:rPr>
            <w:rFonts w:ascii="Cambria Math" w:hAnsi="Cambria Math"/>
          </w:rPr>
          <m:t>=9</m:t>
        </m:r>
      </m:oMath>
      <w:r w:rsidR="004D6571">
        <w:t xml:space="preserve"> </w:t>
      </w: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027114" w:rsidRDefault="007155C4" w:rsidP="00CB50C0">
      <w:pPr>
        <w:pStyle w:val="af"/>
        <w:bidi w:val="0"/>
        <w:jc w:val="center"/>
        <w:rPr>
          <w:ins w:id="236" w:author="MOSHE PORIAN" w:date="2013-10-20T23:00:00Z"/>
        </w:rPr>
      </w:pPr>
      <w:bookmarkStart w:id="237" w:name="_Toc378517778"/>
      <w:bookmarkStart w:id="238" w:name="_Toc378518949"/>
      <w:r>
        <w:t xml:space="preserve">Figure </w:t>
      </w:r>
      <w:r>
        <w:fldChar w:fldCharType="begin"/>
      </w:r>
      <w:r>
        <w:instrText xml:space="preserve"> SEQ Figure \* ARABIC </w:instrText>
      </w:r>
      <w:r>
        <w:fldChar w:fldCharType="separate"/>
      </w:r>
      <w:r w:rsidR="0000669E">
        <w:rPr>
          <w:noProof/>
        </w:rPr>
        <w:t>28</w:t>
      </w:r>
      <w:r>
        <w:fldChar w:fldCharType="end"/>
      </w:r>
      <w:r>
        <w:rPr>
          <w:noProof/>
        </w:rPr>
        <w:t>- Generic RAM example</w:t>
      </w:r>
      <w:bookmarkEnd w:id="237"/>
      <w:bookmarkEnd w:id="238"/>
      <w:ins w:id="239" w:author="MOSHE PORIAN" w:date="2013-10-20T23:00:00Z">
        <w:r w:rsidR="00027114">
          <w:br w:type="page"/>
        </w:r>
      </w:ins>
    </w:p>
    <w:p w:rsidR="00D83C94" w:rsidRDefault="00CB50C0" w:rsidP="00CB50C0">
      <w:pPr>
        <w:pStyle w:val="1"/>
        <w:bidi w:val="0"/>
        <w:rPr>
          <w:rFonts w:hint="cs"/>
          <w:rtl/>
        </w:rPr>
      </w:pPr>
      <w:bookmarkStart w:id="240" w:name="_Toc378518886"/>
      <w:r>
        <w:lastRenderedPageBreak/>
        <w:t>3.7</w:t>
      </w:r>
      <w:r>
        <w:tab/>
      </w:r>
      <w:r w:rsidR="00CF50B0">
        <w:t>Internal Logic Analyzer Core T</w:t>
      </w:r>
      <w:r w:rsidR="00D663E4">
        <w:t>op</w:t>
      </w:r>
      <w:bookmarkEnd w:id="240"/>
    </w:p>
    <w:p w:rsidR="002251B0" w:rsidRDefault="002251B0" w:rsidP="002251B0">
      <w:pPr>
        <w:bidi w:val="0"/>
        <w:jc w:val="both"/>
      </w:pPr>
    </w:p>
    <w:p w:rsidR="002251B0" w:rsidRPr="005F3D2E" w:rsidRDefault="002251B0" w:rsidP="002251B0">
      <w:pPr>
        <w:bidi w:val="0"/>
        <w:rPr>
          <w:rStyle w:val="af9"/>
        </w:rPr>
      </w:pPr>
      <w:r w:rsidRPr="005F3D2E">
        <w:rPr>
          <w:rStyle w:val="af9"/>
        </w:rPr>
        <w:t>General Description</w:t>
      </w:r>
    </w:p>
    <w:p w:rsidR="002251B0" w:rsidRPr="002251B0" w:rsidRDefault="002251B0" w:rsidP="002251B0">
      <w:pPr>
        <w:bidi w:val="0"/>
        <w:jc w:val="both"/>
      </w:pPr>
      <w:r>
        <w:t>The core is built from 7 entities</w:t>
      </w:r>
      <w:r w:rsidR="005E105F">
        <w:t>, all detailed in this chapter:</w:t>
      </w:r>
    </w:p>
    <w:p w:rsidR="00BB3C90" w:rsidRPr="002251B0" w:rsidRDefault="00BB3C90" w:rsidP="002251B0">
      <w:pPr>
        <w:numPr>
          <w:ilvl w:val="0"/>
          <w:numId w:val="28"/>
        </w:numPr>
        <w:bidi w:val="0"/>
        <w:jc w:val="both"/>
        <w:rPr>
          <w:rtl/>
        </w:rPr>
      </w:pPr>
      <w:r w:rsidRPr="002251B0">
        <w:t xml:space="preserve"> WBS</w:t>
      </w:r>
    </w:p>
    <w:p w:rsidR="00BB3C90" w:rsidRPr="002251B0" w:rsidRDefault="00BB3C90" w:rsidP="002251B0">
      <w:pPr>
        <w:numPr>
          <w:ilvl w:val="0"/>
          <w:numId w:val="28"/>
        </w:numPr>
        <w:bidi w:val="0"/>
        <w:jc w:val="both"/>
        <w:rPr>
          <w:rtl/>
        </w:rPr>
      </w:pPr>
      <w:r w:rsidRPr="002251B0">
        <w:t xml:space="preserve"> Registers</w:t>
      </w:r>
    </w:p>
    <w:p w:rsidR="00BB3C90" w:rsidRPr="002251B0" w:rsidRDefault="00BB3C90" w:rsidP="002251B0">
      <w:pPr>
        <w:numPr>
          <w:ilvl w:val="0"/>
          <w:numId w:val="28"/>
        </w:numPr>
        <w:bidi w:val="0"/>
        <w:jc w:val="both"/>
        <w:rPr>
          <w:rtl/>
        </w:rPr>
      </w:pPr>
      <w:r w:rsidRPr="002251B0">
        <w:t xml:space="preserve"> Write Controller</w:t>
      </w:r>
    </w:p>
    <w:p w:rsidR="00BB3C90" w:rsidRPr="002251B0" w:rsidRDefault="00BB3C90" w:rsidP="002251B0">
      <w:pPr>
        <w:numPr>
          <w:ilvl w:val="0"/>
          <w:numId w:val="28"/>
        </w:numPr>
        <w:bidi w:val="0"/>
        <w:jc w:val="both"/>
        <w:rPr>
          <w:rtl/>
        </w:rPr>
      </w:pPr>
      <w:r w:rsidRPr="002251B0">
        <w:t xml:space="preserve"> RAM</w:t>
      </w:r>
    </w:p>
    <w:p w:rsidR="00BB3C90" w:rsidRPr="002251B0" w:rsidRDefault="00BB3C90" w:rsidP="002251B0">
      <w:pPr>
        <w:numPr>
          <w:ilvl w:val="0"/>
          <w:numId w:val="28"/>
        </w:numPr>
        <w:bidi w:val="0"/>
        <w:jc w:val="both"/>
        <w:rPr>
          <w:rtl/>
        </w:rPr>
      </w:pPr>
      <w:r w:rsidRPr="002251B0">
        <w:t>Read Controller</w:t>
      </w:r>
    </w:p>
    <w:p w:rsidR="00BB3C90" w:rsidRPr="002251B0" w:rsidRDefault="00BB3C90" w:rsidP="002251B0">
      <w:pPr>
        <w:numPr>
          <w:ilvl w:val="0"/>
          <w:numId w:val="28"/>
        </w:numPr>
        <w:bidi w:val="0"/>
        <w:jc w:val="both"/>
        <w:rPr>
          <w:rtl/>
        </w:rPr>
      </w:pPr>
      <w:r w:rsidRPr="002251B0">
        <w:t>Data Coordinator</w:t>
      </w:r>
    </w:p>
    <w:p w:rsidR="00BB3C90" w:rsidRPr="002251B0" w:rsidRDefault="00BB3C90" w:rsidP="002251B0">
      <w:pPr>
        <w:numPr>
          <w:ilvl w:val="0"/>
          <w:numId w:val="28"/>
        </w:numPr>
        <w:bidi w:val="0"/>
        <w:jc w:val="both"/>
        <w:rPr>
          <w:rtl/>
        </w:rPr>
      </w:pPr>
      <w:r w:rsidRPr="002251B0">
        <w:t>WBM</w:t>
      </w:r>
    </w:p>
    <w:p w:rsidR="00BB3C90" w:rsidRPr="005E105F" w:rsidRDefault="005E105F" w:rsidP="005E105F">
      <w:pPr>
        <w:bidi w:val="0"/>
        <w:rPr>
          <w:rtl/>
        </w:rPr>
      </w:pPr>
      <w:r w:rsidRPr="005E105F">
        <w:t>The core tasks</w:t>
      </w:r>
      <w:r>
        <w:t xml:space="preserve"> are g</w:t>
      </w:r>
      <w:r w:rsidR="00BB3C90" w:rsidRPr="005E105F">
        <w:t>etting and saving user configurations</w:t>
      </w:r>
      <w:r>
        <w:t>, g</w:t>
      </w:r>
      <w:r w:rsidR="00BB3C90" w:rsidRPr="005E105F">
        <w:t>etting new data each clock cycle and saving it</w:t>
      </w:r>
      <w:r>
        <w:t>, g</w:t>
      </w:r>
      <w:r w:rsidR="00BB3C90" w:rsidRPr="005E105F">
        <w:t>etting new trigger signal each clock cycle and check for trigger rise according user configurations</w:t>
      </w:r>
      <w:r>
        <w:t xml:space="preserve"> and finally, extract</w:t>
      </w:r>
      <w:r w:rsidR="00BB3C90" w:rsidRPr="005E105F">
        <w:t>ing relevant data back to user</w:t>
      </w:r>
      <w:r>
        <w:t>.</w:t>
      </w:r>
    </w:p>
    <w:p w:rsidR="00CB50C0" w:rsidRDefault="00CB50C0" w:rsidP="00CB50C0">
      <w:pPr>
        <w:bidi w:val="0"/>
        <w:jc w:val="center"/>
      </w:pPr>
    </w:p>
    <w:p w:rsidR="00CB50C0" w:rsidRDefault="00CB50C0" w:rsidP="00CB50C0">
      <w:pPr>
        <w:bidi w:val="0"/>
        <w:jc w:val="center"/>
      </w:pPr>
      <w:r>
        <w:rPr>
          <w:noProof/>
        </w:rPr>
        <w:drawing>
          <wp:inline distT="0" distB="0" distL="0" distR="0" wp14:anchorId="610DF5F1" wp14:editId="6FA0FCE2">
            <wp:extent cx="5274310" cy="3407249"/>
            <wp:effectExtent l="0" t="0" r="0" b="3175"/>
            <wp:docPr id="162" name="תמונה 162" descr="C:\Users\A\Desktop\תמונה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A\Desktop\תמונה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3407249"/>
                    </a:xfrm>
                    <a:prstGeom prst="rect">
                      <a:avLst/>
                    </a:prstGeom>
                    <a:noFill/>
                    <a:ln>
                      <a:noFill/>
                    </a:ln>
                  </pic:spPr>
                </pic:pic>
              </a:graphicData>
            </a:graphic>
          </wp:inline>
        </w:drawing>
      </w:r>
    </w:p>
    <w:p w:rsidR="00CB50C0" w:rsidRDefault="00CB50C0" w:rsidP="00CB50C0">
      <w:pPr>
        <w:pStyle w:val="af"/>
        <w:bidi w:val="0"/>
        <w:jc w:val="center"/>
      </w:pPr>
      <w:bookmarkStart w:id="241" w:name="_Toc378517779"/>
      <w:bookmarkStart w:id="242" w:name="_Toc378518950"/>
      <w:r>
        <w:t xml:space="preserve">Figure </w:t>
      </w:r>
      <w:r>
        <w:fldChar w:fldCharType="begin"/>
      </w:r>
      <w:r>
        <w:instrText xml:space="preserve"> SEQ Figure \* ARABIC </w:instrText>
      </w:r>
      <w:r>
        <w:fldChar w:fldCharType="separate"/>
      </w:r>
      <w:r w:rsidR="0000669E">
        <w:rPr>
          <w:noProof/>
        </w:rPr>
        <w:t>29</w:t>
      </w:r>
      <w:r>
        <w:fldChar w:fldCharType="end"/>
      </w:r>
      <w:r>
        <w:rPr>
          <w:noProof/>
        </w:rPr>
        <w:t>- The core</w:t>
      </w:r>
      <w:bookmarkEnd w:id="241"/>
      <w:bookmarkEnd w:id="242"/>
    </w:p>
    <w:p w:rsidR="00CB50C0" w:rsidRDefault="00CB50C0" w:rsidP="00CB50C0">
      <w:pPr>
        <w:bidi w:val="0"/>
        <w:jc w:val="center"/>
      </w:pPr>
    </w:p>
    <w:p w:rsidR="00CB50C0" w:rsidRDefault="00CB50C0" w:rsidP="00CB50C0">
      <w:pPr>
        <w:bidi w:val="0"/>
        <w:jc w:val="center"/>
      </w:pPr>
    </w:p>
    <w:p w:rsidR="00CB50C0" w:rsidRPr="00CB50C0" w:rsidRDefault="00CB50C0" w:rsidP="00CB50C0">
      <w:pPr>
        <w:bidi w:val="0"/>
        <w:jc w:val="center"/>
      </w:pPr>
    </w:p>
    <w:p w:rsidR="008C69FF" w:rsidRDefault="008C69FF" w:rsidP="008C69FF">
      <w:pPr>
        <w:bidi w:val="0"/>
      </w:pPr>
      <w:r>
        <w:t>Generic table</w:t>
      </w:r>
    </w:p>
    <w:tbl>
      <w:tblPr>
        <w:tblStyle w:val="aa"/>
        <w:tblW w:w="0" w:type="auto"/>
        <w:tblLook w:val="04A0" w:firstRow="1" w:lastRow="0" w:firstColumn="1" w:lastColumn="0" w:noHBand="0" w:noVBand="1"/>
      </w:tblPr>
      <w:tblGrid>
        <w:gridCol w:w="3282"/>
        <w:gridCol w:w="2560"/>
        <w:gridCol w:w="2680"/>
      </w:tblGrid>
      <w:tr w:rsidR="008C69FF" w:rsidTr="003C75BD">
        <w:tc>
          <w:tcPr>
            <w:tcW w:w="2840" w:type="dxa"/>
          </w:tcPr>
          <w:p w:rsidR="008C69FF" w:rsidRDefault="008C69FF" w:rsidP="003C75BD">
            <w:pPr>
              <w:bidi w:val="0"/>
            </w:pPr>
            <w:r>
              <w:t>Name</w:t>
            </w:r>
          </w:p>
        </w:tc>
        <w:tc>
          <w:tcPr>
            <w:tcW w:w="2841" w:type="dxa"/>
          </w:tcPr>
          <w:p w:rsidR="008C69FF" w:rsidRDefault="008C69FF" w:rsidP="003C75BD">
            <w:pPr>
              <w:bidi w:val="0"/>
            </w:pPr>
            <w:r>
              <w:t xml:space="preserve">Width </w:t>
            </w:r>
          </w:p>
        </w:tc>
        <w:tc>
          <w:tcPr>
            <w:tcW w:w="2841" w:type="dxa"/>
          </w:tcPr>
          <w:p w:rsidR="008C69FF" w:rsidRDefault="008C69FF" w:rsidP="003C75BD">
            <w:pPr>
              <w:bidi w:val="0"/>
            </w:pPr>
            <w:r>
              <w:t>Description</w:t>
            </w:r>
          </w:p>
        </w:tc>
      </w:tr>
      <w:tr w:rsidR="008C69FF" w:rsidTr="003C75BD">
        <w:tc>
          <w:tcPr>
            <w:tcW w:w="2840" w:type="dxa"/>
          </w:tcPr>
          <w:p w:rsidR="008C69FF" w:rsidRDefault="008C69FF" w:rsidP="003C75BD">
            <w:pPr>
              <w:bidi w:val="0"/>
            </w:pPr>
            <w:proofErr w:type="spellStart"/>
            <w:r w:rsidRPr="00BE7FEE">
              <w:t>reset_polarity_g</w:t>
            </w:r>
            <w:proofErr w:type="spellEnd"/>
          </w:p>
        </w:tc>
        <w:tc>
          <w:tcPr>
            <w:tcW w:w="2841" w:type="dxa"/>
          </w:tcPr>
          <w:p w:rsidR="008C69FF" w:rsidRDefault="008C69FF" w:rsidP="003C75BD">
            <w:pPr>
              <w:bidi w:val="0"/>
            </w:pPr>
            <w:r>
              <w:t>1</w:t>
            </w:r>
          </w:p>
        </w:tc>
        <w:tc>
          <w:tcPr>
            <w:tcW w:w="2841" w:type="dxa"/>
          </w:tcPr>
          <w:p w:rsidR="008C69FF" w:rsidRDefault="008C69FF" w:rsidP="003C75BD">
            <w:pPr>
              <w:bidi w:val="0"/>
            </w:pPr>
            <w:r w:rsidRPr="00BE7FEE">
              <w:t>'1' reset active high, '0' active low</w:t>
            </w:r>
          </w:p>
        </w:tc>
      </w:tr>
      <w:tr w:rsidR="008C69FF" w:rsidTr="003C75BD">
        <w:tc>
          <w:tcPr>
            <w:tcW w:w="2840" w:type="dxa"/>
          </w:tcPr>
          <w:p w:rsidR="008C69FF" w:rsidRPr="00BE7FEE" w:rsidRDefault="00936543" w:rsidP="003C75BD">
            <w:pPr>
              <w:bidi w:val="0"/>
            </w:pPr>
            <w:proofErr w:type="spellStart"/>
            <w:r w:rsidRPr="00936543">
              <w:t>enable_polarity_g</w:t>
            </w:r>
            <w:proofErr w:type="spellEnd"/>
          </w:p>
        </w:tc>
        <w:tc>
          <w:tcPr>
            <w:tcW w:w="2841" w:type="dxa"/>
          </w:tcPr>
          <w:p w:rsidR="008C69FF" w:rsidRDefault="00936543" w:rsidP="003C75BD">
            <w:pPr>
              <w:bidi w:val="0"/>
            </w:pPr>
            <w:r>
              <w:t>1</w:t>
            </w:r>
          </w:p>
        </w:tc>
        <w:tc>
          <w:tcPr>
            <w:tcW w:w="2841" w:type="dxa"/>
          </w:tcPr>
          <w:p w:rsidR="008C69FF" w:rsidRDefault="00936543" w:rsidP="003C75BD">
            <w:pPr>
              <w:bidi w:val="0"/>
            </w:pPr>
            <w:r w:rsidRPr="00936543">
              <w:t>'1' the entity is active, '0' entity not active</w:t>
            </w:r>
          </w:p>
        </w:tc>
      </w:tr>
      <w:tr w:rsidR="008C69FF" w:rsidTr="003C75BD">
        <w:tc>
          <w:tcPr>
            <w:tcW w:w="2840" w:type="dxa"/>
          </w:tcPr>
          <w:p w:rsidR="008C69FF" w:rsidRPr="00272D6A" w:rsidRDefault="00936543" w:rsidP="003C75BD">
            <w:pPr>
              <w:bidi w:val="0"/>
            </w:pPr>
            <w:proofErr w:type="spellStart"/>
            <w:r w:rsidRPr="00936543">
              <w:t>signal_ram_depth_g</w:t>
            </w:r>
            <w:proofErr w:type="spellEnd"/>
          </w:p>
        </w:tc>
        <w:tc>
          <w:tcPr>
            <w:tcW w:w="2841" w:type="dxa"/>
          </w:tcPr>
          <w:p w:rsidR="008C69FF" w:rsidRDefault="00936543" w:rsidP="003C75BD">
            <w:pPr>
              <w:bidi w:val="0"/>
            </w:pPr>
            <w:r>
              <w:t>3</w:t>
            </w:r>
          </w:p>
        </w:tc>
        <w:tc>
          <w:tcPr>
            <w:tcW w:w="2841" w:type="dxa"/>
          </w:tcPr>
          <w:p w:rsidR="008C69FF" w:rsidRPr="00272D6A" w:rsidRDefault="00936543" w:rsidP="003C75BD">
            <w:pPr>
              <w:bidi w:val="0"/>
            </w:pPr>
            <w:r w:rsidRPr="00936543">
              <w:t>depth of</w:t>
            </w:r>
            <w:r>
              <w:t xml:space="preserve"> basic</w:t>
            </w:r>
            <w:r w:rsidRPr="00936543">
              <w:t xml:space="preserve"> RAM</w:t>
            </w:r>
          </w:p>
        </w:tc>
      </w:tr>
      <w:tr w:rsidR="008C69FF" w:rsidTr="003C75BD">
        <w:tc>
          <w:tcPr>
            <w:tcW w:w="2840" w:type="dxa"/>
          </w:tcPr>
          <w:p w:rsidR="008C69FF" w:rsidRPr="00272D6A" w:rsidRDefault="00936543" w:rsidP="003C75BD">
            <w:pPr>
              <w:bidi w:val="0"/>
            </w:pPr>
            <w:proofErr w:type="spellStart"/>
            <w:r w:rsidRPr="00936543">
              <w:t>signal_ram_width_g</w:t>
            </w:r>
            <w:proofErr w:type="spellEnd"/>
          </w:p>
        </w:tc>
        <w:tc>
          <w:tcPr>
            <w:tcW w:w="2841" w:type="dxa"/>
          </w:tcPr>
          <w:p w:rsidR="008C69FF" w:rsidRDefault="00936543" w:rsidP="003C75BD">
            <w:pPr>
              <w:bidi w:val="0"/>
            </w:pPr>
            <w:r>
              <w:t>8</w:t>
            </w:r>
          </w:p>
        </w:tc>
        <w:tc>
          <w:tcPr>
            <w:tcW w:w="2841" w:type="dxa"/>
          </w:tcPr>
          <w:p w:rsidR="008C69FF" w:rsidRPr="00272D6A" w:rsidRDefault="00936543" w:rsidP="003C75BD">
            <w:pPr>
              <w:bidi w:val="0"/>
            </w:pPr>
            <w:r w:rsidRPr="00936543">
              <w:t>width of basic RAM</w:t>
            </w:r>
          </w:p>
        </w:tc>
      </w:tr>
      <w:tr w:rsidR="008C69FF" w:rsidTr="003C75BD">
        <w:tc>
          <w:tcPr>
            <w:tcW w:w="2840" w:type="dxa"/>
          </w:tcPr>
          <w:p w:rsidR="008C69FF" w:rsidRPr="00272D6A" w:rsidRDefault="00936543" w:rsidP="003C75BD">
            <w:pPr>
              <w:bidi w:val="0"/>
            </w:pPr>
            <w:proofErr w:type="spellStart"/>
            <w:r w:rsidRPr="00936543">
              <w:t>record_depth_g</w:t>
            </w:r>
            <w:proofErr w:type="spellEnd"/>
          </w:p>
        </w:tc>
        <w:tc>
          <w:tcPr>
            <w:tcW w:w="2841" w:type="dxa"/>
          </w:tcPr>
          <w:p w:rsidR="008C69FF" w:rsidRDefault="00936543" w:rsidP="003C75BD">
            <w:pPr>
              <w:bidi w:val="0"/>
            </w:pPr>
            <w:r>
              <w:t>3</w:t>
            </w:r>
          </w:p>
        </w:tc>
        <w:tc>
          <w:tcPr>
            <w:tcW w:w="2841" w:type="dxa"/>
          </w:tcPr>
          <w:p w:rsidR="008C69FF" w:rsidRPr="00272D6A" w:rsidRDefault="00936543" w:rsidP="003C75BD">
            <w:pPr>
              <w:bidi w:val="0"/>
            </w:pPr>
            <w:r>
              <w:t>number of bits that are</w:t>
            </w:r>
            <w:r w:rsidRPr="00936543">
              <w:t xml:space="preserve"> recorded from each signal</w:t>
            </w:r>
            <w:r>
              <w:t xml:space="preserve"> is 2^</w:t>
            </w:r>
            <w:r w:rsidRPr="00936543">
              <w:t xml:space="preserve"> </w:t>
            </w:r>
            <w:proofErr w:type="spellStart"/>
            <w:r w:rsidRPr="00936543">
              <w:t>record_depth_g</w:t>
            </w:r>
            <w:proofErr w:type="spellEnd"/>
          </w:p>
        </w:tc>
      </w:tr>
      <w:tr w:rsidR="00936543" w:rsidTr="003C75BD">
        <w:tc>
          <w:tcPr>
            <w:tcW w:w="2840" w:type="dxa"/>
          </w:tcPr>
          <w:p w:rsidR="00936543" w:rsidRPr="00272D6A" w:rsidRDefault="00936543" w:rsidP="003C75BD">
            <w:pPr>
              <w:bidi w:val="0"/>
            </w:pPr>
            <w:proofErr w:type="spellStart"/>
            <w:r w:rsidRPr="00936543">
              <w:t>data_width_g</w:t>
            </w:r>
            <w:proofErr w:type="spellEnd"/>
          </w:p>
        </w:tc>
        <w:tc>
          <w:tcPr>
            <w:tcW w:w="2841" w:type="dxa"/>
          </w:tcPr>
          <w:p w:rsidR="00936543" w:rsidRDefault="00936543" w:rsidP="003C75BD">
            <w:pPr>
              <w:bidi w:val="0"/>
            </w:pPr>
            <w:r>
              <w:t>8</w:t>
            </w:r>
          </w:p>
        </w:tc>
        <w:tc>
          <w:tcPr>
            <w:tcW w:w="2841" w:type="dxa"/>
          </w:tcPr>
          <w:p w:rsidR="00936543" w:rsidRPr="00272D6A" w:rsidRDefault="00936543" w:rsidP="003C75BD">
            <w:pPr>
              <w:bidi w:val="0"/>
            </w:pPr>
            <w:r w:rsidRPr="00936543">
              <w:t>defines the width of the data lines of the system</w:t>
            </w:r>
          </w:p>
        </w:tc>
      </w:tr>
      <w:tr w:rsidR="00936543" w:rsidTr="003C75BD">
        <w:tc>
          <w:tcPr>
            <w:tcW w:w="2840" w:type="dxa"/>
          </w:tcPr>
          <w:p w:rsidR="00936543" w:rsidRPr="00272D6A" w:rsidRDefault="00936543" w:rsidP="003C75BD">
            <w:pPr>
              <w:bidi w:val="0"/>
            </w:pPr>
            <w:proofErr w:type="spellStart"/>
            <w:r w:rsidRPr="00936543">
              <w:t>Add_width_g</w:t>
            </w:r>
            <w:proofErr w:type="spellEnd"/>
          </w:p>
        </w:tc>
        <w:tc>
          <w:tcPr>
            <w:tcW w:w="2841" w:type="dxa"/>
          </w:tcPr>
          <w:p w:rsidR="00936543" w:rsidRDefault="00936543" w:rsidP="003C75BD">
            <w:pPr>
              <w:bidi w:val="0"/>
            </w:pPr>
            <w:r>
              <w:t>8</w:t>
            </w:r>
          </w:p>
        </w:tc>
        <w:tc>
          <w:tcPr>
            <w:tcW w:w="2841" w:type="dxa"/>
          </w:tcPr>
          <w:p w:rsidR="00936543" w:rsidRPr="00272D6A" w:rsidRDefault="00827F2C" w:rsidP="003C75BD">
            <w:pPr>
              <w:bidi w:val="0"/>
            </w:pPr>
            <w:r>
              <w:t>width of address word in the system</w:t>
            </w:r>
          </w:p>
        </w:tc>
      </w:tr>
      <w:tr w:rsidR="00936543" w:rsidTr="003C75BD">
        <w:tc>
          <w:tcPr>
            <w:tcW w:w="2840" w:type="dxa"/>
          </w:tcPr>
          <w:p w:rsidR="00936543" w:rsidRPr="00272D6A" w:rsidRDefault="00827F2C" w:rsidP="003C75BD">
            <w:pPr>
              <w:bidi w:val="0"/>
            </w:pPr>
            <w:proofErr w:type="spellStart"/>
            <w:r w:rsidRPr="00827F2C">
              <w:t>num_of_signals_g</w:t>
            </w:r>
            <w:proofErr w:type="spellEnd"/>
          </w:p>
        </w:tc>
        <w:tc>
          <w:tcPr>
            <w:tcW w:w="2841" w:type="dxa"/>
          </w:tcPr>
          <w:p w:rsidR="00936543" w:rsidRDefault="00827F2C" w:rsidP="003C75BD">
            <w:pPr>
              <w:bidi w:val="0"/>
            </w:pPr>
            <w:r>
              <w:t>8</w:t>
            </w:r>
          </w:p>
        </w:tc>
        <w:tc>
          <w:tcPr>
            <w:tcW w:w="2841" w:type="dxa"/>
          </w:tcPr>
          <w:p w:rsidR="00936543" w:rsidRPr="00272D6A" w:rsidRDefault="00827F2C" w:rsidP="003C75BD">
            <w:pPr>
              <w:bidi w:val="0"/>
            </w:pPr>
            <w:r w:rsidRPr="00827F2C">
              <w:t>number of signals that will be recorded simultaneously</w:t>
            </w:r>
            <w:r w:rsidRPr="00827F2C">
              <w:tab/>
              <w:t>(Width of data)</w:t>
            </w:r>
          </w:p>
        </w:tc>
      </w:tr>
      <w:tr w:rsidR="00936543" w:rsidTr="003C75BD">
        <w:tc>
          <w:tcPr>
            <w:tcW w:w="2840" w:type="dxa"/>
          </w:tcPr>
          <w:p w:rsidR="00936543" w:rsidRPr="00272D6A" w:rsidRDefault="00827F2C" w:rsidP="003C75BD">
            <w:pPr>
              <w:bidi w:val="0"/>
            </w:pPr>
            <w:proofErr w:type="spellStart"/>
            <w:r w:rsidRPr="00827F2C">
              <w:t>en_reg_address_g</w:t>
            </w:r>
            <w:proofErr w:type="spellEnd"/>
          </w:p>
        </w:tc>
        <w:tc>
          <w:tcPr>
            <w:tcW w:w="2841" w:type="dxa"/>
          </w:tcPr>
          <w:p w:rsidR="00936543" w:rsidRDefault="00827F2C" w:rsidP="003C75BD">
            <w:pPr>
              <w:bidi w:val="0"/>
            </w:pPr>
            <w:r>
              <w:t>0</w:t>
            </w:r>
          </w:p>
        </w:tc>
        <w:tc>
          <w:tcPr>
            <w:tcW w:w="2841" w:type="dxa"/>
          </w:tcPr>
          <w:p w:rsidR="00936543" w:rsidRPr="00272D6A" w:rsidRDefault="00827F2C" w:rsidP="003C75BD">
            <w:pPr>
              <w:bidi w:val="0"/>
            </w:pPr>
            <w:r>
              <w:t>Address of the register that enable reading from other registers</w:t>
            </w:r>
          </w:p>
        </w:tc>
      </w:tr>
      <w:tr w:rsidR="00936543" w:rsidTr="003C75BD">
        <w:tc>
          <w:tcPr>
            <w:tcW w:w="2840" w:type="dxa"/>
          </w:tcPr>
          <w:p w:rsidR="00936543" w:rsidRPr="00272D6A" w:rsidRDefault="002B183B" w:rsidP="003C75BD">
            <w:pPr>
              <w:bidi w:val="0"/>
            </w:pPr>
            <w:r w:rsidRPr="002B183B">
              <w:t>trigger_type_reg_1_address_g</w:t>
            </w:r>
          </w:p>
        </w:tc>
        <w:tc>
          <w:tcPr>
            <w:tcW w:w="2841" w:type="dxa"/>
          </w:tcPr>
          <w:p w:rsidR="00936543" w:rsidRDefault="002B183B" w:rsidP="003C75BD">
            <w:pPr>
              <w:bidi w:val="0"/>
            </w:pPr>
            <w:r>
              <w:t>1</w:t>
            </w:r>
          </w:p>
        </w:tc>
        <w:tc>
          <w:tcPr>
            <w:tcW w:w="2841" w:type="dxa"/>
          </w:tcPr>
          <w:p w:rsidR="00936543" w:rsidRPr="00272D6A" w:rsidRDefault="002B183B" w:rsidP="003C75BD">
            <w:pPr>
              <w:bidi w:val="0"/>
            </w:pPr>
            <w:r w:rsidRPr="002B183B">
              <w:t>Address of the position register</w:t>
            </w:r>
          </w:p>
        </w:tc>
      </w:tr>
      <w:tr w:rsidR="00936543" w:rsidTr="003C75BD">
        <w:tc>
          <w:tcPr>
            <w:tcW w:w="2840" w:type="dxa"/>
          </w:tcPr>
          <w:p w:rsidR="00936543" w:rsidRPr="00272D6A" w:rsidRDefault="002B183B" w:rsidP="003C75BD">
            <w:pPr>
              <w:bidi w:val="0"/>
            </w:pPr>
            <w:r w:rsidRPr="002B183B">
              <w:t>trigger_position_reg_2_address_g</w:t>
            </w:r>
          </w:p>
        </w:tc>
        <w:tc>
          <w:tcPr>
            <w:tcW w:w="2841" w:type="dxa"/>
          </w:tcPr>
          <w:p w:rsidR="00936543" w:rsidRDefault="002B183B" w:rsidP="003C75BD">
            <w:pPr>
              <w:bidi w:val="0"/>
            </w:pPr>
            <w:r>
              <w:t>2</w:t>
            </w:r>
          </w:p>
        </w:tc>
        <w:tc>
          <w:tcPr>
            <w:tcW w:w="2841" w:type="dxa"/>
          </w:tcPr>
          <w:p w:rsidR="00936543" w:rsidRPr="00272D6A" w:rsidRDefault="002B183B" w:rsidP="003C75BD">
            <w:pPr>
              <w:bidi w:val="0"/>
            </w:pPr>
            <w:r w:rsidRPr="002B183B">
              <w:t>Address of the type register</w:t>
            </w:r>
          </w:p>
        </w:tc>
      </w:tr>
      <w:tr w:rsidR="00936543" w:rsidTr="003C75BD">
        <w:tc>
          <w:tcPr>
            <w:tcW w:w="2840" w:type="dxa"/>
          </w:tcPr>
          <w:p w:rsidR="00936543" w:rsidRPr="00272D6A" w:rsidRDefault="002B183B" w:rsidP="003C75BD">
            <w:pPr>
              <w:bidi w:val="0"/>
            </w:pPr>
            <w:r w:rsidRPr="002B183B">
              <w:t>clk_to_start_reg_3_address_g</w:t>
            </w:r>
          </w:p>
        </w:tc>
        <w:tc>
          <w:tcPr>
            <w:tcW w:w="2841" w:type="dxa"/>
          </w:tcPr>
          <w:p w:rsidR="00936543" w:rsidRDefault="002B183B" w:rsidP="003C75BD">
            <w:pPr>
              <w:bidi w:val="0"/>
            </w:pPr>
            <w:r>
              <w:t>3</w:t>
            </w:r>
          </w:p>
        </w:tc>
        <w:tc>
          <w:tcPr>
            <w:tcW w:w="2841" w:type="dxa"/>
          </w:tcPr>
          <w:p w:rsidR="00936543" w:rsidRPr="00272D6A" w:rsidRDefault="002B183B" w:rsidP="003C75BD">
            <w:pPr>
              <w:bidi w:val="0"/>
            </w:pPr>
            <w:r w:rsidRPr="002B183B">
              <w:t>Address of the clock to start register (not in use)</w:t>
            </w:r>
          </w:p>
        </w:tc>
      </w:tr>
      <w:tr w:rsidR="00936543" w:rsidTr="003C75BD">
        <w:tc>
          <w:tcPr>
            <w:tcW w:w="2840" w:type="dxa"/>
          </w:tcPr>
          <w:p w:rsidR="00936543" w:rsidRPr="00272D6A" w:rsidRDefault="002B183B" w:rsidP="003C75BD">
            <w:pPr>
              <w:bidi w:val="0"/>
            </w:pPr>
            <w:r w:rsidRPr="002B183B">
              <w:t>enable_reg_address_4_g</w:t>
            </w:r>
          </w:p>
        </w:tc>
        <w:tc>
          <w:tcPr>
            <w:tcW w:w="2841" w:type="dxa"/>
          </w:tcPr>
          <w:p w:rsidR="00936543" w:rsidRDefault="002B183B" w:rsidP="003C75BD">
            <w:pPr>
              <w:bidi w:val="0"/>
            </w:pPr>
            <w:r>
              <w:t>4</w:t>
            </w:r>
          </w:p>
        </w:tc>
        <w:tc>
          <w:tcPr>
            <w:tcW w:w="2841" w:type="dxa"/>
          </w:tcPr>
          <w:p w:rsidR="00936543" w:rsidRPr="00272D6A" w:rsidRDefault="002B183B" w:rsidP="003C75BD">
            <w:pPr>
              <w:bidi w:val="0"/>
            </w:pPr>
            <w:r w:rsidRPr="002B183B">
              <w:t>Address of the enable register</w:t>
            </w:r>
          </w:p>
        </w:tc>
      </w:tr>
      <w:tr w:rsidR="00936543" w:rsidTr="003C75BD">
        <w:tc>
          <w:tcPr>
            <w:tcW w:w="2840" w:type="dxa"/>
          </w:tcPr>
          <w:p w:rsidR="00936543" w:rsidRPr="00272D6A" w:rsidRDefault="00703460" w:rsidP="003C75BD">
            <w:pPr>
              <w:bidi w:val="0"/>
            </w:pPr>
            <w:r w:rsidRPr="00703460">
              <w:t>power2_out_g</w:t>
            </w:r>
          </w:p>
        </w:tc>
        <w:tc>
          <w:tcPr>
            <w:tcW w:w="2841" w:type="dxa"/>
          </w:tcPr>
          <w:p w:rsidR="00936543" w:rsidRDefault="00703460" w:rsidP="003C75BD">
            <w:pPr>
              <w:bidi w:val="0"/>
            </w:pPr>
            <w:r>
              <w:t>0</w:t>
            </w:r>
          </w:p>
        </w:tc>
        <w:tc>
          <w:tcPr>
            <w:tcW w:w="2841" w:type="dxa"/>
          </w:tcPr>
          <w:p w:rsidR="00936543" w:rsidRPr="00272D6A" w:rsidRDefault="00703460" w:rsidP="003C75BD">
            <w:pPr>
              <w:bidi w:val="0"/>
            </w:pPr>
            <w:r w:rsidRPr="00703460">
              <w:t>Output width is multiplied by this power factor (2^1). In case of 2: output will be (2^2*8=) 32 bits wide -&gt; our output and input are at the same width</w:t>
            </w:r>
          </w:p>
        </w:tc>
      </w:tr>
      <w:tr w:rsidR="00936543" w:rsidTr="003C75BD">
        <w:tc>
          <w:tcPr>
            <w:tcW w:w="2840" w:type="dxa"/>
          </w:tcPr>
          <w:p w:rsidR="00936543" w:rsidRPr="00272D6A" w:rsidRDefault="00703460" w:rsidP="003C75BD">
            <w:pPr>
              <w:bidi w:val="0"/>
            </w:pPr>
            <w:proofErr w:type="spellStart"/>
            <w:r w:rsidRPr="00703460">
              <w:t>power_sign_g</w:t>
            </w:r>
            <w:proofErr w:type="spellEnd"/>
          </w:p>
        </w:tc>
        <w:tc>
          <w:tcPr>
            <w:tcW w:w="2841" w:type="dxa"/>
          </w:tcPr>
          <w:p w:rsidR="00936543" w:rsidRDefault="00703460" w:rsidP="003C75BD">
            <w:pPr>
              <w:bidi w:val="0"/>
            </w:pPr>
            <w:r>
              <w:t>1</w:t>
            </w:r>
          </w:p>
        </w:tc>
        <w:tc>
          <w:tcPr>
            <w:tcW w:w="2841" w:type="dxa"/>
          </w:tcPr>
          <w:p w:rsidR="00936543" w:rsidRPr="00272D6A" w:rsidRDefault="00703460" w:rsidP="003C75BD">
            <w:pPr>
              <w:bidi w:val="0"/>
            </w:pPr>
            <w:r w:rsidRPr="00703460">
              <w:t>'-1' =&gt; output width &gt; input width ; '1' =&gt; input width &gt; output width</w:t>
            </w:r>
          </w:p>
        </w:tc>
      </w:tr>
      <w:tr w:rsidR="00936543" w:rsidTr="003C75BD">
        <w:tc>
          <w:tcPr>
            <w:tcW w:w="2840" w:type="dxa"/>
          </w:tcPr>
          <w:p w:rsidR="00936543" w:rsidRPr="00272D6A" w:rsidRDefault="00703460" w:rsidP="003C75BD">
            <w:pPr>
              <w:bidi w:val="0"/>
            </w:pPr>
            <w:proofErr w:type="spellStart"/>
            <w:r w:rsidRPr="00703460">
              <w:t>type_d_g</w:t>
            </w:r>
            <w:proofErr w:type="spellEnd"/>
          </w:p>
        </w:tc>
        <w:tc>
          <w:tcPr>
            <w:tcW w:w="2841" w:type="dxa"/>
          </w:tcPr>
          <w:p w:rsidR="00936543" w:rsidRDefault="00703460" w:rsidP="003C75BD">
            <w:pPr>
              <w:bidi w:val="0"/>
            </w:pPr>
            <w:r>
              <w:t>1</w:t>
            </w:r>
          </w:p>
        </w:tc>
        <w:tc>
          <w:tcPr>
            <w:tcW w:w="2841" w:type="dxa"/>
          </w:tcPr>
          <w:p w:rsidR="00936543" w:rsidRPr="00272D6A" w:rsidRDefault="00703460" w:rsidP="003C75BD">
            <w:pPr>
              <w:bidi w:val="0"/>
            </w:pPr>
            <w:r w:rsidRPr="00703460">
              <w:t>Type Depth</w:t>
            </w:r>
          </w:p>
        </w:tc>
      </w:tr>
      <w:tr w:rsidR="00936543" w:rsidTr="003C75BD">
        <w:tc>
          <w:tcPr>
            <w:tcW w:w="2840" w:type="dxa"/>
          </w:tcPr>
          <w:p w:rsidR="00936543" w:rsidRPr="00272D6A" w:rsidRDefault="00703460" w:rsidP="003C75BD">
            <w:pPr>
              <w:bidi w:val="0"/>
            </w:pPr>
            <w:proofErr w:type="spellStart"/>
            <w:r w:rsidRPr="00703460">
              <w:t>len_d_g</w:t>
            </w:r>
            <w:proofErr w:type="spellEnd"/>
          </w:p>
        </w:tc>
        <w:tc>
          <w:tcPr>
            <w:tcW w:w="2841" w:type="dxa"/>
          </w:tcPr>
          <w:p w:rsidR="00936543" w:rsidRDefault="00703460" w:rsidP="003C75BD">
            <w:pPr>
              <w:bidi w:val="0"/>
            </w:pPr>
            <w:r>
              <w:t>1</w:t>
            </w:r>
          </w:p>
        </w:tc>
        <w:tc>
          <w:tcPr>
            <w:tcW w:w="2841" w:type="dxa"/>
          </w:tcPr>
          <w:p w:rsidR="00936543" w:rsidRPr="00272D6A" w:rsidRDefault="00703460" w:rsidP="003C75BD">
            <w:pPr>
              <w:bidi w:val="0"/>
            </w:pPr>
            <w:r w:rsidRPr="00703460">
              <w:t>Length Depth</w:t>
            </w:r>
          </w:p>
        </w:tc>
      </w:tr>
      <w:tr w:rsidR="00936543" w:rsidTr="003C75BD">
        <w:tc>
          <w:tcPr>
            <w:tcW w:w="2840" w:type="dxa"/>
          </w:tcPr>
          <w:p w:rsidR="00936543" w:rsidRPr="00272D6A" w:rsidRDefault="00703460" w:rsidP="003C75BD">
            <w:pPr>
              <w:bidi w:val="0"/>
            </w:pPr>
            <w:proofErr w:type="spellStart"/>
            <w:r w:rsidRPr="00703460">
              <w:t>output_type_id_g</w:t>
            </w:r>
            <w:proofErr w:type="spellEnd"/>
          </w:p>
        </w:tc>
        <w:tc>
          <w:tcPr>
            <w:tcW w:w="2841" w:type="dxa"/>
          </w:tcPr>
          <w:p w:rsidR="00936543" w:rsidRDefault="00703460" w:rsidP="003C75BD">
            <w:pPr>
              <w:bidi w:val="0"/>
            </w:pPr>
            <w:r>
              <w:t>2</w:t>
            </w:r>
          </w:p>
        </w:tc>
        <w:tc>
          <w:tcPr>
            <w:tcW w:w="2841" w:type="dxa"/>
          </w:tcPr>
          <w:p w:rsidR="00936543" w:rsidRPr="00272D6A" w:rsidRDefault="00703460" w:rsidP="003C75BD">
            <w:pPr>
              <w:bidi w:val="0"/>
            </w:pPr>
            <w:r w:rsidRPr="00703460">
              <w:t>The TYPE of the component that the data is directed to. (our case- TX PATH)</w:t>
            </w:r>
          </w:p>
        </w:tc>
      </w:tr>
    </w:tbl>
    <w:p w:rsidR="0043617D" w:rsidRDefault="00A35E76" w:rsidP="00A35E76">
      <w:pPr>
        <w:pStyle w:val="af"/>
        <w:bidi w:val="0"/>
        <w:jc w:val="center"/>
      </w:pPr>
      <w:bookmarkStart w:id="243" w:name="_Toc378517833"/>
      <w:bookmarkStart w:id="244" w:name="_Toc378519009"/>
      <w:r>
        <w:t xml:space="preserve">Table </w:t>
      </w:r>
      <w:r>
        <w:fldChar w:fldCharType="begin"/>
      </w:r>
      <w:r>
        <w:instrText xml:space="preserve"> SEQ Table \* ARABIC </w:instrText>
      </w:r>
      <w:r>
        <w:fldChar w:fldCharType="separate"/>
      </w:r>
      <w:r w:rsidR="00D1530F">
        <w:rPr>
          <w:noProof/>
        </w:rPr>
        <w:t>25</w:t>
      </w:r>
      <w:r>
        <w:fldChar w:fldCharType="end"/>
      </w:r>
      <w:r>
        <w:rPr>
          <w:noProof/>
        </w:rPr>
        <w:t>- Core generics table</w:t>
      </w:r>
      <w:bookmarkEnd w:id="243"/>
      <w:bookmarkEnd w:id="244"/>
    </w:p>
    <w:p w:rsidR="00703460" w:rsidRDefault="00703460" w:rsidP="00703460">
      <w:pPr>
        <w:bidi w:val="0"/>
      </w:pPr>
    </w:p>
    <w:p w:rsidR="00703460" w:rsidRDefault="00703460" w:rsidP="00703460">
      <w:pPr>
        <w:bidi w:val="0"/>
      </w:pPr>
      <w:r>
        <w:lastRenderedPageBreak/>
        <w:t>Signals table</w:t>
      </w:r>
    </w:p>
    <w:tbl>
      <w:tblPr>
        <w:tblStyle w:val="aa"/>
        <w:tblW w:w="0" w:type="auto"/>
        <w:tblLook w:val="04A0" w:firstRow="1" w:lastRow="0" w:firstColumn="1" w:lastColumn="0" w:noHBand="0" w:noVBand="1"/>
      </w:tblPr>
      <w:tblGrid>
        <w:gridCol w:w="2175"/>
        <w:gridCol w:w="1929"/>
        <w:gridCol w:w="2398"/>
        <w:gridCol w:w="2020"/>
      </w:tblGrid>
      <w:tr w:rsidR="00703460" w:rsidTr="003C75BD">
        <w:tc>
          <w:tcPr>
            <w:tcW w:w="2267" w:type="dxa"/>
          </w:tcPr>
          <w:p w:rsidR="00703460" w:rsidRDefault="00703460" w:rsidP="003C75BD">
            <w:pPr>
              <w:bidi w:val="0"/>
            </w:pPr>
            <w:r>
              <w:t>Name</w:t>
            </w:r>
          </w:p>
        </w:tc>
        <w:tc>
          <w:tcPr>
            <w:tcW w:w="2038" w:type="dxa"/>
          </w:tcPr>
          <w:p w:rsidR="00703460" w:rsidRDefault="00703460" w:rsidP="003C75BD">
            <w:pPr>
              <w:bidi w:val="0"/>
            </w:pPr>
            <w:r>
              <w:t>Direction</w:t>
            </w:r>
          </w:p>
        </w:tc>
        <w:tc>
          <w:tcPr>
            <w:tcW w:w="2106" w:type="dxa"/>
          </w:tcPr>
          <w:p w:rsidR="00703460" w:rsidRDefault="00703460" w:rsidP="003C75BD">
            <w:pPr>
              <w:bidi w:val="0"/>
            </w:pPr>
            <w:r>
              <w:t>Width</w:t>
            </w:r>
          </w:p>
        </w:tc>
        <w:tc>
          <w:tcPr>
            <w:tcW w:w="2111" w:type="dxa"/>
          </w:tcPr>
          <w:p w:rsidR="00703460" w:rsidRDefault="00703460" w:rsidP="003C75BD">
            <w:pPr>
              <w:bidi w:val="0"/>
            </w:pPr>
            <w:r>
              <w:t>Description</w:t>
            </w:r>
          </w:p>
        </w:tc>
      </w:tr>
      <w:tr w:rsidR="00703460" w:rsidTr="003C75BD">
        <w:tc>
          <w:tcPr>
            <w:tcW w:w="2267" w:type="dxa"/>
          </w:tcPr>
          <w:p w:rsidR="00703460" w:rsidRDefault="00703460" w:rsidP="003C75BD">
            <w:pPr>
              <w:bidi w:val="0"/>
            </w:pPr>
            <w:proofErr w:type="spellStart"/>
            <w:r w:rsidRPr="00BE7FEE">
              <w:t>clk</w:t>
            </w:r>
            <w:proofErr w:type="spellEnd"/>
          </w:p>
        </w:tc>
        <w:tc>
          <w:tcPr>
            <w:tcW w:w="2038" w:type="dxa"/>
          </w:tcPr>
          <w:p w:rsidR="00703460" w:rsidRDefault="00703460" w:rsidP="003C75BD">
            <w:pPr>
              <w:bidi w:val="0"/>
            </w:pPr>
            <w:r>
              <w:t>In</w:t>
            </w:r>
          </w:p>
        </w:tc>
        <w:tc>
          <w:tcPr>
            <w:tcW w:w="2106" w:type="dxa"/>
          </w:tcPr>
          <w:p w:rsidR="00703460" w:rsidRDefault="00703460" w:rsidP="003C75BD">
            <w:pPr>
              <w:bidi w:val="0"/>
            </w:pPr>
            <w:r>
              <w:t>1</w:t>
            </w:r>
          </w:p>
        </w:tc>
        <w:tc>
          <w:tcPr>
            <w:tcW w:w="2111" w:type="dxa"/>
          </w:tcPr>
          <w:p w:rsidR="00703460" w:rsidRDefault="00703460" w:rsidP="003C75BD">
            <w:pPr>
              <w:bidi w:val="0"/>
            </w:pPr>
            <w:r>
              <w:t>System clock</w:t>
            </w:r>
          </w:p>
        </w:tc>
      </w:tr>
      <w:tr w:rsidR="00703460" w:rsidTr="003C75BD">
        <w:tc>
          <w:tcPr>
            <w:tcW w:w="2267" w:type="dxa"/>
          </w:tcPr>
          <w:p w:rsidR="00703460" w:rsidRPr="00BE7FEE" w:rsidRDefault="00E9123F" w:rsidP="003C75BD">
            <w:pPr>
              <w:bidi w:val="0"/>
            </w:pPr>
            <w:proofErr w:type="spellStart"/>
            <w:r w:rsidRPr="00E9123F">
              <w:t>rst</w:t>
            </w:r>
            <w:proofErr w:type="spellEnd"/>
          </w:p>
        </w:tc>
        <w:tc>
          <w:tcPr>
            <w:tcW w:w="2038" w:type="dxa"/>
          </w:tcPr>
          <w:p w:rsidR="00703460" w:rsidRDefault="00703460" w:rsidP="003C75BD">
            <w:pPr>
              <w:bidi w:val="0"/>
            </w:pPr>
            <w:r>
              <w:t>In</w:t>
            </w:r>
          </w:p>
        </w:tc>
        <w:tc>
          <w:tcPr>
            <w:tcW w:w="2106" w:type="dxa"/>
          </w:tcPr>
          <w:p w:rsidR="00703460" w:rsidRDefault="00703460" w:rsidP="003C75BD">
            <w:pPr>
              <w:bidi w:val="0"/>
            </w:pPr>
            <w:r>
              <w:t>1</w:t>
            </w:r>
          </w:p>
        </w:tc>
        <w:tc>
          <w:tcPr>
            <w:tcW w:w="2111" w:type="dxa"/>
          </w:tcPr>
          <w:p w:rsidR="00703460" w:rsidRDefault="00703460" w:rsidP="003C75BD">
            <w:pPr>
              <w:bidi w:val="0"/>
            </w:pPr>
            <w:r>
              <w:t>System reset</w:t>
            </w:r>
          </w:p>
        </w:tc>
      </w:tr>
      <w:tr w:rsidR="00703460" w:rsidTr="003C75BD">
        <w:tc>
          <w:tcPr>
            <w:tcW w:w="2267" w:type="dxa"/>
          </w:tcPr>
          <w:p w:rsidR="00703460" w:rsidRPr="00661D7E" w:rsidRDefault="00E9123F" w:rsidP="003C75BD">
            <w:pPr>
              <w:bidi w:val="0"/>
            </w:pPr>
            <w:proofErr w:type="spellStart"/>
            <w:r w:rsidRPr="00E9123F">
              <w:t>data_in</w:t>
            </w:r>
            <w:proofErr w:type="spellEnd"/>
          </w:p>
        </w:tc>
        <w:tc>
          <w:tcPr>
            <w:tcW w:w="2038" w:type="dxa"/>
          </w:tcPr>
          <w:p w:rsidR="00703460" w:rsidRDefault="00703460" w:rsidP="003C75BD">
            <w:pPr>
              <w:bidi w:val="0"/>
            </w:pPr>
            <w:r>
              <w:t>In</w:t>
            </w:r>
          </w:p>
        </w:tc>
        <w:tc>
          <w:tcPr>
            <w:tcW w:w="2106" w:type="dxa"/>
          </w:tcPr>
          <w:p w:rsidR="00703460" w:rsidRDefault="00E9123F" w:rsidP="003C75BD">
            <w:pPr>
              <w:bidi w:val="0"/>
            </w:pPr>
            <w:proofErr w:type="spellStart"/>
            <w:r w:rsidRPr="00E9123F">
              <w:t>num_of_signals_g</w:t>
            </w:r>
            <w:proofErr w:type="spellEnd"/>
          </w:p>
        </w:tc>
        <w:tc>
          <w:tcPr>
            <w:tcW w:w="2111" w:type="dxa"/>
          </w:tcPr>
          <w:p w:rsidR="00703460" w:rsidRDefault="00E9123F" w:rsidP="003C75BD">
            <w:pPr>
              <w:bidi w:val="0"/>
            </w:pPr>
            <w:r w:rsidRPr="00E9123F">
              <w:t>Input data from Signal Generator</w:t>
            </w:r>
          </w:p>
        </w:tc>
      </w:tr>
      <w:tr w:rsidR="00703460" w:rsidTr="003C75BD">
        <w:tc>
          <w:tcPr>
            <w:tcW w:w="2267" w:type="dxa"/>
          </w:tcPr>
          <w:p w:rsidR="00703460" w:rsidRPr="00661D7E" w:rsidRDefault="00E9123F" w:rsidP="003C75BD">
            <w:pPr>
              <w:bidi w:val="0"/>
            </w:pPr>
            <w:r w:rsidRPr="00E9123F">
              <w:t>trigger</w:t>
            </w:r>
          </w:p>
        </w:tc>
        <w:tc>
          <w:tcPr>
            <w:tcW w:w="2038" w:type="dxa"/>
          </w:tcPr>
          <w:p w:rsidR="00703460" w:rsidRDefault="00703460" w:rsidP="003C75BD">
            <w:pPr>
              <w:bidi w:val="0"/>
            </w:pPr>
            <w:r>
              <w:t>In</w:t>
            </w:r>
          </w:p>
        </w:tc>
        <w:tc>
          <w:tcPr>
            <w:tcW w:w="2106" w:type="dxa"/>
          </w:tcPr>
          <w:p w:rsidR="00703460" w:rsidRPr="00661D7E" w:rsidRDefault="00E9123F" w:rsidP="003C75BD">
            <w:pPr>
              <w:bidi w:val="0"/>
            </w:pPr>
            <w:r>
              <w:t>1</w:t>
            </w:r>
          </w:p>
        </w:tc>
        <w:tc>
          <w:tcPr>
            <w:tcW w:w="2111" w:type="dxa"/>
          </w:tcPr>
          <w:p w:rsidR="00703460" w:rsidRPr="00661D7E" w:rsidRDefault="00E9123F" w:rsidP="003C75BD">
            <w:pPr>
              <w:bidi w:val="0"/>
            </w:pPr>
            <w:r w:rsidRPr="00E9123F">
              <w:t>trigger signal from Signal Generator</w:t>
            </w:r>
          </w:p>
        </w:tc>
      </w:tr>
      <w:tr w:rsidR="00703460" w:rsidTr="003C75BD">
        <w:tc>
          <w:tcPr>
            <w:tcW w:w="2267" w:type="dxa"/>
          </w:tcPr>
          <w:p w:rsidR="00703460" w:rsidRPr="00661D7E" w:rsidRDefault="00E9123F" w:rsidP="003C75BD">
            <w:pPr>
              <w:bidi w:val="0"/>
            </w:pPr>
            <w:r w:rsidRPr="00E9123F">
              <w:t>ADR_I</w:t>
            </w:r>
          </w:p>
        </w:tc>
        <w:tc>
          <w:tcPr>
            <w:tcW w:w="2038" w:type="dxa"/>
          </w:tcPr>
          <w:p w:rsidR="00703460" w:rsidRDefault="00703460" w:rsidP="003C75BD">
            <w:pPr>
              <w:bidi w:val="0"/>
            </w:pPr>
            <w:r>
              <w:t>In</w:t>
            </w:r>
          </w:p>
        </w:tc>
        <w:tc>
          <w:tcPr>
            <w:tcW w:w="2106" w:type="dxa"/>
          </w:tcPr>
          <w:p w:rsidR="00703460" w:rsidRPr="00661D7E" w:rsidRDefault="00E9123F" w:rsidP="003C75BD">
            <w:pPr>
              <w:bidi w:val="0"/>
            </w:pPr>
            <w:proofErr w:type="spellStart"/>
            <w:r w:rsidRPr="00E9123F">
              <w:t>Add_width_g</w:t>
            </w:r>
            <w:proofErr w:type="spellEnd"/>
          </w:p>
        </w:tc>
        <w:tc>
          <w:tcPr>
            <w:tcW w:w="2111" w:type="dxa"/>
          </w:tcPr>
          <w:p w:rsidR="00703460" w:rsidRPr="00661D7E" w:rsidRDefault="00E9123F" w:rsidP="003C75BD">
            <w:pPr>
              <w:bidi w:val="0"/>
            </w:pPr>
            <w:r w:rsidRPr="00E9123F">
              <w:t>contains the address word</w:t>
            </w:r>
          </w:p>
        </w:tc>
      </w:tr>
      <w:tr w:rsidR="00703460" w:rsidTr="003C75BD">
        <w:tc>
          <w:tcPr>
            <w:tcW w:w="2267" w:type="dxa"/>
          </w:tcPr>
          <w:p w:rsidR="00703460" w:rsidRPr="00661D7E" w:rsidRDefault="00E9123F" w:rsidP="003C75BD">
            <w:pPr>
              <w:bidi w:val="0"/>
            </w:pPr>
            <w:r w:rsidRPr="00E9123F">
              <w:t>DAT_I</w:t>
            </w:r>
          </w:p>
        </w:tc>
        <w:tc>
          <w:tcPr>
            <w:tcW w:w="2038" w:type="dxa"/>
          </w:tcPr>
          <w:p w:rsidR="00703460" w:rsidRDefault="00703460" w:rsidP="003C75BD">
            <w:pPr>
              <w:bidi w:val="0"/>
            </w:pPr>
            <w:r>
              <w:t>In</w:t>
            </w:r>
          </w:p>
        </w:tc>
        <w:tc>
          <w:tcPr>
            <w:tcW w:w="2106" w:type="dxa"/>
          </w:tcPr>
          <w:p w:rsidR="00703460" w:rsidRPr="00661D7E" w:rsidRDefault="00E9123F" w:rsidP="003C75BD">
            <w:pPr>
              <w:bidi w:val="0"/>
            </w:pPr>
            <w:proofErr w:type="spellStart"/>
            <w:r w:rsidRPr="00E9123F">
              <w:t>data_width_g</w:t>
            </w:r>
            <w:proofErr w:type="spellEnd"/>
          </w:p>
        </w:tc>
        <w:tc>
          <w:tcPr>
            <w:tcW w:w="2111" w:type="dxa"/>
          </w:tcPr>
          <w:p w:rsidR="00703460" w:rsidRDefault="00E9123F" w:rsidP="003C75BD">
            <w:pPr>
              <w:bidi w:val="0"/>
            </w:pPr>
            <w:r w:rsidRPr="00E9123F">
              <w:t xml:space="preserve">contains the </w:t>
            </w:r>
            <w:proofErr w:type="spellStart"/>
            <w:r w:rsidRPr="00E9123F">
              <w:t>data_in</w:t>
            </w:r>
            <w:proofErr w:type="spellEnd"/>
            <w:r w:rsidRPr="00E9123F">
              <w:t xml:space="preserve"> word</w:t>
            </w:r>
          </w:p>
        </w:tc>
      </w:tr>
      <w:tr w:rsidR="00703460" w:rsidTr="003C75BD">
        <w:tc>
          <w:tcPr>
            <w:tcW w:w="2267" w:type="dxa"/>
          </w:tcPr>
          <w:p w:rsidR="00703460" w:rsidRPr="00272D6A" w:rsidRDefault="00E9123F" w:rsidP="003C75BD">
            <w:pPr>
              <w:bidi w:val="0"/>
            </w:pPr>
            <w:r w:rsidRPr="00E9123F">
              <w:t>WE_I</w:t>
            </w:r>
          </w:p>
        </w:tc>
        <w:tc>
          <w:tcPr>
            <w:tcW w:w="2038" w:type="dxa"/>
          </w:tcPr>
          <w:p w:rsidR="00703460" w:rsidRDefault="00703460" w:rsidP="003C75BD">
            <w:pPr>
              <w:bidi w:val="0"/>
            </w:pPr>
            <w:r>
              <w:t>In</w:t>
            </w:r>
          </w:p>
        </w:tc>
        <w:tc>
          <w:tcPr>
            <w:tcW w:w="2106" w:type="dxa"/>
          </w:tcPr>
          <w:p w:rsidR="00703460" w:rsidRDefault="00703460" w:rsidP="003C75BD">
            <w:pPr>
              <w:bidi w:val="0"/>
            </w:pPr>
            <w:r>
              <w:t>1</w:t>
            </w:r>
          </w:p>
        </w:tc>
        <w:tc>
          <w:tcPr>
            <w:tcW w:w="2111" w:type="dxa"/>
          </w:tcPr>
          <w:p w:rsidR="00703460" w:rsidRPr="0020291D" w:rsidRDefault="00E9123F" w:rsidP="003C75BD">
            <w:pPr>
              <w:bidi w:val="0"/>
            </w:pPr>
            <w:r w:rsidRPr="00E9123F">
              <w:t>'1' for write, '0' for read</w:t>
            </w:r>
          </w:p>
        </w:tc>
      </w:tr>
      <w:tr w:rsidR="00703460" w:rsidTr="003C75BD">
        <w:tc>
          <w:tcPr>
            <w:tcW w:w="2267" w:type="dxa"/>
          </w:tcPr>
          <w:p w:rsidR="00703460" w:rsidRPr="0020291D" w:rsidRDefault="00E9123F" w:rsidP="003C75BD">
            <w:pPr>
              <w:bidi w:val="0"/>
            </w:pPr>
            <w:r w:rsidRPr="00E9123F">
              <w:t>STB_I</w:t>
            </w:r>
          </w:p>
        </w:tc>
        <w:tc>
          <w:tcPr>
            <w:tcW w:w="2038" w:type="dxa"/>
          </w:tcPr>
          <w:p w:rsidR="00703460" w:rsidRDefault="00E9123F" w:rsidP="003C75BD">
            <w:pPr>
              <w:bidi w:val="0"/>
            </w:pPr>
            <w:r>
              <w:t>In</w:t>
            </w:r>
          </w:p>
        </w:tc>
        <w:tc>
          <w:tcPr>
            <w:tcW w:w="2106" w:type="dxa"/>
          </w:tcPr>
          <w:p w:rsidR="00703460" w:rsidRDefault="00E9123F" w:rsidP="003C75BD">
            <w:pPr>
              <w:bidi w:val="0"/>
            </w:pPr>
            <w:r>
              <w:t>1</w:t>
            </w:r>
          </w:p>
        </w:tc>
        <w:tc>
          <w:tcPr>
            <w:tcW w:w="2111" w:type="dxa"/>
          </w:tcPr>
          <w:p w:rsidR="00703460" w:rsidRPr="0020291D" w:rsidRDefault="00E9123F" w:rsidP="003C75BD">
            <w:pPr>
              <w:bidi w:val="0"/>
            </w:pPr>
            <w:r w:rsidRPr="00E9123F">
              <w:t>'1' for active bus operation, '0' for no bus operation</w:t>
            </w:r>
          </w:p>
        </w:tc>
      </w:tr>
      <w:tr w:rsidR="00703460" w:rsidTr="003C75BD">
        <w:tc>
          <w:tcPr>
            <w:tcW w:w="2267" w:type="dxa"/>
          </w:tcPr>
          <w:p w:rsidR="00703460" w:rsidRPr="0020291D" w:rsidRDefault="00E9123F" w:rsidP="003C75BD">
            <w:pPr>
              <w:bidi w:val="0"/>
            </w:pPr>
            <w:r w:rsidRPr="00E9123F">
              <w:t>CYC_I</w:t>
            </w:r>
          </w:p>
        </w:tc>
        <w:tc>
          <w:tcPr>
            <w:tcW w:w="2038" w:type="dxa"/>
          </w:tcPr>
          <w:p w:rsidR="00703460" w:rsidRDefault="00E9123F" w:rsidP="003C75BD">
            <w:pPr>
              <w:bidi w:val="0"/>
            </w:pPr>
            <w:r>
              <w:t>In</w:t>
            </w:r>
          </w:p>
        </w:tc>
        <w:tc>
          <w:tcPr>
            <w:tcW w:w="2106" w:type="dxa"/>
          </w:tcPr>
          <w:p w:rsidR="00703460" w:rsidRPr="0020291D" w:rsidRDefault="00703460" w:rsidP="003C75BD">
            <w:pPr>
              <w:bidi w:val="0"/>
            </w:pPr>
            <w:r>
              <w:t>1</w:t>
            </w:r>
          </w:p>
        </w:tc>
        <w:tc>
          <w:tcPr>
            <w:tcW w:w="2111" w:type="dxa"/>
          </w:tcPr>
          <w:p w:rsidR="00703460" w:rsidRPr="0020291D" w:rsidRDefault="00E9123F" w:rsidP="003C75BD">
            <w:pPr>
              <w:bidi w:val="0"/>
            </w:pPr>
            <w:r w:rsidRPr="00E9123F">
              <w:t>'1' for bus transition request, '0' for no bus transition request</w:t>
            </w:r>
          </w:p>
        </w:tc>
      </w:tr>
      <w:tr w:rsidR="00E9123F" w:rsidTr="003C75BD">
        <w:tc>
          <w:tcPr>
            <w:tcW w:w="2267" w:type="dxa"/>
          </w:tcPr>
          <w:p w:rsidR="00E9123F" w:rsidRPr="0020291D" w:rsidRDefault="00E9123F" w:rsidP="003C75BD">
            <w:pPr>
              <w:bidi w:val="0"/>
            </w:pPr>
            <w:r w:rsidRPr="00E9123F">
              <w:t>TGA_I</w:t>
            </w:r>
          </w:p>
        </w:tc>
        <w:tc>
          <w:tcPr>
            <w:tcW w:w="2038" w:type="dxa"/>
          </w:tcPr>
          <w:p w:rsidR="00E9123F" w:rsidRDefault="00E9123F" w:rsidP="003C75BD">
            <w:pPr>
              <w:bidi w:val="0"/>
            </w:pPr>
            <w:r>
              <w:t>In</w:t>
            </w:r>
          </w:p>
        </w:tc>
        <w:tc>
          <w:tcPr>
            <w:tcW w:w="2106" w:type="dxa"/>
          </w:tcPr>
          <w:p w:rsidR="00E9123F" w:rsidRDefault="00E9123F" w:rsidP="00E9123F">
            <w:pPr>
              <w:bidi w:val="0"/>
            </w:pPr>
            <w:proofErr w:type="spellStart"/>
            <w:r w:rsidRPr="00E9123F">
              <w:t>data_width_g</w:t>
            </w:r>
            <w:proofErr w:type="spellEnd"/>
            <w:r w:rsidRPr="00E9123F">
              <w:t>*</w:t>
            </w:r>
            <w:proofErr w:type="spellStart"/>
            <w:r w:rsidRPr="00E9123F">
              <w:t>type_d_g</w:t>
            </w:r>
            <w:proofErr w:type="spellEnd"/>
          </w:p>
        </w:tc>
        <w:tc>
          <w:tcPr>
            <w:tcW w:w="2111" w:type="dxa"/>
          </w:tcPr>
          <w:p w:rsidR="00E9123F" w:rsidRPr="0020291D" w:rsidRDefault="00E9123F" w:rsidP="003C75BD">
            <w:pPr>
              <w:bidi w:val="0"/>
            </w:pPr>
            <w:r w:rsidRPr="00E9123F">
              <w:t>contains the type word</w:t>
            </w:r>
          </w:p>
        </w:tc>
      </w:tr>
      <w:tr w:rsidR="00E9123F" w:rsidTr="003C75BD">
        <w:tc>
          <w:tcPr>
            <w:tcW w:w="2267" w:type="dxa"/>
          </w:tcPr>
          <w:p w:rsidR="00E9123F" w:rsidRPr="0020291D" w:rsidRDefault="00E9123F" w:rsidP="003C75BD">
            <w:pPr>
              <w:bidi w:val="0"/>
            </w:pPr>
            <w:r w:rsidRPr="00E9123F">
              <w:t>TGD_I</w:t>
            </w:r>
          </w:p>
        </w:tc>
        <w:tc>
          <w:tcPr>
            <w:tcW w:w="2038" w:type="dxa"/>
          </w:tcPr>
          <w:p w:rsidR="00E9123F" w:rsidRDefault="00E9123F" w:rsidP="003C75BD">
            <w:pPr>
              <w:bidi w:val="0"/>
            </w:pPr>
            <w:r>
              <w:t>In</w:t>
            </w:r>
          </w:p>
        </w:tc>
        <w:tc>
          <w:tcPr>
            <w:tcW w:w="2106" w:type="dxa"/>
          </w:tcPr>
          <w:p w:rsidR="00E9123F" w:rsidRDefault="00E9123F" w:rsidP="003C75BD">
            <w:pPr>
              <w:bidi w:val="0"/>
            </w:pPr>
            <w:proofErr w:type="spellStart"/>
            <w:r>
              <w:t>data_width_g</w:t>
            </w:r>
            <w:proofErr w:type="spellEnd"/>
            <w:r>
              <w:t>*</w:t>
            </w:r>
            <w:proofErr w:type="spellStart"/>
            <w:r w:rsidRPr="00E9123F">
              <w:t>len_d_g</w:t>
            </w:r>
            <w:proofErr w:type="spellEnd"/>
          </w:p>
        </w:tc>
        <w:tc>
          <w:tcPr>
            <w:tcW w:w="2111" w:type="dxa"/>
          </w:tcPr>
          <w:p w:rsidR="00E9123F" w:rsidRPr="0020291D" w:rsidRDefault="00E9123F" w:rsidP="003C75BD">
            <w:pPr>
              <w:bidi w:val="0"/>
            </w:pPr>
            <w:r w:rsidRPr="00E9123F">
              <w:t>contains the length word</w:t>
            </w:r>
          </w:p>
        </w:tc>
      </w:tr>
      <w:tr w:rsidR="00E9123F" w:rsidTr="003C75BD">
        <w:tc>
          <w:tcPr>
            <w:tcW w:w="2267" w:type="dxa"/>
          </w:tcPr>
          <w:p w:rsidR="00E9123F" w:rsidRPr="0020291D" w:rsidRDefault="00E9123F" w:rsidP="003C75BD">
            <w:pPr>
              <w:bidi w:val="0"/>
            </w:pPr>
            <w:r w:rsidRPr="00E9123F">
              <w:t>ACK_O</w:t>
            </w:r>
          </w:p>
        </w:tc>
        <w:tc>
          <w:tcPr>
            <w:tcW w:w="2038" w:type="dxa"/>
          </w:tcPr>
          <w:p w:rsidR="00E9123F" w:rsidRDefault="00E9123F" w:rsidP="003C75BD">
            <w:pPr>
              <w:bidi w:val="0"/>
            </w:pPr>
            <w:r>
              <w:t>Out</w:t>
            </w:r>
          </w:p>
        </w:tc>
        <w:tc>
          <w:tcPr>
            <w:tcW w:w="2106" w:type="dxa"/>
          </w:tcPr>
          <w:p w:rsidR="00E9123F" w:rsidRDefault="00E9123F" w:rsidP="003C75BD">
            <w:pPr>
              <w:bidi w:val="0"/>
            </w:pPr>
            <w:r>
              <w:t>1</w:t>
            </w:r>
          </w:p>
        </w:tc>
        <w:tc>
          <w:tcPr>
            <w:tcW w:w="2111" w:type="dxa"/>
          </w:tcPr>
          <w:p w:rsidR="00E9123F" w:rsidRPr="0020291D" w:rsidRDefault="00E9123F" w:rsidP="003C75BD">
            <w:pPr>
              <w:bidi w:val="0"/>
            </w:pPr>
            <w:r w:rsidRPr="00E9123F">
              <w:t>'1' when valid data is transmitted to MW or for successful write operation</w:t>
            </w:r>
          </w:p>
        </w:tc>
      </w:tr>
      <w:tr w:rsidR="00E9123F" w:rsidTr="003C75BD">
        <w:tc>
          <w:tcPr>
            <w:tcW w:w="2267" w:type="dxa"/>
          </w:tcPr>
          <w:p w:rsidR="00E9123F" w:rsidRPr="0020291D" w:rsidRDefault="00E9123F" w:rsidP="003C75BD">
            <w:pPr>
              <w:bidi w:val="0"/>
            </w:pPr>
            <w:r w:rsidRPr="00E9123F">
              <w:t>WS_DAT_O</w:t>
            </w:r>
          </w:p>
        </w:tc>
        <w:tc>
          <w:tcPr>
            <w:tcW w:w="2038" w:type="dxa"/>
          </w:tcPr>
          <w:p w:rsidR="00E9123F" w:rsidRDefault="00E9123F" w:rsidP="003C75BD">
            <w:pPr>
              <w:bidi w:val="0"/>
            </w:pPr>
            <w:r>
              <w:t>Out</w:t>
            </w:r>
          </w:p>
        </w:tc>
        <w:tc>
          <w:tcPr>
            <w:tcW w:w="2106" w:type="dxa"/>
          </w:tcPr>
          <w:p w:rsidR="00E9123F" w:rsidRDefault="00E9123F" w:rsidP="003C75BD">
            <w:pPr>
              <w:bidi w:val="0"/>
            </w:pPr>
            <w:proofErr w:type="spellStart"/>
            <w:r w:rsidRPr="00E9123F">
              <w:t>data_width_g</w:t>
            </w:r>
            <w:proofErr w:type="spellEnd"/>
          </w:p>
        </w:tc>
        <w:tc>
          <w:tcPr>
            <w:tcW w:w="2111" w:type="dxa"/>
          </w:tcPr>
          <w:p w:rsidR="00E9123F" w:rsidRPr="0020291D" w:rsidRDefault="00E9123F" w:rsidP="003C75BD">
            <w:pPr>
              <w:bidi w:val="0"/>
            </w:pPr>
            <w:r w:rsidRPr="00E9123F">
              <w:t>data transmit to MW</w:t>
            </w:r>
          </w:p>
        </w:tc>
      </w:tr>
      <w:tr w:rsidR="00E9123F" w:rsidTr="003C75BD">
        <w:tc>
          <w:tcPr>
            <w:tcW w:w="2267" w:type="dxa"/>
          </w:tcPr>
          <w:p w:rsidR="00E9123F" w:rsidRPr="0020291D" w:rsidRDefault="00E9123F" w:rsidP="003C75BD">
            <w:pPr>
              <w:bidi w:val="0"/>
            </w:pPr>
            <w:r w:rsidRPr="00E9123F">
              <w:t>STALL_O</w:t>
            </w:r>
          </w:p>
        </w:tc>
        <w:tc>
          <w:tcPr>
            <w:tcW w:w="2038" w:type="dxa"/>
          </w:tcPr>
          <w:p w:rsidR="00E9123F" w:rsidRDefault="00E9123F" w:rsidP="003C75BD">
            <w:pPr>
              <w:bidi w:val="0"/>
            </w:pPr>
            <w:r>
              <w:t>Out</w:t>
            </w:r>
          </w:p>
        </w:tc>
        <w:tc>
          <w:tcPr>
            <w:tcW w:w="2106" w:type="dxa"/>
          </w:tcPr>
          <w:p w:rsidR="00E9123F" w:rsidRDefault="00E9123F" w:rsidP="003C75BD">
            <w:pPr>
              <w:bidi w:val="0"/>
            </w:pPr>
            <w:r>
              <w:t>1</w:t>
            </w:r>
          </w:p>
        </w:tc>
        <w:tc>
          <w:tcPr>
            <w:tcW w:w="2111" w:type="dxa"/>
          </w:tcPr>
          <w:p w:rsidR="00E9123F" w:rsidRPr="0020291D" w:rsidRDefault="00E9123F" w:rsidP="003C75BD">
            <w:pPr>
              <w:bidi w:val="0"/>
            </w:pPr>
            <w:r w:rsidRPr="00E9123F">
              <w:t>STALL - WS is not available for transaction</w:t>
            </w:r>
          </w:p>
        </w:tc>
      </w:tr>
      <w:tr w:rsidR="00E9123F" w:rsidTr="003C75BD">
        <w:tc>
          <w:tcPr>
            <w:tcW w:w="2267" w:type="dxa"/>
          </w:tcPr>
          <w:p w:rsidR="00E9123F" w:rsidRPr="0020291D" w:rsidRDefault="00E9123F" w:rsidP="003C75BD">
            <w:pPr>
              <w:bidi w:val="0"/>
            </w:pPr>
            <w:proofErr w:type="spellStart"/>
            <w:r w:rsidRPr="00E9123F">
              <w:t>wm_end_out</w:t>
            </w:r>
            <w:proofErr w:type="spellEnd"/>
          </w:p>
        </w:tc>
        <w:tc>
          <w:tcPr>
            <w:tcW w:w="2038" w:type="dxa"/>
          </w:tcPr>
          <w:p w:rsidR="00E9123F" w:rsidRDefault="00E9123F" w:rsidP="003C75BD">
            <w:pPr>
              <w:bidi w:val="0"/>
            </w:pPr>
            <w:r>
              <w:t>Out</w:t>
            </w:r>
          </w:p>
        </w:tc>
        <w:tc>
          <w:tcPr>
            <w:tcW w:w="2106" w:type="dxa"/>
          </w:tcPr>
          <w:p w:rsidR="00E9123F" w:rsidRDefault="00E9123F" w:rsidP="003C75BD">
            <w:pPr>
              <w:bidi w:val="0"/>
            </w:pPr>
            <w:r>
              <w:t>1</w:t>
            </w:r>
          </w:p>
        </w:tc>
        <w:tc>
          <w:tcPr>
            <w:tcW w:w="2111" w:type="dxa"/>
          </w:tcPr>
          <w:p w:rsidR="00E9123F" w:rsidRPr="0020291D" w:rsidRDefault="00E9123F" w:rsidP="003C75BD">
            <w:pPr>
              <w:bidi w:val="0"/>
            </w:pPr>
            <w:r w:rsidRPr="00E9123F">
              <w:t>when '1' WM ended a transaction or reset by watchdog ERR_I signal</w:t>
            </w:r>
          </w:p>
        </w:tc>
      </w:tr>
      <w:tr w:rsidR="00E9123F" w:rsidTr="003C75BD">
        <w:tc>
          <w:tcPr>
            <w:tcW w:w="2267" w:type="dxa"/>
          </w:tcPr>
          <w:p w:rsidR="00E9123F" w:rsidRPr="0020291D" w:rsidRDefault="00E9123F" w:rsidP="003C75BD">
            <w:pPr>
              <w:bidi w:val="0"/>
            </w:pPr>
            <w:r w:rsidRPr="00E9123F">
              <w:t>ADR_O</w:t>
            </w:r>
          </w:p>
        </w:tc>
        <w:tc>
          <w:tcPr>
            <w:tcW w:w="2038" w:type="dxa"/>
          </w:tcPr>
          <w:p w:rsidR="00E9123F" w:rsidRDefault="00E9123F" w:rsidP="003C75BD">
            <w:pPr>
              <w:bidi w:val="0"/>
            </w:pPr>
            <w:r>
              <w:t>Out</w:t>
            </w:r>
          </w:p>
        </w:tc>
        <w:tc>
          <w:tcPr>
            <w:tcW w:w="2106" w:type="dxa"/>
          </w:tcPr>
          <w:p w:rsidR="00E9123F" w:rsidRDefault="00E9123F" w:rsidP="003C75BD">
            <w:pPr>
              <w:bidi w:val="0"/>
            </w:pPr>
            <w:proofErr w:type="spellStart"/>
            <w:r w:rsidRPr="00E9123F">
              <w:t>Add_width_g</w:t>
            </w:r>
            <w:proofErr w:type="spellEnd"/>
          </w:p>
        </w:tc>
        <w:tc>
          <w:tcPr>
            <w:tcW w:w="2111" w:type="dxa"/>
          </w:tcPr>
          <w:p w:rsidR="00E9123F" w:rsidRPr="0020291D" w:rsidRDefault="00E9123F" w:rsidP="003C75BD">
            <w:pPr>
              <w:bidi w:val="0"/>
            </w:pPr>
            <w:r w:rsidRPr="00E9123F">
              <w:t>contains the address word</w:t>
            </w:r>
          </w:p>
        </w:tc>
      </w:tr>
      <w:tr w:rsidR="00E9123F" w:rsidTr="003C75BD">
        <w:tc>
          <w:tcPr>
            <w:tcW w:w="2267" w:type="dxa"/>
          </w:tcPr>
          <w:p w:rsidR="00E9123F" w:rsidRPr="0020291D" w:rsidRDefault="00A34BFD" w:rsidP="003C75BD">
            <w:pPr>
              <w:bidi w:val="0"/>
            </w:pPr>
            <w:r w:rsidRPr="00A34BFD">
              <w:t>WM_DAT_O</w:t>
            </w:r>
          </w:p>
        </w:tc>
        <w:tc>
          <w:tcPr>
            <w:tcW w:w="2038" w:type="dxa"/>
          </w:tcPr>
          <w:p w:rsidR="00E9123F" w:rsidRDefault="00E9123F" w:rsidP="003C75BD">
            <w:pPr>
              <w:bidi w:val="0"/>
            </w:pPr>
            <w:r>
              <w:t>Out</w:t>
            </w:r>
          </w:p>
        </w:tc>
        <w:tc>
          <w:tcPr>
            <w:tcW w:w="2106" w:type="dxa"/>
          </w:tcPr>
          <w:p w:rsidR="00E9123F" w:rsidRDefault="00A34BFD" w:rsidP="003C75BD">
            <w:pPr>
              <w:bidi w:val="0"/>
            </w:pPr>
            <w:proofErr w:type="spellStart"/>
            <w:r w:rsidRPr="00A34BFD">
              <w:t>data_width_g</w:t>
            </w:r>
            <w:proofErr w:type="spellEnd"/>
          </w:p>
        </w:tc>
        <w:tc>
          <w:tcPr>
            <w:tcW w:w="2111" w:type="dxa"/>
          </w:tcPr>
          <w:p w:rsidR="00E9123F" w:rsidRPr="0020291D" w:rsidRDefault="00A34BFD" w:rsidP="003C75BD">
            <w:pPr>
              <w:bidi w:val="0"/>
            </w:pPr>
            <w:r w:rsidRPr="00A34BFD">
              <w:t xml:space="preserve">contains the </w:t>
            </w:r>
            <w:proofErr w:type="spellStart"/>
            <w:r w:rsidRPr="00A34BFD">
              <w:t>data_in</w:t>
            </w:r>
            <w:proofErr w:type="spellEnd"/>
            <w:r w:rsidRPr="00A34BFD">
              <w:t xml:space="preserve"> word</w:t>
            </w:r>
          </w:p>
        </w:tc>
      </w:tr>
      <w:tr w:rsidR="00E9123F" w:rsidTr="003C75BD">
        <w:tc>
          <w:tcPr>
            <w:tcW w:w="2267" w:type="dxa"/>
          </w:tcPr>
          <w:p w:rsidR="00E9123F" w:rsidRPr="0020291D" w:rsidRDefault="00A34BFD" w:rsidP="003C75BD">
            <w:pPr>
              <w:bidi w:val="0"/>
            </w:pPr>
            <w:r w:rsidRPr="00A34BFD">
              <w:t>WE_O</w:t>
            </w:r>
          </w:p>
        </w:tc>
        <w:tc>
          <w:tcPr>
            <w:tcW w:w="2038" w:type="dxa"/>
          </w:tcPr>
          <w:p w:rsidR="00E9123F" w:rsidRDefault="00E9123F" w:rsidP="003C75BD">
            <w:pPr>
              <w:bidi w:val="0"/>
            </w:pPr>
            <w:r>
              <w:t>Out</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'1' for write, '0' for read</w:t>
            </w:r>
          </w:p>
        </w:tc>
      </w:tr>
      <w:tr w:rsidR="00E9123F" w:rsidTr="003C75BD">
        <w:tc>
          <w:tcPr>
            <w:tcW w:w="2267" w:type="dxa"/>
          </w:tcPr>
          <w:p w:rsidR="00E9123F" w:rsidRPr="0020291D" w:rsidRDefault="00A34BFD" w:rsidP="003C75BD">
            <w:pPr>
              <w:bidi w:val="0"/>
            </w:pPr>
            <w:r w:rsidRPr="00A34BFD">
              <w:t>STB_O</w:t>
            </w:r>
          </w:p>
        </w:tc>
        <w:tc>
          <w:tcPr>
            <w:tcW w:w="2038" w:type="dxa"/>
          </w:tcPr>
          <w:p w:rsidR="00E9123F" w:rsidRDefault="00E9123F" w:rsidP="003C75BD">
            <w:pPr>
              <w:bidi w:val="0"/>
            </w:pPr>
            <w:r>
              <w:t>Out</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'1' for active bus operation, '0' for no bus operation</w:t>
            </w:r>
          </w:p>
        </w:tc>
      </w:tr>
      <w:tr w:rsidR="00E9123F" w:rsidTr="003C75BD">
        <w:tc>
          <w:tcPr>
            <w:tcW w:w="2267" w:type="dxa"/>
          </w:tcPr>
          <w:p w:rsidR="00E9123F" w:rsidRPr="0020291D" w:rsidRDefault="00A34BFD" w:rsidP="003C75BD">
            <w:pPr>
              <w:bidi w:val="0"/>
            </w:pPr>
            <w:r w:rsidRPr="00A34BFD">
              <w:t>CYC_O</w:t>
            </w:r>
          </w:p>
        </w:tc>
        <w:tc>
          <w:tcPr>
            <w:tcW w:w="2038" w:type="dxa"/>
          </w:tcPr>
          <w:p w:rsidR="00E9123F" w:rsidRDefault="00E9123F" w:rsidP="003C75BD">
            <w:pPr>
              <w:bidi w:val="0"/>
            </w:pPr>
            <w:r>
              <w:t>Out</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 xml:space="preserve">'1' for bus transition </w:t>
            </w:r>
            <w:r w:rsidRPr="00A34BFD">
              <w:lastRenderedPageBreak/>
              <w:t>request, '0' for no bus transition request</w:t>
            </w:r>
          </w:p>
        </w:tc>
      </w:tr>
      <w:tr w:rsidR="00E9123F" w:rsidTr="003C75BD">
        <w:tc>
          <w:tcPr>
            <w:tcW w:w="2267" w:type="dxa"/>
          </w:tcPr>
          <w:p w:rsidR="00E9123F" w:rsidRPr="0020291D" w:rsidRDefault="00A34BFD" w:rsidP="00A34BFD">
            <w:pPr>
              <w:bidi w:val="0"/>
            </w:pPr>
            <w:r w:rsidRPr="00A34BFD">
              <w:lastRenderedPageBreak/>
              <w:t>TGA_O</w:t>
            </w:r>
          </w:p>
        </w:tc>
        <w:tc>
          <w:tcPr>
            <w:tcW w:w="2038" w:type="dxa"/>
          </w:tcPr>
          <w:p w:rsidR="00E9123F" w:rsidRDefault="00E9123F" w:rsidP="00A34BFD">
            <w:pPr>
              <w:bidi w:val="0"/>
            </w:pPr>
            <w:r>
              <w:t>Out</w:t>
            </w:r>
          </w:p>
        </w:tc>
        <w:tc>
          <w:tcPr>
            <w:tcW w:w="2106" w:type="dxa"/>
          </w:tcPr>
          <w:p w:rsidR="00E9123F" w:rsidRDefault="00A34BFD" w:rsidP="00A34BFD">
            <w:pPr>
              <w:bidi w:val="0"/>
            </w:pPr>
            <w:proofErr w:type="spellStart"/>
            <w:r w:rsidRPr="00A34BFD">
              <w:t>data_width_g</w:t>
            </w:r>
            <w:proofErr w:type="spellEnd"/>
            <w:r w:rsidRPr="00A34BFD">
              <w:t>*</w:t>
            </w:r>
            <w:proofErr w:type="spellStart"/>
            <w:r w:rsidRPr="00A34BFD">
              <w:t>type_d_g</w:t>
            </w:r>
            <w:proofErr w:type="spellEnd"/>
          </w:p>
        </w:tc>
        <w:tc>
          <w:tcPr>
            <w:tcW w:w="2111" w:type="dxa"/>
          </w:tcPr>
          <w:p w:rsidR="00E9123F" w:rsidRPr="0020291D" w:rsidRDefault="00A34BFD" w:rsidP="003C75BD">
            <w:pPr>
              <w:bidi w:val="0"/>
            </w:pPr>
            <w:r w:rsidRPr="00A34BFD">
              <w:t>contains the type word</w:t>
            </w:r>
          </w:p>
        </w:tc>
      </w:tr>
      <w:tr w:rsidR="00E9123F" w:rsidTr="003C75BD">
        <w:tc>
          <w:tcPr>
            <w:tcW w:w="2267" w:type="dxa"/>
          </w:tcPr>
          <w:p w:rsidR="00E9123F" w:rsidRPr="0020291D" w:rsidRDefault="00A34BFD" w:rsidP="00A34BFD">
            <w:pPr>
              <w:bidi w:val="0"/>
            </w:pPr>
            <w:r w:rsidRPr="00A34BFD">
              <w:t>TGD_O</w:t>
            </w:r>
          </w:p>
        </w:tc>
        <w:tc>
          <w:tcPr>
            <w:tcW w:w="2038" w:type="dxa"/>
          </w:tcPr>
          <w:p w:rsidR="00E9123F" w:rsidRDefault="00E9123F" w:rsidP="00A34BFD">
            <w:pPr>
              <w:bidi w:val="0"/>
            </w:pPr>
            <w:r>
              <w:t>Out</w:t>
            </w:r>
          </w:p>
        </w:tc>
        <w:tc>
          <w:tcPr>
            <w:tcW w:w="2106" w:type="dxa"/>
          </w:tcPr>
          <w:p w:rsidR="00E9123F" w:rsidRDefault="00A34BFD" w:rsidP="00A34BFD">
            <w:pPr>
              <w:bidi w:val="0"/>
            </w:pPr>
            <w:proofErr w:type="spellStart"/>
            <w:r w:rsidRPr="00A34BFD">
              <w:t>len_d_g</w:t>
            </w:r>
            <w:proofErr w:type="spellEnd"/>
            <w:r w:rsidRPr="00A34BFD">
              <w:t xml:space="preserve"> * </w:t>
            </w:r>
            <w:proofErr w:type="spellStart"/>
            <w:r w:rsidRPr="00A34BFD">
              <w:t>data_width_g</w:t>
            </w:r>
            <w:proofErr w:type="spellEnd"/>
          </w:p>
        </w:tc>
        <w:tc>
          <w:tcPr>
            <w:tcW w:w="2111" w:type="dxa"/>
          </w:tcPr>
          <w:p w:rsidR="00E9123F" w:rsidRPr="0020291D" w:rsidRDefault="00A34BFD" w:rsidP="003C75BD">
            <w:pPr>
              <w:bidi w:val="0"/>
            </w:pPr>
            <w:r w:rsidRPr="00A34BFD">
              <w:t>contains the length word</w:t>
            </w:r>
          </w:p>
        </w:tc>
      </w:tr>
      <w:tr w:rsidR="00E9123F" w:rsidTr="003C75BD">
        <w:tc>
          <w:tcPr>
            <w:tcW w:w="2267" w:type="dxa"/>
          </w:tcPr>
          <w:p w:rsidR="00E9123F" w:rsidRPr="0020291D" w:rsidRDefault="00A34BFD" w:rsidP="003C75BD">
            <w:pPr>
              <w:bidi w:val="0"/>
            </w:pPr>
            <w:r w:rsidRPr="00A34BFD">
              <w:t>ACK_I</w:t>
            </w:r>
          </w:p>
        </w:tc>
        <w:tc>
          <w:tcPr>
            <w:tcW w:w="2038" w:type="dxa"/>
          </w:tcPr>
          <w:p w:rsidR="00E9123F" w:rsidRDefault="00A34BFD" w:rsidP="003C75BD">
            <w:pPr>
              <w:bidi w:val="0"/>
            </w:pPr>
            <w:r>
              <w:t>In</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'1' when valid data is received from WS or for successful write operation in WS</w:t>
            </w:r>
          </w:p>
        </w:tc>
      </w:tr>
      <w:tr w:rsidR="00E9123F" w:rsidTr="003C75BD">
        <w:tc>
          <w:tcPr>
            <w:tcW w:w="2267" w:type="dxa"/>
          </w:tcPr>
          <w:p w:rsidR="00E9123F" w:rsidRPr="0020291D" w:rsidRDefault="00A34BFD" w:rsidP="003C75BD">
            <w:pPr>
              <w:bidi w:val="0"/>
            </w:pPr>
            <w:r w:rsidRPr="00A34BFD">
              <w:t>DAT_I_WM</w:t>
            </w:r>
          </w:p>
        </w:tc>
        <w:tc>
          <w:tcPr>
            <w:tcW w:w="2038" w:type="dxa"/>
          </w:tcPr>
          <w:p w:rsidR="00E9123F" w:rsidRDefault="00A34BFD" w:rsidP="003C75BD">
            <w:pPr>
              <w:bidi w:val="0"/>
            </w:pPr>
            <w:r>
              <w:t>In</w:t>
            </w:r>
          </w:p>
        </w:tc>
        <w:tc>
          <w:tcPr>
            <w:tcW w:w="2106" w:type="dxa"/>
          </w:tcPr>
          <w:p w:rsidR="00E9123F" w:rsidRDefault="00A34BFD" w:rsidP="003C75BD">
            <w:pPr>
              <w:bidi w:val="0"/>
            </w:pPr>
            <w:proofErr w:type="spellStart"/>
            <w:r w:rsidRPr="00A34BFD">
              <w:t>data_width_g</w:t>
            </w:r>
            <w:proofErr w:type="spellEnd"/>
          </w:p>
        </w:tc>
        <w:tc>
          <w:tcPr>
            <w:tcW w:w="2111" w:type="dxa"/>
          </w:tcPr>
          <w:p w:rsidR="00E9123F" w:rsidRPr="0020291D" w:rsidRDefault="00A34BFD" w:rsidP="003C75BD">
            <w:pPr>
              <w:bidi w:val="0"/>
            </w:pPr>
            <w:r w:rsidRPr="00A34BFD">
              <w:t>data received from WS</w:t>
            </w:r>
          </w:p>
        </w:tc>
      </w:tr>
      <w:tr w:rsidR="00E9123F" w:rsidTr="003C75BD">
        <w:tc>
          <w:tcPr>
            <w:tcW w:w="2267" w:type="dxa"/>
          </w:tcPr>
          <w:p w:rsidR="00E9123F" w:rsidRPr="0020291D" w:rsidRDefault="00A34BFD" w:rsidP="003C75BD">
            <w:pPr>
              <w:bidi w:val="0"/>
            </w:pPr>
            <w:r w:rsidRPr="00A34BFD">
              <w:t>STALL_I</w:t>
            </w:r>
          </w:p>
        </w:tc>
        <w:tc>
          <w:tcPr>
            <w:tcW w:w="2038" w:type="dxa"/>
          </w:tcPr>
          <w:p w:rsidR="00E9123F" w:rsidRDefault="00A34BFD" w:rsidP="003C75BD">
            <w:pPr>
              <w:bidi w:val="0"/>
            </w:pPr>
            <w:r>
              <w:t>In</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STALL - WS is not available for transaction</w:t>
            </w:r>
          </w:p>
        </w:tc>
      </w:tr>
      <w:tr w:rsidR="00E9123F" w:rsidTr="003C75BD">
        <w:tc>
          <w:tcPr>
            <w:tcW w:w="2267" w:type="dxa"/>
          </w:tcPr>
          <w:p w:rsidR="00E9123F" w:rsidRPr="0020291D" w:rsidRDefault="00A34BFD" w:rsidP="003C75BD">
            <w:pPr>
              <w:bidi w:val="0"/>
            </w:pPr>
            <w:r w:rsidRPr="00A34BFD">
              <w:t>ERR_I</w:t>
            </w:r>
          </w:p>
        </w:tc>
        <w:tc>
          <w:tcPr>
            <w:tcW w:w="2038" w:type="dxa"/>
          </w:tcPr>
          <w:p w:rsidR="00E9123F" w:rsidRDefault="00A34BFD" w:rsidP="003C75BD">
            <w:pPr>
              <w:bidi w:val="0"/>
            </w:pPr>
            <w:r>
              <w:t>In</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Watchdog interrupts, resets wishbone master</w:t>
            </w:r>
          </w:p>
        </w:tc>
      </w:tr>
    </w:tbl>
    <w:p w:rsidR="00703460" w:rsidRDefault="00A35E76" w:rsidP="00A35E76">
      <w:pPr>
        <w:pStyle w:val="af"/>
        <w:bidi w:val="0"/>
        <w:jc w:val="center"/>
      </w:pPr>
      <w:bookmarkStart w:id="245" w:name="_Toc378517834"/>
      <w:bookmarkStart w:id="246" w:name="_Toc378519010"/>
      <w:r>
        <w:t xml:space="preserve">Table </w:t>
      </w:r>
      <w:r>
        <w:fldChar w:fldCharType="begin"/>
      </w:r>
      <w:r>
        <w:instrText xml:space="preserve"> SEQ Table \* ARABIC </w:instrText>
      </w:r>
      <w:r>
        <w:fldChar w:fldCharType="separate"/>
      </w:r>
      <w:r w:rsidR="00D1530F">
        <w:rPr>
          <w:noProof/>
        </w:rPr>
        <w:t>26</w:t>
      </w:r>
      <w:r>
        <w:fldChar w:fldCharType="end"/>
      </w:r>
      <w:r>
        <w:rPr>
          <w:noProof/>
        </w:rPr>
        <w:t xml:space="preserve">- </w:t>
      </w:r>
      <w:r w:rsidRPr="00CE5B22">
        <w:rPr>
          <w:noProof/>
        </w:rPr>
        <w:t xml:space="preserve">Core </w:t>
      </w:r>
      <w:r>
        <w:rPr>
          <w:noProof/>
        </w:rPr>
        <w:t>signals</w:t>
      </w:r>
      <w:r w:rsidRPr="00CE5B22">
        <w:rPr>
          <w:noProof/>
        </w:rPr>
        <w:t xml:space="preserve"> table</w:t>
      </w:r>
      <w:bookmarkEnd w:id="245"/>
      <w:bookmarkEnd w:id="246"/>
    </w:p>
    <w:p w:rsidR="003D2466" w:rsidRDefault="003D2466" w:rsidP="00CA5F48">
      <w:pPr>
        <w:pStyle w:val="2"/>
        <w:bidi w:val="0"/>
      </w:pPr>
    </w:p>
    <w:p w:rsidR="00630796" w:rsidRDefault="0015094A" w:rsidP="007B4982">
      <w:pPr>
        <w:pStyle w:val="2"/>
        <w:bidi w:val="0"/>
      </w:pPr>
      <w:bookmarkStart w:id="247" w:name="_Toc378518887"/>
      <w:r>
        <w:t>3.8</w:t>
      </w:r>
      <w:r>
        <w:tab/>
      </w:r>
      <w:r w:rsidR="0045396C">
        <w:t xml:space="preserve"> S</w:t>
      </w:r>
      <w:r w:rsidR="007B4982">
        <w:t>ignal</w:t>
      </w:r>
      <w:r w:rsidR="0045396C">
        <w:t xml:space="preserve"> </w:t>
      </w:r>
      <w:r w:rsidR="007B4982">
        <w:t>Generator</w:t>
      </w:r>
      <w:bookmarkEnd w:id="247"/>
    </w:p>
    <w:p w:rsidR="00041486" w:rsidRPr="00041486" w:rsidRDefault="00041486" w:rsidP="00041486">
      <w:pPr>
        <w:bidi w:val="0"/>
      </w:pPr>
    </w:p>
    <w:p w:rsidR="0045396C" w:rsidRPr="00F26180" w:rsidRDefault="0045396C" w:rsidP="0045396C">
      <w:pPr>
        <w:bidi w:val="0"/>
        <w:rPr>
          <w:rStyle w:val="af9"/>
        </w:rPr>
      </w:pPr>
      <w:r w:rsidRPr="00F26180">
        <w:rPr>
          <w:rStyle w:val="af9"/>
        </w:rPr>
        <w:t>General Description</w:t>
      </w:r>
    </w:p>
    <w:p w:rsidR="0045396C" w:rsidRDefault="0045396C" w:rsidP="0045396C">
      <w:pPr>
        <w:bidi w:val="0"/>
      </w:pPr>
      <w:r w:rsidRPr="001A5F3C">
        <w:t>The entity generates a trigger and data signals according the chosen scene</w:t>
      </w:r>
      <w:r>
        <w:t>, t</w:t>
      </w:r>
      <w:r w:rsidRPr="001A5F3C">
        <w:t>he user chose one of different scenes</w:t>
      </w:r>
      <w:r>
        <w:t xml:space="preserve"> that are defined in the entity</w:t>
      </w:r>
      <w:r w:rsidRPr="001A5F3C">
        <w:t xml:space="preserve"> (we have 5 scenes for now)</w:t>
      </w:r>
      <w:r>
        <w:t>.</w:t>
      </w:r>
    </w:p>
    <w:p w:rsidR="0045396C" w:rsidRDefault="0045396C" w:rsidP="0045396C">
      <w:pPr>
        <w:bidi w:val="0"/>
      </w:pPr>
      <w:r>
        <w:t xml:space="preserve"> </w:t>
      </w:r>
      <w:r w:rsidRPr="001A5F3C">
        <w:t xml:space="preserve">The </w:t>
      </w:r>
      <w:r>
        <w:t xml:space="preserve">internal </w:t>
      </w:r>
      <w:r w:rsidRPr="001A5F3C">
        <w:t xml:space="preserve">output data is a cyclic counter that change </w:t>
      </w:r>
      <w:r>
        <w:t>from</w:t>
      </w:r>
      <w:r w:rsidRPr="001A5F3C">
        <w:t xml:space="preserve"> 0 to </w:t>
      </w:r>
      <w:r>
        <w:t>(</w:t>
      </w:r>
      <w:r w:rsidRPr="001A5F3C">
        <w:t>2^</w:t>
      </w:r>
      <w:r w:rsidRPr="002B05B0">
        <w:t xml:space="preserve"> </w:t>
      </w:r>
      <w:proofErr w:type="spellStart"/>
      <w:r w:rsidRPr="00BE7FEE">
        <w:t>num_of_signals_g</w:t>
      </w:r>
      <w:proofErr w:type="spellEnd"/>
      <w:r>
        <w:t>) – 1, but w</w:t>
      </w:r>
      <w:r w:rsidRPr="001A5F3C">
        <w:t>e can also get the data and trigger signals from an external source</w:t>
      </w:r>
      <w:r>
        <w:t>.</w:t>
      </w:r>
    </w:p>
    <w:p w:rsidR="0015094A" w:rsidRDefault="0015094A" w:rsidP="0015094A">
      <w:pPr>
        <w:bidi w:val="0"/>
      </w:pPr>
    </w:p>
    <w:p w:rsidR="0045396C" w:rsidRDefault="0045396C" w:rsidP="0045396C">
      <w:pPr>
        <w:bidi w:val="0"/>
      </w:pPr>
      <w:r>
        <w:rPr>
          <w:noProof/>
        </w:rPr>
        <w:lastRenderedPageBreak/>
        <w:drawing>
          <wp:inline distT="0" distB="0" distL="0" distR="0" wp14:anchorId="0E125E3E" wp14:editId="71B638FA">
            <wp:extent cx="3063875" cy="2849880"/>
            <wp:effectExtent l="0" t="0" r="3175" b="7620"/>
            <wp:docPr id="69" name="Picture 69" descr="C:\Users\מורן\Desktop\SYNTESIS\SIGNAL GEN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מורן\Desktop\SYNTESIS\SIGNAL GENERAT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3875" cy="2849880"/>
                    </a:xfrm>
                    <a:prstGeom prst="rect">
                      <a:avLst/>
                    </a:prstGeom>
                    <a:noFill/>
                    <a:ln>
                      <a:noFill/>
                    </a:ln>
                  </pic:spPr>
                </pic:pic>
              </a:graphicData>
            </a:graphic>
          </wp:inline>
        </w:drawing>
      </w:r>
    </w:p>
    <w:p w:rsidR="00CA5F48" w:rsidRDefault="0015094A" w:rsidP="0015094A">
      <w:pPr>
        <w:pStyle w:val="af"/>
        <w:bidi w:val="0"/>
        <w:jc w:val="center"/>
      </w:pPr>
      <w:bookmarkStart w:id="248" w:name="_Toc378517780"/>
      <w:bookmarkStart w:id="249" w:name="_Toc378518951"/>
      <w:r>
        <w:t xml:space="preserve">Figure </w:t>
      </w:r>
      <w:r>
        <w:fldChar w:fldCharType="begin"/>
      </w:r>
      <w:r>
        <w:instrText xml:space="preserve"> SEQ Figure \* ARABIC </w:instrText>
      </w:r>
      <w:r>
        <w:fldChar w:fldCharType="separate"/>
      </w:r>
      <w:r w:rsidR="0000669E">
        <w:rPr>
          <w:noProof/>
        </w:rPr>
        <w:t>30</w:t>
      </w:r>
      <w:r>
        <w:fldChar w:fldCharType="end"/>
      </w:r>
      <w:r>
        <w:rPr>
          <w:noProof/>
        </w:rPr>
        <w:t>- Signal generator</w:t>
      </w:r>
      <w:bookmarkEnd w:id="248"/>
      <w:bookmarkEnd w:id="249"/>
    </w:p>
    <w:p w:rsidR="0045396C" w:rsidRDefault="0045396C" w:rsidP="00CA5F48">
      <w:pPr>
        <w:bidi w:val="0"/>
      </w:pPr>
      <w:r>
        <w:t>Generic table</w:t>
      </w:r>
    </w:p>
    <w:tbl>
      <w:tblPr>
        <w:tblStyle w:val="aa"/>
        <w:tblW w:w="0" w:type="auto"/>
        <w:tblLook w:val="04A0" w:firstRow="1" w:lastRow="0" w:firstColumn="1" w:lastColumn="0" w:noHBand="0" w:noVBand="1"/>
      </w:tblPr>
      <w:tblGrid>
        <w:gridCol w:w="2840"/>
        <w:gridCol w:w="2841"/>
        <w:gridCol w:w="2841"/>
      </w:tblGrid>
      <w:tr w:rsidR="0045396C" w:rsidTr="008B50AB">
        <w:tc>
          <w:tcPr>
            <w:tcW w:w="2840" w:type="dxa"/>
          </w:tcPr>
          <w:p w:rsidR="0045396C" w:rsidRDefault="0045396C" w:rsidP="008B50AB">
            <w:pPr>
              <w:bidi w:val="0"/>
            </w:pPr>
            <w:r>
              <w:t>Name</w:t>
            </w:r>
          </w:p>
        </w:tc>
        <w:tc>
          <w:tcPr>
            <w:tcW w:w="2841" w:type="dxa"/>
          </w:tcPr>
          <w:p w:rsidR="0045396C" w:rsidRDefault="0045396C" w:rsidP="008B50AB">
            <w:pPr>
              <w:bidi w:val="0"/>
            </w:pPr>
            <w:r>
              <w:t xml:space="preserve">Width </w:t>
            </w:r>
          </w:p>
        </w:tc>
        <w:tc>
          <w:tcPr>
            <w:tcW w:w="2841" w:type="dxa"/>
          </w:tcPr>
          <w:p w:rsidR="0045396C" w:rsidRDefault="0045396C" w:rsidP="008B50AB">
            <w:pPr>
              <w:bidi w:val="0"/>
            </w:pPr>
            <w:r>
              <w:t>Description</w:t>
            </w:r>
          </w:p>
        </w:tc>
      </w:tr>
      <w:tr w:rsidR="0045396C" w:rsidTr="008B50AB">
        <w:tc>
          <w:tcPr>
            <w:tcW w:w="2840" w:type="dxa"/>
          </w:tcPr>
          <w:p w:rsidR="0045396C" w:rsidRDefault="0045396C" w:rsidP="008B50AB">
            <w:pPr>
              <w:bidi w:val="0"/>
            </w:pPr>
            <w:proofErr w:type="spellStart"/>
            <w:r w:rsidRPr="00BE7FEE">
              <w:t>reset_polarity_g</w:t>
            </w:r>
            <w:proofErr w:type="spellEnd"/>
          </w:p>
        </w:tc>
        <w:tc>
          <w:tcPr>
            <w:tcW w:w="2841" w:type="dxa"/>
          </w:tcPr>
          <w:p w:rsidR="0045396C" w:rsidRDefault="0045396C" w:rsidP="008B50AB">
            <w:pPr>
              <w:bidi w:val="0"/>
            </w:pPr>
            <w:r>
              <w:t>1</w:t>
            </w:r>
          </w:p>
        </w:tc>
        <w:tc>
          <w:tcPr>
            <w:tcW w:w="2841" w:type="dxa"/>
          </w:tcPr>
          <w:p w:rsidR="0045396C" w:rsidRDefault="0045396C" w:rsidP="008B50AB">
            <w:pPr>
              <w:bidi w:val="0"/>
            </w:pPr>
            <w:r w:rsidRPr="00BE7FEE">
              <w:t>'1' reset active high, '0' active low</w:t>
            </w:r>
          </w:p>
        </w:tc>
      </w:tr>
      <w:tr w:rsidR="0045396C" w:rsidTr="008B50AB">
        <w:tc>
          <w:tcPr>
            <w:tcW w:w="2840" w:type="dxa"/>
          </w:tcPr>
          <w:p w:rsidR="0045396C" w:rsidRPr="00BE7FEE" w:rsidRDefault="0045396C" w:rsidP="008B50AB">
            <w:pPr>
              <w:bidi w:val="0"/>
            </w:pPr>
            <w:proofErr w:type="spellStart"/>
            <w:r w:rsidRPr="002B05B0">
              <w:t>enable_polarity_g</w:t>
            </w:r>
            <w:proofErr w:type="spellEnd"/>
          </w:p>
        </w:tc>
        <w:tc>
          <w:tcPr>
            <w:tcW w:w="2841" w:type="dxa"/>
          </w:tcPr>
          <w:p w:rsidR="0045396C" w:rsidRDefault="0045396C" w:rsidP="008B50AB">
            <w:pPr>
              <w:bidi w:val="0"/>
            </w:pPr>
            <w:r>
              <w:t>1</w:t>
            </w:r>
          </w:p>
        </w:tc>
        <w:tc>
          <w:tcPr>
            <w:tcW w:w="2841" w:type="dxa"/>
          </w:tcPr>
          <w:p w:rsidR="0045396C" w:rsidRPr="00BE7FEE" w:rsidRDefault="0045396C" w:rsidP="008B50AB">
            <w:pPr>
              <w:bidi w:val="0"/>
            </w:pPr>
            <w:r w:rsidRPr="002B05B0">
              <w:t>'1' the entity is active high, '0' entity is active low</w:t>
            </w:r>
          </w:p>
        </w:tc>
      </w:tr>
      <w:tr w:rsidR="0045396C" w:rsidTr="008B50AB">
        <w:tc>
          <w:tcPr>
            <w:tcW w:w="2840" w:type="dxa"/>
          </w:tcPr>
          <w:p w:rsidR="0045396C" w:rsidRPr="00BE7FEE" w:rsidRDefault="0045396C" w:rsidP="008B50AB">
            <w:pPr>
              <w:bidi w:val="0"/>
            </w:pPr>
            <w:proofErr w:type="spellStart"/>
            <w:r w:rsidRPr="00BE7FEE">
              <w:t>data_width_g</w:t>
            </w:r>
            <w:proofErr w:type="spellEnd"/>
          </w:p>
        </w:tc>
        <w:tc>
          <w:tcPr>
            <w:tcW w:w="2841" w:type="dxa"/>
          </w:tcPr>
          <w:p w:rsidR="0045396C" w:rsidRDefault="0045396C" w:rsidP="008B50AB">
            <w:pPr>
              <w:bidi w:val="0"/>
            </w:pPr>
            <w:r>
              <w:t>8</w:t>
            </w:r>
          </w:p>
        </w:tc>
        <w:tc>
          <w:tcPr>
            <w:tcW w:w="2841" w:type="dxa"/>
          </w:tcPr>
          <w:p w:rsidR="0045396C" w:rsidRPr="00BE7FEE" w:rsidRDefault="0045396C" w:rsidP="008B50AB">
            <w:pPr>
              <w:bidi w:val="0"/>
            </w:pPr>
            <w:r w:rsidRPr="00BE7FEE">
              <w:t>defines the width of the data lines of the system</w:t>
            </w:r>
          </w:p>
        </w:tc>
      </w:tr>
      <w:tr w:rsidR="0045396C" w:rsidTr="008B50AB">
        <w:tc>
          <w:tcPr>
            <w:tcW w:w="2840" w:type="dxa"/>
          </w:tcPr>
          <w:p w:rsidR="0045396C" w:rsidRPr="00BE7FEE" w:rsidRDefault="0045396C" w:rsidP="008B50AB">
            <w:pPr>
              <w:bidi w:val="0"/>
            </w:pPr>
            <w:proofErr w:type="spellStart"/>
            <w:r w:rsidRPr="00BE7FEE">
              <w:t>num_of_signals_g</w:t>
            </w:r>
            <w:proofErr w:type="spellEnd"/>
          </w:p>
        </w:tc>
        <w:tc>
          <w:tcPr>
            <w:tcW w:w="2841" w:type="dxa"/>
          </w:tcPr>
          <w:p w:rsidR="0045396C" w:rsidRDefault="0045396C" w:rsidP="008B50AB">
            <w:pPr>
              <w:bidi w:val="0"/>
            </w:pPr>
            <w:r>
              <w:t>4</w:t>
            </w:r>
          </w:p>
        </w:tc>
        <w:tc>
          <w:tcPr>
            <w:tcW w:w="2841" w:type="dxa"/>
          </w:tcPr>
          <w:p w:rsidR="0045396C" w:rsidRPr="00BE7FEE" w:rsidRDefault="0045396C" w:rsidP="008B50AB">
            <w:pPr>
              <w:bidi w:val="0"/>
            </w:pPr>
            <w:r w:rsidRPr="00BE7FEE">
              <w:t>num</w:t>
            </w:r>
            <w:r>
              <w:t>ber</w:t>
            </w:r>
            <w:r w:rsidRPr="00BE7FEE">
              <w:t xml:space="preserve"> of signals that will be recorded simultaneously</w:t>
            </w:r>
          </w:p>
        </w:tc>
      </w:tr>
      <w:tr w:rsidR="0045396C" w:rsidTr="008B50AB">
        <w:tc>
          <w:tcPr>
            <w:tcW w:w="2840" w:type="dxa"/>
          </w:tcPr>
          <w:p w:rsidR="0045396C" w:rsidRPr="00BE7FEE" w:rsidRDefault="0045396C" w:rsidP="008B50AB">
            <w:pPr>
              <w:bidi w:val="0"/>
            </w:pPr>
            <w:proofErr w:type="spellStart"/>
            <w:r w:rsidRPr="00362D80">
              <w:t>external_en_g</w:t>
            </w:r>
            <w:proofErr w:type="spellEnd"/>
          </w:p>
        </w:tc>
        <w:tc>
          <w:tcPr>
            <w:tcW w:w="2841" w:type="dxa"/>
          </w:tcPr>
          <w:p w:rsidR="0045396C" w:rsidRDefault="0045396C" w:rsidP="008B50AB">
            <w:pPr>
              <w:bidi w:val="0"/>
            </w:pPr>
            <w:r>
              <w:t>1</w:t>
            </w:r>
          </w:p>
        </w:tc>
        <w:tc>
          <w:tcPr>
            <w:tcW w:w="2841" w:type="dxa"/>
          </w:tcPr>
          <w:p w:rsidR="0045396C" w:rsidRPr="00BE7FEE" w:rsidRDefault="0045396C" w:rsidP="008B50AB">
            <w:pPr>
              <w:bidi w:val="0"/>
            </w:pPr>
            <w:r w:rsidRPr="00362D80">
              <w:t xml:space="preserve">1 -&gt; getting the data from an external </w:t>
            </w:r>
            <w:proofErr w:type="gramStart"/>
            <w:r w:rsidRPr="00362D80">
              <w:t>source .</w:t>
            </w:r>
            <w:proofErr w:type="gramEnd"/>
            <w:r w:rsidRPr="00362D80">
              <w:t xml:space="preserve"> 0 -&gt; </w:t>
            </w:r>
            <w:proofErr w:type="spellStart"/>
            <w:r w:rsidRPr="00362D80">
              <w:t>dout</w:t>
            </w:r>
            <w:proofErr w:type="spellEnd"/>
            <w:r w:rsidRPr="00362D80">
              <w:t xml:space="preserve"> is a counter</w:t>
            </w:r>
          </w:p>
        </w:tc>
      </w:tr>
      <w:tr w:rsidR="0045396C" w:rsidTr="008B50AB">
        <w:tc>
          <w:tcPr>
            <w:tcW w:w="2840" w:type="dxa"/>
          </w:tcPr>
          <w:p w:rsidR="0045396C" w:rsidRPr="00BE7FEE" w:rsidRDefault="0045396C" w:rsidP="008B50AB">
            <w:pPr>
              <w:bidi w:val="0"/>
            </w:pPr>
            <w:proofErr w:type="spellStart"/>
            <w:r w:rsidRPr="002B05B0">
              <w:t>Add_width_g</w:t>
            </w:r>
            <w:proofErr w:type="spellEnd"/>
          </w:p>
        </w:tc>
        <w:tc>
          <w:tcPr>
            <w:tcW w:w="2841" w:type="dxa"/>
          </w:tcPr>
          <w:p w:rsidR="0045396C" w:rsidRDefault="0045396C" w:rsidP="008B50AB">
            <w:pPr>
              <w:bidi w:val="0"/>
            </w:pPr>
            <w:r>
              <w:t>8</w:t>
            </w:r>
          </w:p>
        </w:tc>
        <w:tc>
          <w:tcPr>
            <w:tcW w:w="2841" w:type="dxa"/>
          </w:tcPr>
          <w:p w:rsidR="0045396C" w:rsidRPr="00BE7FEE" w:rsidRDefault="0045396C" w:rsidP="008B50AB">
            <w:pPr>
              <w:bidi w:val="0"/>
            </w:pPr>
            <w:r w:rsidRPr="002B05B0">
              <w:t>width of addr</w:t>
            </w:r>
            <w:r>
              <w:t>ess</w:t>
            </w:r>
            <w:r w:rsidRPr="002B05B0">
              <w:t xml:space="preserve"> word in the WB</w:t>
            </w:r>
          </w:p>
        </w:tc>
      </w:tr>
      <w:tr w:rsidR="0045396C" w:rsidTr="008B50AB">
        <w:tc>
          <w:tcPr>
            <w:tcW w:w="2840" w:type="dxa"/>
          </w:tcPr>
          <w:p w:rsidR="0045396C" w:rsidRPr="00BE7FEE" w:rsidRDefault="0045396C" w:rsidP="008B50AB">
            <w:pPr>
              <w:bidi w:val="0"/>
            </w:pPr>
            <w:proofErr w:type="spellStart"/>
            <w:r w:rsidRPr="002B05B0">
              <w:t>len_d_g</w:t>
            </w:r>
            <w:proofErr w:type="spellEnd"/>
          </w:p>
        </w:tc>
        <w:tc>
          <w:tcPr>
            <w:tcW w:w="2841" w:type="dxa"/>
          </w:tcPr>
          <w:p w:rsidR="0045396C" w:rsidRDefault="0045396C" w:rsidP="008B50AB">
            <w:pPr>
              <w:bidi w:val="0"/>
            </w:pPr>
            <w:r>
              <w:t>1</w:t>
            </w:r>
          </w:p>
        </w:tc>
        <w:tc>
          <w:tcPr>
            <w:tcW w:w="2841" w:type="dxa"/>
          </w:tcPr>
          <w:p w:rsidR="0045396C" w:rsidRPr="00BE7FEE" w:rsidRDefault="0045396C" w:rsidP="008B50AB">
            <w:pPr>
              <w:bidi w:val="0"/>
            </w:pPr>
            <w:r w:rsidRPr="002B05B0">
              <w:t>Length Depth</w:t>
            </w:r>
          </w:p>
        </w:tc>
      </w:tr>
      <w:tr w:rsidR="0045396C" w:rsidTr="008B50AB">
        <w:tc>
          <w:tcPr>
            <w:tcW w:w="2840" w:type="dxa"/>
          </w:tcPr>
          <w:p w:rsidR="0045396C" w:rsidRPr="00362D80" w:rsidRDefault="0045396C" w:rsidP="008B50AB">
            <w:pPr>
              <w:bidi w:val="0"/>
            </w:pPr>
            <w:proofErr w:type="spellStart"/>
            <w:r w:rsidRPr="002B05B0">
              <w:t>type_d_g</w:t>
            </w:r>
            <w:proofErr w:type="spellEnd"/>
          </w:p>
        </w:tc>
        <w:tc>
          <w:tcPr>
            <w:tcW w:w="2841" w:type="dxa"/>
          </w:tcPr>
          <w:p w:rsidR="0045396C" w:rsidRDefault="0045396C" w:rsidP="008B50AB">
            <w:pPr>
              <w:bidi w:val="0"/>
            </w:pPr>
            <w:r>
              <w:t>1</w:t>
            </w:r>
          </w:p>
        </w:tc>
        <w:tc>
          <w:tcPr>
            <w:tcW w:w="2841" w:type="dxa"/>
          </w:tcPr>
          <w:p w:rsidR="0045396C" w:rsidRPr="00362D80" w:rsidRDefault="0045396C" w:rsidP="008B50AB">
            <w:pPr>
              <w:bidi w:val="0"/>
            </w:pPr>
            <w:r w:rsidRPr="002B05B0">
              <w:t>Type Depth</w:t>
            </w:r>
          </w:p>
        </w:tc>
      </w:tr>
    </w:tbl>
    <w:p w:rsidR="0045396C" w:rsidRDefault="0015094A" w:rsidP="0015094A">
      <w:pPr>
        <w:pStyle w:val="af"/>
        <w:bidi w:val="0"/>
        <w:jc w:val="center"/>
      </w:pPr>
      <w:bookmarkStart w:id="250" w:name="_Toc378517835"/>
      <w:bookmarkStart w:id="251" w:name="_Toc378519011"/>
      <w:r>
        <w:t xml:space="preserve">Table </w:t>
      </w:r>
      <w:r>
        <w:fldChar w:fldCharType="begin"/>
      </w:r>
      <w:r>
        <w:instrText xml:space="preserve"> SEQ Table \* ARABIC </w:instrText>
      </w:r>
      <w:r>
        <w:fldChar w:fldCharType="separate"/>
      </w:r>
      <w:r w:rsidR="00D1530F">
        <w:rPr>
          <w:noProof/>
        </w:rPr>
        <w:t>27</w:t>
      </w:r>
      <w:r>
        <w:fldChar w:fldCharType="end"/>
      </w:r>
      <w:r>
        <w:rPr>
          <w:noProof/>
        </w:rPr>
        <w:t>- Signal generator generic table</w:t>
      </w:r>
      <w:bookmarkEnd w:id="250"/>
      <w:bookmarkEnd w:id="251"/>
    </w:p>
    <w:p w:rsidR="0045396C" w:rsidRDefault="0045396C" w:rsidP="0045396C">
      <w:pPr>
        <w:bidi w:val="0"/>
      </w:pPr>
      <w:r>
        <w:t>Signals table</w:t>
      </w:r>
    </w:p>
    <w:tbl>
      <w:tblPr>
        <w:tblStyle w:val="aa"/>
        <w:tblW w:w="0" w:type="auto"/>
        <w:tblLook w:val="04A0" w:firstRow="1" w:lastRow="0" w:firstColumn="1" w:lastColumn="0" w:noHBand="0" w:noVBand="1"/>
      </w:tblPr>
      <w:tblGrid>
        <w:gridCol w:w="2265"/>
        <w:gridCol w:w="1736"/>
        <w:gridCol w:w="2665"/>
        <w:gridCol w:w="1856"/>
      </w:tblGrid>
      <w:tr w:rsidR="0045396C" w:rsidTr="008B50AB">
        <w:tc>
          <w:tcPr>
            <w:tcW w:w="2265" w:type="dxa"/>
          </w:tcPr>
          <w:p w:rsidR="0045396C" w:rsidRDefault="0045396C" w:rsidP="008B50AB">
            <w:pPr>
              <w:bidi w:val="0"/>
            </w:pPr>
            <w:r>
              <w:t>Name</w:t>
            </w:r>
          </w:p>
        </w:tc>
        <w:tc>
          <w:tcPr>
            <w:tcW w:w="1736" w:type="dxa"/>
          </w:tcPr>
          <w:p w:rsidR="0045396C" w:rsidRDefault="0045396C" w:rsidP="008B50AB">
            <w:pPr>
              <w:bidi w:val="0"/>
            </w:pPr>
            <w:r>
              <w:t>Direction</w:t>
            </w:r>
          </w:p>
        </w:tc>
        <w:tc>
          <w:tcPr>
            <w:tcW w:w="2665" w:type="dxa"/>
          </w:tcPr>
          <w:p w:rsidR="0045396C" w:rsidRDefault="0045396C" w:rsidP="008B50AB">
            <w:pPr>
              <w:bidi w:val="0"/>
            </w:pPr>
            <w:r>
              <w:t>Width</w:t>
            </w:r>
          </w:p>
        </w:tc>
        <w:tc>
          <w:tcPr>
            <w:tcW w:w="1856" w:type="dxa"/>
          </w:tcPr>
          <w:p w:rsidR="0045396C" w:rsidRDefault="0045396C" w:rsidP="008B50AB">
            <w:pPr>
              <w:bidi w:val="0"/>
            </w:pPr>
            <w:r>
              <w:t>Description</w:t>
            </w:r>
          </w:p>
        </w:tc>
      </w:tr>
      <w:tr w:rsidR="0045396C" w:rsidTr="008B50AB">
        <w:tc>
          <w:tcPr>
            <w:tcW w:w="2265" w:type="dxa"/>
          </w:tcPr>
          <w:p w:rsidR="0045396C" w:rsidRDefault="0045396C" w:rsidP="008B50AB">
            <w:pPr>
              <w:bidi w:val="0"/>
            </w:pPr>
            <w:proofErr w:type="spellStart"/>
            <w:r w:rsidRPr="00BE7FEE">
              <w:t>clk</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t>System clock</w:t>
            </w:r>
          </w:p>
        </w:tc>
      </w:tr>
      <w:tr w:rsidR="0045396C" w:rsidTr="008B50AB">
        <w:tc>
          <w:tcPr>
            <w:tcW w:w="2265" w:type="dxa"/>
          </w:tcPr>
          <w:p w:rsidR="0045396C" w:rsidRPr="00BE7FEE" w:rsidRDefault="0045396C" w:rsidP="008B50AB">
            <w:pPr>
              <w:bidi w:val="0"/>
            </w:pPr>
            <w:r w:rsidRPr="00661D7E">
              <w:t>Reset</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t>System reset</w:t>
            </w:r>
          </w:p>
        </w:tc>
      </w:tr>
      <w:tr w:rsidR="0045396C" w:rsidTr="008B50AB">
        <w:tc>
          <w:tcPr>
            <w:tcW w:w="2265" w:type="dxa"/>
          </w:tcPr>
          <w:p w:rsidR="0045396C" w:rsidRPr="00661D7E" w:rsidRDefault="0045396C" w:rsidP="008B50AB">
            <w:pPr>
              <w:bidi w:val="0"/>
            </w:pPr>
            <w:proofErr w:type="spellStart"/>
            <w:r w:rsidRPr="001A5F3C">
              <w:t>data_in</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t>External data in</w:t>
            </w:r>
          </w:p>
        </w:tc>
      </w:tr>
      <w:tr w:rsidR="0045396C" w:rsidTr="008B50AB">
        <w:tc>
          <w:tcPr>
            <w:tcW w:w="2265" w:type="dxa"/>
          </w:tcPr>
          <w:p w:rsidR="0045396C" w:rsidRPr="00661D7E" w:rsidRDefault="0045396C" w:rsidP="008B50AB">
            <w:pPr>
              <w:bidi w:val="0"/>
            </w:pPr>
            <w:proofErr w:type="spellStart"/>
            <w:r w:rsidRPr="001A5F3C">
              <w:t>trigger_in</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proofErr w:type="spellStart"/>
            <w:r w:rsidRPr="00FB784B">
              <w:t>num_of_signals_g</w:t>
            </w:r>
            <w:proofErr w:type="spellEnd"/>
          </w:p>
        </w:tc>
        <w:tc>
          <w:tcPr>
            <w:tcW w:w="1856" w:type="dxa"/>
          </w:tcPr>
          <w:p w:rsidR="0045396C" w:rsidRDefault="0045396C" w:rsidP="008B50AB">
            <w:pPr>
              <w:bidi w:val="0"/>
            </w:pPr>
            <w:r>
              <w:t xml:space="preserve">External trigger in </w:t>
            </w:r>
          </w:p>
        </w:tc>
      </w:tr>
      <w:tr w:rsidR="0045396C" w:rsidTr="008B50AB">
        <w:tc>
          <w:tcPr>
            <w:tcW w:w="2265" w:type="dxa"/>
          </w:tcPr>
          <w:p w:rsidR="0045396C" w:rsidRPr="00661D7E" w:rsidRDefault="0045396C" w:rsidP="008B50AB">
            <w:pPr>
              <w:bidi w:val="0"/>
            </w:pPr>
            <w:r w:rsidRPr="002B05B0">
              <w:t>ADR_I</w:t>
            </w:r>
          </w:p>
        </w:tc>
        <w:tc>
          <w:tcPr>
            <w:tcW w:w="1736" w:type="dxa"/>
          </w:tcPr>
          <w:p w:rsidR="0045396C" w:rsidRDefault="0045396C" w:rsidP="008B50AB">
            <w:pPr>
              <w:bidi w:val="0"/>
            </w:pPr>
            <w:r>
              <w:t>In</w:t>
            </w:r>
          </w:p>
        </w:tc>
        <w:tc>
          <w:tcPr>
            <w:tcW w:w="2665" w:type="dxa"/>
          </w:tcPr>
          <w:p w:rsidR="0045396C" w:rsidRDefault="0045396C" w:rsidP="008B50AB">
            <w:pPr>
              <w:bidi w:val="0"/>
            </w:pPr>
            <w:proofErr w:type="spellStart"/>
            <w:r w:rsidRPr="002B05B0">
              <w:t>Add_width_g</w:t>
            </w:r>
            <w:proofErr w:type="spellEnd"/>
          </w:p>
        </w:tc>
        <w:tc>
          <w:tcPr>
            <w:tcW w:w="1856" w:type="dxa"/>
          </w:tcPr>
          <w:p w:rsidR="0045396C" w:rsidRPr="00661D7E" w:rsidRDefault="0045396C" w:rsidP="008B50AB">
            <w:pPr>
              <w:bidi w:val="0"/>
            </w:pPr>
            <w:r w:rsidRPr="00B524BD">
              <w:t>contains the addr</w:t>
            </w:r>
            <w:r>
              <w:t>ess</w:t>
            </w:r>
            <w:r w:rsidRPr="00B524BD">
              <w:t xml:space="preserve"> word</w:t>
            </w:r>
          </w:p>
        </w:tc>
      </w:tr>
      <w:tr w:rsidR="0045396C" w:rsidTr="008B50AB">
        <w:tc>
          <w:tcPr>
            <w:tcW w:w="2265" w:type="dxa"/>
          </w:tcPr>
          <w:p w:rsidR="0045396C" w:rsidRPr="00661D7E" w:rsidRDefault="0045396C" w:rsidP="008B50AB">
            <w:pPr>
              <w:bidi w:val="0"/>
            </w:pPr>
            <w:r w:rsidRPr="002B05B0">
              <w:t>DAT_I</w:t>
            </w:r>
          </w:p>
        </w:tc>
        <w:tc>
          <w:tcPr>
            <w:tcW w:w="1736" w:type="dxa"/>
          </w:tcPr>
          <w:p w:rsidR="0045396C" w:rsidRDefault="0045396C" w:rsidP="008B50AB">
            <w:pPr>
              <w:bidi w:val="0"/>
            </w:pPr>
            <w:r>
              <w:t>In</w:t>
            </w:r>
          </w:p>
        </w:tc>
        <w:tc>
          <w:tcPr>
            <w:tcW w:w="2665" w:type="dxa"/>
          </w:tcPr>
          <w:p w:rsidR="0045396C" w:rsidRPr="00661D7E" w:rsidRDefault="0045396C" w:rsidP="008B50AB">
            <w:pPr>
              <w:bidi w:val="0"/>
            </w:pPr>
            <w:proofErr w:type="spellStart"/>
            <w:r w:rsidRPr="002B05B0">
              <w:t>data_width_g</w:t>
            </w:r>
            <w:proofErr w:type="spellEnd"/>
          </w:p>
        </w:tc>
        <w:tc>
          <w:tcPr>
            <w:tcW w:w="1856" w:type="dxa"/>
          </w:tcPr>
          <w:p w:rsidR="0045396C" w:rsidRPr="00661D7E" w:rsidRDefault="0045396C" w:rsidP="008B50AB">
            <w:pPr>
              <w:bidi w:val="0"/>
            </w:pPr>
            <w:r>
              <w:t xml:space="preserve">contains the data </w:t>
            </w:r>
            <w:r w:rsidRPr="00B524BD">
              <w:t>in word</w:t>
            </w:r>
          </w:p>
        </w:tc>
      </w:tr>
      <w:tr w:rsidR="0045396C" w:rsidTr="008B50AB">
        <w:tc>
          <w:tcPr>
            <w:tcW w:w="2265" w:type="dxa"/>
          </w:tcPr>
          <w:p w:rsidR="0045396C" w:rsidRPr="001A5F3C" w:rsidRDefault="0045396C" w:rsidP="008B50AB">
            <w:pPr>
              <w:bidi w:val="0"/>
            </w:pPr>
            <w:r w:rsidRPr="00B524BD">
              <w:t>WE_I</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jc w:val="center"/>
            </w:pPr>
            <w:r w:rsidRPr="00B524BD">
              <w:t xml:space="preserve">'1' for write, '0' </w:t>
            </w:r>
            <w:r w:rsidRPr="00B524BD">
              <w:lastRenderedPageBreak/>
              <w:t>for read</w:t>
            </w:r>
          </w:p>
        </w:tc>
      </w:tr>
      <w:tr w:rsidR="0045396C" w:rsidTr="008B50AB">
        <w:tc>
          <w:tcPr>
            <w:tcW w:w="2265" w:type="dxa"/>
          </w:tcPr>
          <w:p w:rsidR="0045396C" w:rsidRPr="001A5F3C" w:rsidRDefault="0045396C" w:rsidP="008B50AB">
            <w:pPr>
              <w:bidi w:val="0"/>
            </w:pPr>
            <w:r w:rsidRPr="00B524BD">
              <w:lastRenderedPageBreak/>
              <w:t>STB_I</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'1' for active bus operation, '0' for no bus operation</w:t>
            </w:r>
          </w:p>
        </w:tc>
      </w:tr>
      <w:tr w:rsidR="0045396C" w:rsidTr="008B50AB">
        <w:tc>
          <w:tcPr>
            <w:tcW w:w="2265" w:type="dxa"/>
          </w:tcPr>
          <w:p w:rsidR="0045396C" w:rsidRPr="001A5F3C" w:rsidRDefault="0045396C" w:rsidP="008B50AB">
            <w:pPr>
              <w:bidi w:val="0"/>
            </w:pPr>
            <w:r w:rsidRPr="00B524BD">
              <w:t>CYC_I</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'1' for bus transition request, '0' for no bus transition request</w:t>
            </w:r>
          </w:p>
        </w:tc>
      </w:tr>
      <w:tr w:rsidR="0045396C" w:rsidTr="008B50AB">
        <w:tc>
          <w:tcPr>
            <w:tcW w:w="2265" w:type="dxa"/>
          </w:tcPr>
          <w:p w:rsidR="0045396C" w:rsidRPr="001A5F3C" w:rsidRDefault="0045396C" w:rsidP="008B50AB">
            <w:pPr>
              <w:bidi w:val="0"/>
            </w:pPr>
            <w:r w:rsidRPr="00B524BD">
              <w:t>TGA_I</w:t>
            </w:r>
          </w:p>
        </w:tc>
        <w:tc>
          <w:tcPr>
            <w:tcW w:w="1736" w:type="dxa"/>
          </w:tcPr>
          <w:p w:rsidR="0045396C" w:rsidRDefault="0045396C" w:rsidP="008B50AB">
            <w:pPr>
              <w:bidi w:val="0"/>
            </w:pPr>
            <w:r>
              <w:t>In</w:t>
            </w:r>
          </w:p>
        </w:tc>
        <w:tc>
          <w:tcPr>
            <w:tcW w:w="2665" w:type="dxa"/>
          </w:tcPr>
          <w:p w:rsidR="0045396C" w:rsidRDefault="0045396C" w:rsidP="008B50AB">
            <w:pPr>
              <w:bidi w:val="0"/>
            </w:pPr>
            <w:r w:rsidRPr="00B524BD">
              <w:t>(</w:t>
            </w:r>
            <w:proofErr w:type="spellStart"/>
            <w:r w:rsidRPr="00B524BD">
              <w:t>data_width_g</w:t>
            </w:r>
            <w:proofErr w:type="spellEnd"/>
            <w:r w:rsidRPr="00B524BD">
              <w:t>)*(</w:t>
            </w:r>
            <w:proofErr w:type="spellStart"/>
            <w:r w:rsidRPr="00B524BD">
              <w:t>type_d_g</w:t>
            </w:r>
            <w:proofErr w:type="spellEnd"/>
            <w:r w:rsidRPr="00B524BD">
              <w:t>)</w:t>
            </w:r>
          </w:p>
        </w:tc>
        <w:tc>
          <w:tcPr>
            <w:tcW w:w="1856" w:type="dxa"/>
          </w:tcPr>
          <w:p w:rsidR="0045396C" w:rsidRDefault="0045396C" w:rsidP="008B50AB">
            <w:pPr>
              <w:bidi w:val="0"/>
            </w:pPr>
            <w:r w:rsidRPr="00B524BD">
              <w:t>contains the type word</w:t>
            </w:r>
          </w:p>
        </w:tc>
      </w:tr>
      <w:tr w:rsidR="0045396C" w:rsidTr="008B50AB">
        <w:tc>
          <w:tcPr>
            <w:tcW w:w="2265" w:type="dxa"/>
          </w:tcPr>
          <w:p w:rsidR="0045396C" w:rsidRPr="001A5F3C" w:rsidRDefault="0045396C" w:rsidP="008B50AB">
            <w:pPr>
              <w:bidi w:val="0"/>
            </w:pPr>
            <w:r w:rsidRPr="00B524BD">
              <w:t>TGD_I</w:t>
            </w:r>
          </w:p>
        </w:tc>
        <w:tc>
          <w:tcPr>
            <w:tcW w:w="1736" w:type="dxa"/>
          </w:tcPr>
          <w:p w:rsidR="0045396C" w:rsidRDefault="0045396C" w:rsidP="008B50AB">
            <w:pPr>
              <w:bidi w:val="0"/>
            </w:pPr>
            <w:r>
              <w:t>In</w:t>
            </w:r>
          </w:p>
        </w:tc>
        <w:tc>
          <w:tcPr>
            <w:tcW w:w="2665" w:type="dxa"/>
          </w:tcPr>
          <w:p w:rsidR="0045396C" w:rsidRDefault="0045396C" w:rsidP="008B50AB">
            <w:pPr>
              <w:bidi w:val="0"/>
            </w:pPr>
            <w:r w:rsidRPr="00B524BD">
              <w:t>(</w:t>
            </w:r>
            <w:proofErr w:type="spellStart"/>
            <w:r w:rsidRPr="00B524BD">
              <w:t>data_width_g</w:t>
            </w:r>
            <w:proofErr w:type="spellEnd"/>
            <w:r w:rsidRPr="00B524BD">
              <w:t>)*(</w:t>
            </w:r>
            <w:proofErr w:type="spellStart"/>
            <w:r w:rsidRPr="00B524BD">
              <w:t>len_d_g</w:t>
            </w:r>
            <w:proofErr w:type="spellEnd"/>
            <w:r w:rsidRPr="00B524BD">
              <w:t>)</w:t>
            </w:r>
          </w:p>
        </w:tc>
        <w:tc>
          <w:tcPr>
            <w:tcW w:w="1856" w:type="dxa"/>
          </w:tcPr>
          <w:p w:rsidR="0045396C" w:rsidRDefault="0045396C" w:rsidP="008B50AB">
            <w:pPr>
              <w:bidi w:val="0"/>
            </w:pPr>
            <w:r w:rsidRPr="00B524BD">
              <w:t xml:space="preserve">contains the </w:t>
            </w:r>
            <w:proofErr w:type="spellStart"/>
            <w:r w:rsidRPr="00B524BD">
              <w:t>len</w:t>
            </w:r>
            <w:proofErr w:type="spellEnd"/>
            <w:r w:rsidRPr="00B524BD">
              <w:t xml:space="preserve"> word</w:t>
            </w:r>
          </w:p>
        </w:tc>
      </w:tr>
      <w:tr w:rsidR="0045396C" w:rsidTr="008B50AB">
        <w:tc>
          <w:tcPr>
            <w:tcW w:w="2265" w:type="dxa"/>
          </w:tcPr>
          <w:p w:rsidR="0045396C" w:rsidRPr="001A5F3C" w:rsidRDefault="0045396C" w:rsidP="008B50AB">
            <w:pPr>
              <w:bidi w:val="0"/>
            </w:pPr>
            <w:proofErr w:type="spellStart"/>
            <w:r w:rsidRPr="00B524BD">
              <w:t>reg_data</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proofErr w:type="spellStart"/>
            <w:r w:rsidRPr="00B524BD">
              <w:t>data_width_g</w:t>
            </w:r>
            <w:proofErr w:type="spellEnd"/>
          </w:p>
        </w:tc>
        <w:tc>
          <w:tcPr>
            <w:tcW w:w="1856" w:type="dxa"/>
          </w:tcPr>
          <w:p w:rsidR="0045396C" w:rsidRDefault="0045396C" w:rsidP="008B50AB">
            <w:pPr>
              <w:bidi w:val="0"/>
            </w:pPr>
            <w:r w:rsidRPr="00B524BD">
              <w:t>data to be transmitted to the WM</w:t>
            </w:r>
          </w:p>
        </w:tc>
      </w:tr>
      <w:tr w:rsidR="0045396C" w:rsidTr="008B50AB">
        <w:tc>
          <w:tcPr>
            <w:tcW w:w="2265" w:type="dxa"/>
          </w:tcPr>
          <w:p w:rsidR="0045396C" w:rsidRPr="001A5F3C" w:rsidRDefault="0045396C" w:rsidP="008B50AB">
            <w:pPr>
              <w:bidi w:val="0"/>
            </w:pPr>
            <w:proofErr w:type="spellStart"/>
            <w:r w:rsidRPr="00B524BD">
              <w:t>reg_data_valid</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data to be transmitted to the WM validity</w:t>
            </w:r>
          </w:p>
        </w:tc>
      </w:tr>
      <w:tr w:rsidR="0045396C" w:rsidTr="008B50AB">
        <w:tc>
          <w:tcPr>
            <w:tcW w:w="2265" w:type="dxa"/>
          </w:tcPr>
          <w:p w:rsidR="0045396C" w:rsidRPr="001A5F3C" w:rsidRDefault="0045396C" w:rsidP="008B50AB">
            <w:pPr>
              <w:bidi w:val="0"/>
            </w:pPr>
            <w:r w:rsidRPr="00B524BD">
              <w:t>stall</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stall - suspend wishbone transaction</w:t>
            </w:r>
          </w:p>
        </w:tc>
      </w:tr>
      <w:tr w:rsidR="0045396C" w:rsidTr="008B50AB">
        <w:tc>
          <w:tcPr>
            <w:tcW w:w="2265" w:type="dxa"/>
          </w:tcPr>
          <w:p w:rsidR="0045396C" w:rsidRPr="00661D7E" w:rsidRDefault="0045396C" w:rsidP="008B50AB">
            <w:pPr>
              <w:bidi w:val="0"/>
            </w:pPr>
            <w:proofErr w:type="spellStart"/>
            <w:r w:rsidRPr="001A5F3C">
              <w:t>data_out</w:t>
            </w:r>
            <w:proofErr w:type="spellEnd"/>
          </w:p>
        </w:tc>
        <w:tc>
          <w:tcPr>
            <w:tcW w:w="1736" w:type="dxa"/>
          </w:tcPr>
          <w:p w:rsidR="0045396C" w:rsidRDefault="0045396C" w:rsidP="008B50AB">
            <w:pPr>
              <w:bidi w:val="0"/>
            </w:pPr>
            <w:r>
              <w:t>Out</w:t>
            </w:r>
          </w:p>
        </w:tc>
        <w:tc>
          <w:tcPr>
            <w:tcW w:w="2665" w:type="dxa"/>
          </w:tcPr>
          <w:p w:rsidR="0045396C" w:rsidRDefault="0045396C" w:rsidP="008B50AB">
            <w:pPr>
              <w:bidi w:val="0"/>
            </w:pPr>
            <w:proofErr w:type="spellStart"/>
            <w:r w:rsidRPr="00661D7E">
              <w:t>num_of_signals_g</w:t>
            </w:r>
            <w:proofErr w:type="spellEnd"/>
          </w:p>
        </w:tc>
        <w:tc>
          <w:tcPr>
            <w:tcW w:w="1856" w:type="dxa"/>
          </w:tcPr>
          <w:p w:rsidR="0045396C" w:rsidRPr="00661D7E" w:rsidRDefault="0045396C" w:rsidP="008B50AB">
            <w:pPr>
              <w:bidi w:val="0"/>
            </w:pPr>
            <w:r>
              <w:t>Output data</w:t>
            </w:r>
          </w:p>
        </w:tc>
      </w:tr>
      <w:tr w:rsidR="0045396C" w:rsidTr="008B50AB">
        <w:tc>
          <w:tcPr>
            <w:tcW w:w="2265" w:type="dxa"/>
          </w:tcPr>
          <w:p w:rsidR="0045396C" w:rsidRPr="00661D7E" w:rsidRDefault="0045396C" w:rsidP="008B50AB">
            <w:pPr>
              <w:bidi w:val="0"/>
            </w:pPr>
            <w:proofErr w:type="spellStart"/>
            <w:r w:rsidRPr="001A5F3C">
              <w:t>trigger_out</w:t>
            </w:r>
            <w:proofErr w:type="spellEnd"/>
          </w:p>
        </w:tc>
        <w:tc>
          <w:tcPr>
            <w:tcW w:w="1736" w:type="dxa"/>
          </w:tcPr>
          <w:p w:rsidR="0045396C" w:rsidRDefault="0045396C" w:rsidP="008B50AB">
            <w:pPr>
              <w:bidi w:val="0"/>
            </w:pPr>
            <w:r>
              <w:t>Out</w:t>
            </w:r>
          </w:p>
        </w:tc>
        <w:tc>
          <w:tcPr>
            <w:tcW w:w="2665" w:type="dxa"/>
          </w:tcPr>
          <w:p w:rsidR="0045396C" w:rsidRPr="00661D7E" w:rsidRDefault="0045396C" w:rsidP="008B50AB">
            <w:pPr>
              <w:bidi w:val="0"/>
            </w:pPr>
            <w:r>
              <w:t>1</w:t>
            </w:r>
          </w:p>
        </w:tc>
        <w:tc>
          <w:tcPr>
            <w:tcW w:w="1856" w:type="dxa"/>
          </w:tcPr>
          <w:p w:rsidR="0045396C" w:rsidRPr="00661D7E" w:rsidRDefault="0045396C" w:rsidP="008B50AB">
            <w:pPr>
              <w:bidi w:val="0"/>
            </w:pPr>
            <w:r>
              <w:t xml:space="preserve">Output trigger </w:t>
            </w:r>
          </w:p>
        </w:tc>
      </w:tr>
      <w:tr w:rsidR="0045396C" w:rsidTr="008B50AB">
        <w:tc>
          <w:tcPr>
            <w:tcW w:w="2265" w:type="dxa"/>
          </w:tcPr>
          <w:p w:rsidR="0045396C" w:rsidRPr="001A5F3C" w:rsidRDefault="0045396C" w:rsidP="008B50AB">
            <w:pPr>
              <w:bidi w:val="0"/>
            </w:pPr>
            <w:r w:rsidRPr="00B524BD">
              <w:t>ACK_O</w:t>
            </w:r>
          </w:p>
        </w:tc>
        <w:tc>
          <w:tcPr>
            <w:tcW w:w="1736" w:type="dxa"/>
          </w:tcPr>
          <w:p w:rsidR="0045396C" w:rsidRDefault="0045396C" w:rsidP="008B50AB">
            <w:pPr>
              <w:bidi w:val="0"/>
            </w:pPr>
            <w:r>
              <w:t>Out</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'1' when valid data is transmi</w:t>
            </w:r>
            <w:r>
              <w:t>t</w:t>
            </w:r>
            <w:r w:rsidRPr="00B524BD">
              <w:t>ted to MW or for successful write operation</w:t>
            </w:r>
          </w:p>
        </w:tc>
      </w:tr>
      <w:tr w:rsidR="0045396C" w:rsidTr="008B50AB">
        <w:tc>
          <w:tcPr>
            <w:tcW w:w="2265" w:type="dxa"/>
          </w:tcPr>
          <w:p w:rsidR="0045396C" w:rsidRPr="001A5F3C" w:rsidRDefault="0045396C" w:rsidP="008B50AB">
            <w:pPr>
              <w:bidi w:val="0"/>
            </w:pPr>
            <w:r w:rsidRPr="00B524BD">
              <w:t>DAT_O</w:t>
            </w:r>
          </w:p>
        </w:tc>
        <w:tc>
          <w:tcPr>
            <w:tcW w:w="1736" w:type="dxa"/>
          </w:tcPr>
          <w:p w:rsidR="0045396C" w:rsidRDefault="0045396C" w:rsidP="008B50AB">
            <w:pPr>
              <w:bidi w:val="0"/>
            </w:pPr>
            <w:r>
              <w:t>Out</w:t>
            </w:r>
          </w:p>
        </w:tc>
        <w:tc>
          <w:tcPr>
            <w:tcW w:w="2665" w:type="dxa"/>
          </w:tcPr>
          <w:p w:rsidR="0045396C" w:rsidRDefault="0045396C" w:rsidP="008B50AB">
            <w:pPr>
              <w:bidi w:val="0"/>
            </w:pPr>
            <w:proofErr w:type="spellStart"/>
            <w:r w:rsidRPr="00B524BD">
              <w:t>data_width_g</w:t>
            </w:r>
            <w:proofErr w:type="spellEnd"/>
          </w:p>
        </w:tc>
        <w:tc>
          <w:tcPr>
            <w:tcW w:w="1856" w:type="dxa"/>
          </w:tcPr>
          <w:p w:rsidR="0045396C" w:rsidRDefault="0045396C" w:rsidP="008B50AB">
            <w:pPr>
              <w:bidi w:val="0"/>
            </w:pPr>
            <w:r w:rsidRPr="00B524BD">
              <w:t>data transmit to MW</w:t>
            </w:r>
          </w:p>
        </w:tc>
      </w:tr>
      <w:tr w:rsidR="0045396C" w:rsidTr="008B50AB">
        <w:tc>
          <w:tcPr>
            <w:tcW w:w="2265" w:type="dxa"/>
          </w:tcPr>
          <w:p w:rsidR="0045396C" w:rsidRPr="001A5F3C" w:rsidRDefault="0045396C" w:rsidP="008B50AB">
            <w:pPr>
              <w:bidi w:val="0"/>
            </w:pPr>
            <w:r w:rsidRPr="00B524BD">
              <w:t>STALL_O</w:t>
            </w:r>
          </w:p>
        </w:tc>
        <w:tc>
          <w:tcPr>
            <w:tcW w:w="1736" w:type="dxa"/>
          </w:tcPr>
          <w:p w:rsidR="0045396C" w:rsidRDefault="0045396C" w:rsidP="008B50AB">
            <w:pPr>
              <w:bidi w:val="0"/>
            </w:pPr>
            <w:r>
              <w:t>Out</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STALL - WS is not available for transaction</w:t>
            </w:r>
          </w:p>
        </w:tc>
      </w:tr>
      <w:tr w:rsidR="0045396C" w:rsidTr="008B50AB">
        <w:tc>
          <w:tcPr>
            <w:tcW w:w="2265" w:type="dxa"/>
          </w:tcPr>
          <w:p w:rsidR="0045396C" w:rsidRPr="001A5F3C" w:rsidRDefault="0045396C" w:rsidP="008B50AB">
            <w:pPr>
              <w:bidi w:val="0"/>
            </w:pPr>
            <w:proofErr w:type="spellStart"/>
            <w:r w:rsidRPr="00B524BD">
              <w:t>typ</w:t>
            </w:r>
            <w:proofErr w:type="spellEnd"/>
          </w:p>
        </w:tc>
        <w:tc>
          <w:tcPr>
            <w:tcW w:w="1736" w:type="dxa"/>
          </w:tcPr>
          <w:p w:rsidR="0045396C" w:rsidRDefault="0045396C" w:rsidP="008B50AB">
            <w:pPr>
              <w:bidi w:val="0"/>
            </w:pPr>
            <w:r>
              <w:t>Out</w:t>
            </w:r>
          </w:p>
        </w:tc>
        <w:tc>
          <w:tcPr>
            <w:tcW w:w="2665" w:type="dxa"/>
          </w:tcPr>
          <w:p w:rsidR="0045396C" w:rsidRDefault="0045396C" w:rsidP="008B50AB">
            <w:pPr>
              <w:bidi w:val="0"/>
            </w:pPr>
            <w:r w:rsidRPr="00B524BD">
              <w:t>(</w:t>
            </w:r>
            <w:proofErr w:type="spellStart"/>
            <w:r w:rsidRPr="00B524BD">
              <w:t>data_width_g</w:t>
            </w:r>
            <w:proofErr w:type="spellEnd"/>
            <w:r w:rsidRPr="00B524BD">
              <w:t>)*(</w:t>
            </w:r>
            <w:proofErr w:type="spellStart"/>
            <w:r w:rsidRPr="00B524BD">
              <w:t>type_d_g</w:t>
            </w:r>
            <w:proofErr w:type="spellEnd"/>
            <w:r w:rsidRPr="00B524BD">
              <w:t>)</w:t>
            </w:r>
          </w:p>
        </w:tc>
        <w:tc>
          <w:tcPr>
            <w:tcW w:w="1856" w:type="dxa"/>
          </w:tcPr>
          <w:p w:rsidR="0045396C" w:rsidRDefault="0045396C" w:rsidP="008B50AB">
            <w:pPr>
              <w:bidi w:val="0"/>
            </w:pPr>
            <w:r w:rsidRPr="00B524BD">
              <w:t>Type</w:t>
            </w:r>
          </w:p>
        </w:tc>
      </w:tr>
      <w:tr w:rsidR="0045396C" w:rsidTr="008B50AB">
        <w:tc>
          <w:tcPr>
            <w:tcW w:w="2265" w:type="dxa"/>
          </w:tcPr>
          <w:p w:rsidR="0045396C" w:rsidRPr="001A5F3C" w:rsidRDefault="0045396C" w:rsidP="008B50AB">
            <w:pPr>
              <w:bidi w:val="0"/>
            </w:pPr>
            <w:proofErr w:type="spellStart"/>
            <w:r w:rsidRPr="00B524BD">
              <w:t>len</w:t>
            </w:r>
            <w:proofErr w:type="spellEnd"/>
          </w:p>
        </w:tc>
        <w:tc>
          <w:tcPr>
            <w:tcW w:w="1736" w:type="dxa"/>
          </w:tcPr>
          <w:p w:rsidR="0045396C" w:rsidRDefault="0045396C" w:rsidP="008B50AB">
            <w:pPr>
              <w:bidi w:val="0"/>
            </w:pPr>
            <w:r>
              <w:t>Out</w:t>
            </w:r>
          </w:p>
        </w:tc>
        <w:tc>
          <w:tcPr>
            <w:tcW w:w="2665" w:type="dxa"/>
          </w:tcPr>
          <w:p w:rsidR="0045396C" w:rsidRDefault="0045396C" w:rsidP="008B50AB">
            <w:pPr>
              <w:bidi w:val="0"/>
            </w:pPr>
            <w:r w:rsidRPr="00B524BD">
              <w:t>(</w:t>
            </w:r>
            <w:proofErr w:type="spellStart"/>
            <w:r w:rsidRPr="00B524BD">
              <w:t>data_width_g</w:t>
            </w:r>
            <w:proofErr w:type="spellEnd"/>
            <w:r w:rsidRPr="00B524BD">
              <w:t>)*(</w:t>
            </w:r>
            <w:proofErr w:type="spellStart"/>
            <w:r w:rsidRPr="00B524BD">
              <w:t>len_d_g</w:t>
            </w:r>
            <w:proofErr w:type="spellEnd"/>
            <w:r w:rsidRPr="00B524BD">
              <w:t>)</w:t>
            </w:r>
          </w:p>
        </w:tc>
        <w:tc>
          <w:tcPr>
            <w:tcW w:w="1856" w:type="dxa"/>
          </w:tcPr>
          <w:p w:rsidR="0045396C" w:rsidRDefault="0045396C" w:rsidP="008B50AB">
            <w:pPr>
              <w:bidi w:val="0"/>
            </w:pPr>
            <w:r w:rsidRPr="00B524BD">
              <w:t>Length</w:t>
            </w:r>
          </w:p>
        </w:tc>
      </w:tr>
      <w:tr w:rsidR="0045396C" w:rsidTr="008B50AB">
        <w:tc>
          <w:tcPr>
            <w:tcW w:w="2265" w:type="dxa"/>
          </w:tcPr>
          <w:p w:rsidR="0045396C" w:rsidRPr="001A5F3C" w:rsidRDefault="0045396C" w:rsidP="008B50AB">
            <w:pPr>
              <w:bidi w:val="0"/>
            </w:pPr>
            <w:proofErr w:type="spellStart"/>
            <w:r w:rsidRPr="00B524BD">
              <w:t>active_cycle</w:t>
            </w:r>
            <w:proofErr w:type="spellEnd"/>
          </w:p>
        </w:tc>
        <w:tc>
          <w:tcPr>
            <w:tcW w:w="1736" w:type="dxa"/>
          </w:tcPr>
          <w:p w:rsidR="0045396C" w:rsidRDefault="0045396C" w:rsidP="008B50AB">
            <w:pPr>
              <w:bidi w:val="0"/>
            </w:pPr>
            <w:r>
              <w:t>Out</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CYC_I outputted to user side</w:t>
            </w:r>
          </w:p>
        </w:tc>
      </w:tr>
    </w:tbl>
    <w:p w:rsidR="0045396C" w:rsidRDefault="0015094A" w:rsidP="0015094A">
      <w:pPr>
        <w:pStyle w:val="af"/>
        <w:bidi w:val="0"/>
        <w:jc w:val="center"/>
        <w:rPr>
          <w:sz w:val="24"/>
          <w:szCs w:val="24"/>
        </w:rPr>
      </w:pPr>
      <w:bookmarkStart w:id="252" w:name="_Toc378517836"/>
      <w:bookmarkStart w:id="253" w:name="_Toc378519012"/>
      <w:r>
        <w:t xml:space="preserve">Table </w:t>
      </w:r>
      <w:r>
        <w:fldChar w:fldCharType="begin"/>
      </w:r>
      <w:r>
        <w:instrText xml:space="preserve"> SEQ Table \* ARABIC </w:instrText>
      </w:r>
      <w:r>
        <w:fldChar w:fldCharType="separate"/>
      </w:r>
      <w:r w:rsidR="00D1530F">
        <w:rPr>
          <w:noProof/>
        </w:rPr>
        <w:t>28</w:t>
      </w:r>
      <w:r>
        <w:fldChar w:fldCharType="end"/>
      </w:r>
      <w:r>
        <w:t xml:space="preserve">- </w:t>
      </w:r>
      <w:r w:rsidRPr="00EF2C88">
        <w:t>Signal generator signals table</w:t>
      </w:r>
      <w:bookmarkEnd w:id="252"/>
      <w:bookmarkEnd w:id="253"/>
    </w:p>
    <w:p w:rsidR="0045396C" w:rsidRDefault="0045396C" w:rsidP="0045396C">
      <w:pPr>
        <w:bidi w:val="0"/>
        <w:rPr>
          <w:sz w:val="24"/>
          <w:szCs w:val="24"/>
        </w:rPr>
      </w:pPr>
    </w:p>
    <w:p w:rsidR="0045396C" w:rsidRDefault="0045396C" w:rsidP="0045396C">
      <w:pPr>
        <w:bidi w:val="0"/>
        <w:rPr>
          <w:sz w:val="24"/>
          <w:szCs w:val="24"/>
        </w:rPr>
      </w:pPr>
    </w:p>
    <w:p w:rsidR="0045396C" w:rsidRDefault="0045396C" w:rsidP="0045396C">
      <w:pPr>
        <w:bidi w:val="0"/>
        <w:rPr>
          <w:sz w:val="24"/>
          <w:szCs w:val="24"/>
        </w:rPr>
      </w:pPr>
    </w:p>
    <w:p w:rsidR="0045396C" w:rsidRDefault="0045396C" w:rsidP="0045396C">
      <w:pPr>
        <w:bidi w:val="0"/>
        <w:rPr>
          <w:sz w:val="24"/>
          <w:szCs w:val="24"/>
        </w:rPr>
      </w:pPr>
    </w:p>
    <w:p w:rsidR="0045396C" w:rsidRDefault="0045396C" w:rsidP="0045396C">
      <w:pPr>
        <w:bidi w:val="0"/>
        <w:rPr>
          <w:sz w:val="24"/>
          <w:szCs w:val="24"/>
        </w:rPr>
      </w:pPr>
    </w:p>
    <w:p w:rsidR="00CA5F48" w:rsidRDefault="00CA5F48" w:rsidP="00CA5F48">
      <w:pPr>
        <w:bidi w:val="0"/>
        <w:rPr>
          <w:sz w:val="24"/>
          <w:szCs w:val="24"/>
        </w:rPr>
      </w:pPr>
    </w:p>
    <w:p w:rsidR="0045396C" w:rsidRPr="009F747E" w:rsidRDefault="0045396C" w:rsidP="00CA5F48">
      <w:pPr>
        <w:bidi w:val="0"/>
        <w:rPr>
          <w:sz w:val="24"/>
          <w:szCs w:val="24"/>
        </w:rPr>
      </w:pPr>
      <w:r w:rsidRPr="009F747E">
        <w:rPr>
          <w:sz w:val="24"/>
          <w:szCs w:val="24"/>
        </w:rPr>
        <w:t xml:space="preserve">Signal generator </w:t>
      </w:r>
      <w:r w:rsidR="00CA5F48">
        <w:rPr>
          <w:sz w:val="24"/>
          <w:szCs w:val="24"/>
        </w:rPr>
        <w:t>FSM</w:t>
      </w:r>
    </w:p>
    <w:p w:rsidR="0045396C" w:rsidRDefault="0045396C" w:rsidP="0045396C">
      <w:pPr>
        <w:bidi w:val="0"/>
      </w:pPr>
    </w:p>
    <w:p w:rsidR="0045396C" w:rsidRDefault="0045396C" w:rsidP="0045396C">
      <w:pPr>
        <w:bidi w:val="0"/>
      </w:pPr>
      <w:r>
        <w:rPr>
          <w:noProof/>
        </w:rPr>
        <mc:AlternateContent>
          <mc:Choice Requires="wpc">
            <w:drawing>
              <wp:inline distT="0" distB="0" distL="0" distR="0" wp14:anchorId="76B4C175" wp14:editId="0F6EA26A">
                <wp:extent cx="4365266" cy="3303682"/>
                <wp:effectExtent l="0" t="0" r="0" b="0"/>
                <wp:docPr id="66" name="בד ציור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8" name="תמונה 5"/>
                          <pic:cNvPicPr>
                            <a:picLocks noChangeAspect="1"/>
                          </pic:cNvPicPr>
                        </pic:nvPicPr>
                        <pic:blipFill>
                          <a:blip r:embed="rId61"/>
                          <a:stretch>
                            <a:fillRect/>
                          </a:stretch>
                        </pic:blipFill>
                        <pic:spPr>
                          <a:xfrm>
                            <a:off x="0" y="0"/>
                            <a:ext cx="4365266" cy="3273950"/>
                          </a:xfrm>
                          <a:prstGeom prst="rect">
                            <a:avLst/>
                          </a:prstGeom>
                        </pic:spPr>
                      </pic:pic>
                    </wpc:wpc>
                  </a:graphicData>
                </a:graphic>
              </wp:inline>
            </w:drawing>
          </mc:Choice>
          <mc:Fallback>
            <w:pict>
              <v:group id="בד ציור 1" o:spid="_x0000_s1026" editas="canvas" style="width:343.7pt;height:260.15pt;mso-position-horizontal-relative:char;mso-position-vertical-relative:line" coordsize="43649,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">
                <v:shape id="_x0000_s1027" type="#_x0000_t75" style="position:absolute;width:43649;height:33032;visibility:visible;mso-wrap-style:square">
                  <v:fill o:detectmouseclick="t"/>
                  <v:path o:connecttype="none"/>
                </v:shape>
                <v:shape id="תמונה 5" o:spid="_x0000_s1028" type="#_x0000_t75" style="position:absolute;width:43652;height:32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pXzAAAAA3QAAAA8AAABkcnMvZG93bnJldi54bWxET82KwjAQvgv7DmEW9qaJwuq2GkUEQQQF&#10;qw8wNLNtsZl0k6zWtzcHwePH979Y9bYVN/KhcaxhPFIgiEtnGq40XM7b4Q+IEJENto5Jw4MCrJYf&#10;gwXmxt35RLciViKFcMhRQx1jl0sZyposhpHriBP367zFmKCvpPF4T+G2lROlptJiw6mhxo42NZXX&#10;4t9qCHveoPk7HpqLWo8zzDLvvqPWX5/9eg4iUh/f4pd7ZzRM1CzNTW/SE5DL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7mlfMAAAADdAAAADwAAAAAAAAAAAAAAAACfAgAA&#10;ZHJzL2Rvd25yZXYueG1sUEsFBgAAAAAEAAQA9wAAAIwDAAAAAA==&#10;">
                  <v:imagedata r:id="rId62" o:title=""/>
                  <v:path arrowok="t"/>
                </v:shape>
                <w10:wrap anchorx="page"/>
                <w10:anchorlock/>
              </v:group>
            </w:pict>
          </mc:Fallback>
        </mc:AlternateContent>
      </w:r>
    </w:p>
    <w:p w:rsidR="0045396C" w:rsidRDefault="0045396C" w:rsidP="00BF1297">
      <w:pPr>
        <w:keepNext/>
        <w:bidi w:val="0"/>
      </w:pPr>
    </w:p>
    <w:p w:rsidR="00BF1297" w:rsidRDefault="00BF1297" w:rsidP="00BF1297">
      <w:pPr>
        <w:pStyle w:val="af"/>
        <w:bidi w:val="0"/>
        <w:jc w:val="center"/>
      </w:pPr>
      <w:bookmarkStart w:id="254" w:name="_Toc378517781"/>
      <w:bookmarkStart w:id="255" w:name="_Toc378518952"/>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0669E">
        <w:rPr>
          <w:noProof/>
          <w:rtl/>
        </w:rPr>
        <w:t>31</w:t>
      </w:r>
      <w:r>
        <w:rPr>
          <w:rtl/>
        </w:rPr>
        <w:fldChar w:fldCharType="end"/>
      </w:r>
      <w:r>
        <w:rPr>
          <w:noProof/>
        </w:rPr>
        <w:t>- Signal generator FSM</w:t>
      </w:r>
      <w:bookmarkEnd w:id="254"/>
      <w:bookmarkEnd w:id="255"/>
    </w:p>
    <w:p w:rsidR="0045396C" w:rsidRDefault="0045396C" w:rsidP="0045396C">
      <w:pPr>
        <w:bidi w:val="0"/>
      </w:pPr>
      <w:r>
        <w:t>Output table</w:t>
      </w:r>
    </w:p>
    <w:p w:rsidR="0045396C" w:rsidRDefault="0045396C" w:rsidP="0045396C">
      <w:pPr>
        <w:bidi w:val="0"/>
      </w:pPr>
      <w:r>
        <w:rPr>
          <w:noProof/>
        </w:rPr>
        <mc:AlternateContent>
          <mc:Choice Requires="wpc">
            <w:drawing>
              <wp:inline distT="0" distB="0" distL="0" distR="0" wp14:anchorId="22596831" wp14:editId="5AFEF5AB">
                <wp:extent cx="3099359" cy="2707035"/>
                <wp:effectExtent l="0" t="0" r="6350" b="0"/>
                <wp:docPr id="68" name="בד ציור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9" name="תמונה 3"/>
                          <pic:cNvPicPr>
                            <a:picLocks noChangeAspect="1"/>
                          </pic:cNvPicPr>
                        </pic:nvPicPr>
                        <pic:blipFill>
                          <a:blip r:embed="rId63"/>
                          <a:stretch>
                            <a:fillRect/>
                          </a:stretch>
                        </pic:blipFill>
                        <pic:spPr>
                          <a:xfrm>
                            <a:off x="1" y="1"/>
                            <a:ext cx="3063359" cy="2667000"/>
                          </a:xfrm>
                          <a:prstGeom prst="rect">
                            <a:avLst/>
                          </a:prstGeom>
                        </pic:spPr>
                      </pic:pic>
                    </wpc:wpc>
                  </a:graphicData>
                </a:graphic>
              </wp:inline>
            </w:drawing>
          </mc:Choice>
          <mc:Fallback>
            <w:pict>
              <v:group id="בד ציור 4" o:spid="_x0000_s1026" editas="canvas" style="width:244.05pt;height:213.15pt;mso-position-horizontal-relative:char;mso-position-vertical-relative:line" coordsize="30988,2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">
                <v:shape id="_x0000_s1027" type="#_x0000_t75" style="position:absolute;width:30988;height:27070;visibility:visible;mso-wrap-style:square">
                  <v:fill o:detectmouseclick="t"/>
                  <v:path o:connecttype="none"/>
                </v:shape>
                <v:shape id="תמונה 3" o:spid="_x0000_s1028" type="#_x0000_t75" style="position:absolute;width:30633;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Np9fGAAAA3QAAAA8AAABkcnMvZG93bnJldi54bWxEjzFvwjAUhPdK/AfrIXUrTjMkJWBQhYTa&#10;Dh0KLGyP+JFExM8hdhL339eVKnU83d13uvU2mFaM1LvGsoLnRQKCuLS64UrB6bh/egHhPLLG1jIp&#10;+CYH283sYY2FthN/0XjwlYgQdgUqqL3vCildWZNBt7AdcfSutjfoo+wrqXucIty0Mk2STBpsOC7U&#10;2NGupvJ2GIwCj+n589TRMJb2I9ubt5Bf7kGpx3l4XYHwFPx/+K/9rhWkSb6E3zfxCcj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2n18YAAADdAAAADwAAAAAAAAAAAAAA&#10;AACfAgAAZHJzL2Rvd25yZXYueG1sUEsFBgAAAAAEAAQA9wAAAJIDAAAAAA==&#10;">
                  <v:imagedata r:id="rId64" o:title=""/>
                  <v:path arrowok="t"/>
                </v:shape>
                <w10:wrap anchorx="page"/>
                <w10:anchorlock/>
              </v:group>
            </w:pict>
          </mc:Fallback>
        </mc:AlternateContent>
      </w:r>
    </w:p>
    <w:p w:rsidR="00342CB0" w:rsidRDefault="00342CB0" w:rsidP="00342CB0">
      <w:pPr>
        <w:pStyle w:val="af"/>
        <w:keepNext/>
        <w:bidi w:val="0"/>
        <w:jc w:val="center"/>
      </w:pPr>
      <w:bookmarkStart w:id="256" w:name="_Toc378517837"/>
      <w:bookmarkStart w:id="257" w:name="_Toc378519013"/>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29</w:t>
      </w:r>
      <w:r>
        <w:rPr>
          <w:rtl/>
        </w:rPr>
        <w:fldChar w:fldCharType="end"/>
      </w:r>
      <w:r>
        <w:rPr>
          <w:noProof/>
        </w:rPr>
        <w:t>- Signal generator outputs</w:t>
      </w:r>
      <w:bookmarkEnd w:id="256"/>
      <w:bookmarkEnd w:id="257"/>
    </w:p>
    <w:p w:rsidR="0045396C" w:rsidRPr="0045396C" w:rsidRDefault="0045396C" w:rsidP="0045396C">
      <w:pPr>
        <w:bidi w:val="0"/>
      </w:pPr>
    </w:p>
    <w:p w:rsidR="00DC3150" w:rsidRDefault="00DC3150" w:rsidP="00DC3150">
      <w:pPr>
        <w:bidi w:val="0"/>
      </w:pPr>
      <w:bookmarkStart w:id="258" w:name="_Toc370059097"/>
      <w:bookmarkStart w:id="259" w:name="_Toc370059250"/>
      <w:bookmarkStart w:id="260" w:name="_Toc370066535"/>
    </w:p>
    <w:p w:rsidR="00DC3150" w:rsidRDefault="00DC3150" w:rsidP="00F179E5">
      <w:pPr>
        <w:pStyle w:val="2"/>
        <w:numPr>
          <w:ilvl w:val="1"/>
          <w:numId w:val="30"/>
        </w:numPr>
        <w:bidi w:val="0"/>
      </w:pPr>
      <w:bookmarkStart w:id="261" w:name="_Toc353554996"/>
      <w:bookmarkStart w:id="262" w:name="_Toc378518888"/>
      <w:r>
        <w:t>Reused Blocks Architecture</w:t>
      </w:r>
      <w:bookmarkEnd w:id="261"/>
      <w:bookmarkEnd w:id="262"/>
    </w:p>
    <w:p w:rsidR="00DC3150" w:rsidRDefault="00DC3150" w:rsidP="00DC3150">
      <w:pPr>
        <w:bidi w:val="0"/>
      </w:pPr>
      <w:r>
        <w:t>The following description of the reused block</w:t>
      </w:r>
      <w:r w:rsidR="009624F0">
        <w:t>s</w:t>
      </w:r>
      <w:r>
        <w:t xml:space="preserve"> includes the original implementation details and also the changes that were made in our project.</w:t>
      </w:r>
    </w:p>
    <w:p w:rsidR="00DC3150" w:rsidRDefault="00DC3150" w:rsidP="00F179E5">
      <w:pPr>
        <w:pStyle w:val="3"/>
        <w:numPr>
          <w:ilvl w:val="2"/>
          <w:numId w:val="30"/>
        </w:numPr>
        <w:bidi w:val="0"/>
      </w:pPr>
      <w:bookmarkStart w:id="263" w:name="_Toc353554997"/>
      <w:bookmarkStart w:id="264" w:name="_Toc326782291"/>
      <w:bookmarkStart w:id="265" w:name="_Toc352942895"/>
      <w:bookmarkStart w:id="266" w:name="_Toc352943184"/>
      <w:bookmarkStart w:id="267" w:name="_Toc378518889"/>
      <w:r>
        <w:t>UART Protocol</w:t>
      </w:r>
      <w:bookmarkEnd w:id="263"/>
      <w:bookmarkEnd w:id="267"/>
    </w:p>
    <w:p w:rsidR="00C727EC" w:rsidRPr="00C727EC" w:rsidRDefault="00C727EC" w:rsidP="00C727EC">
      <w:pPr>
        <w:bidi w:val="0"/>
      </w:pPr>
    </w:p>
    <w:p w:rsidR="006E19A5" w:rsidRPr="0077518F" w:rsidRDefault="0077518F" w:rsidP="00F179E5">
      <w:pPr>
        <w:pStyle w:val="4"/>
        <w:bidi w:val="0"/>
        <w:rPr>
          <w:i w:val="0"/>
          <w:iCs w:val="0"/>
        </w:rPr>
      </w:pPr>
      <w:r w:rsidRPr="0077518F">
        <w:rPr>
          <w:i w:val="0"/>
          <w:iCs w:val="0"/>
        </w:rPr>
        <w:t>3.</w:t>
      </w:r>
      <w:r w:rsidR="00F179E5">
        <w:rPr>
          <w:i w:val="0"/>
          <w:iCs w:val="0"/>
        </w:rPr>
        <w:t>9</w:t>
      </w:r>
      <w:r w:rsidRPr="0077518F">
        <w:rPr>
          <w:i w:val="0"/>
          <w:iCs w:val="0"/>
        </w:rPr>
        <w:t>.1.1</w:t>
      </w:r>
      <w:r w:rsidRPr="0077518F">
        <w:rPr>
          <w:i w:val="0"/>
          <w:iCs w:val="0"/>
        </w:rPr>
        <w:tab/>
        <w:t>RX path</w:t>
      </w:r>
    </w:p>
    <w:p w:rsidR="00C727EC" w:rsidRDefault="00C727EC" w:rsidP="00C727EC">
      <w:pPr>
        <w:keepNext/>
        <w:bidi w:val="0"/>
      </w:pPr>
      <w:r>
        <w:rPr>
          <w:noProof/>
        </w:rPr>
        <w:drawing>
          <wp:inline distT="0" distB="0" distL="0" distR="0" wp14:anchorId="0223811C" wp14:editId="271CB670">
            <wp:extent cx="5274310" cy="3892245"/>
            <wp:effectExtent l="0" t="0" r="0" b="0"/>
            <wp:docPr id="3145"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274310" cy="3892245"/>
                    </a:xfrm>
                    <a:prstGeom prst="rect">
                      <a:avLst/>
                    </a:prstGeom>
                  </pic:spPr>
                </pic:pic>
              </a:graphicData>
            </a:graphic>
          </wp:inline>
        </w:drawing>
      </w:r>
    </w:p>
    <w:p w:rsidR="00C727EC" w:rsidRDefault="00C727EC" w:rsidP="00C727EC">
      <w:pPr>
        <w:pStyle w:val="af"/>
        <w:bidi w:val="0"/>
        <w:jc w:val="center"/>
      </w:pPr>
      <w:bookmarkStart w:id="268" w:name="_Toc341813373"/>
      <w:bookmarkStart w:id="269" w:name="_Toc378517782"/>
      <w:bookmarkStart w:id="270" w:name="_Toc378518953"/>
      <w:r>
        <w:t xml:space="preserve">Figure </w:t>
      </w:r>
      <w:r w:rsidR="008B50AB">
        <w:fldChar w:fldCharType="begin"/>
      </w:r>
      <w:r w:rsidR="008B50AB">
        <w:instrText xml:space="preserve"> SEQ Figure \* ARABIC </w:instrText>
      </w:r>
      <w:r w:rsidR="008B50AB">
        <w:fldChar w:fldCharType="separate"/>
      </w:r>
      <w:r w:rsidR="0000669E">
        <w:rPr>
          <w:noProof/>
        </w:rPr>
        <w:t>32</w:t>
      </w:r>
      <w:r w:rsidR="008B50AB">
        <w:rPr>
          <w:noProof/>
        </w:rPr>
        <w:fldChar w:fldCharType="end"/>
      </w:r>
      <w:r>
        <w:t xml:space="preserve"> - RX path</w:t>
      </w:r>
      <w:bookmarkEnd w:id="268"/>
      <w:bookmarkEnd w:id="269"/>
      <w:bookmarkEnd w:id="270"/>
    </w:p>
    <w:p w:rsidR="00C727EC" w:rsidRPr="006E19A5" w:rsidRDefault="00C727EC" w:rsidP="006E19A5">
      <w:pPr>
        <w:pStyle w:val="5"/>
        <w:bidi w:val="0"/>
        <w:rPr>
          <w:rStyle w:val="af9"/>
          <w:b w:val="0"/>
          <w:i w:val="0"/>
          <w:spacing w:val="0"/>
        </w:rPr>
      </w:pPr>
      <w:r w:rsidRPr="006E19A5">
        <w:rPr>
          <w:rStyle w:val="af9"/>
          <w:b w:val="0"/>
          <w:i w:val="0"/>
          <w:spacing w:val="0"/>
        </w:rPr>
        <w:t xml:space="preserve"> General Description</w:t>
      </w:r>
    </w:p>
    <w:p w:rsidR="00C727EC" w:rsidRDefault="00C727EC" w:rsidP="00C727EC">
      <w:pPr>
        <w:bidi w:val="0"/>
      </w:pPr>
      <w:r w:rsidRPr="009462F0">
        <w:t>The RX Path process</w:t>
      </w:r>
      <w:r>
        <w:t>es</w:t>
      </w:r>
      <w:r w:rsidRPr="009462F0">
        <w:t xml:space="preserve"> data</w:t>
      </w:r>
      <w:r>
        <w:t xml:space="preserve"> received from the host</w:t>
      </w:r>
      <w:r w:rsidRPr="009462F0">
        <w:t xml:space="preserve">. It </w:t>
      </w:r>
      <w:proofErr w:type="gramStart"/>
      <w:r w:rsidRPr="009462F0">
        <w:t>unwraps</w:t>
      </w:r>
      <w:proofErr w:type="gramEnd"/>
      <w:r>
        <w:t xml:space="preserve"> the data</w:t>
      </w:r>
      <w:r w:rsidRPr="009462F0">
        <w:t xml:space="preserve"> befo</w:t>
      </w:r>
      <w:r>
        <w:t>re it is transferred to the CCB or other clients of the bus.</w:t>
      </w:r>
    </w:p>
    <w:tbl>
      <w:tblPr>
        <w:tblW w:w="10473" w:type="dxa"/>
        <w:jc w:val="center"/>
        <w:tblInd w:w="-858" w:type="dxa"/>
        <w:tblLook w:val="04A0" w:firstRow="1" w:lastRow="0" w:firstColumn="1" w:lastColumn="0" w:noHBand="0" w:noVBand="1"/>
      </w:tblPr>
      <w:tblGrid>
        <w:gridCol w:w="1548"/>
        <w:gridCol w:w="1215"/>
        <w:gridCol w:w="2191"/>
        <w:gridCol w:w="5519"/>
      </w:tblGrid>
      <w:tr w:rsidR="00C727EC" w:rsidRPr="009419AB" w:rsidTr="00C727EC">
        <w:trPr>
          <w:trHeight w:val="240"/>
          <w:jc w:val="center"/>
        </w:trPr>
        <w:tc>
          <w:tcPr>
            <w:tcW w:w="1548"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signal name</w:t>
            </w:r>
          </w:p>
        </w:tc>
        <w:tc>
          <w:tcPr>
            <w:tcW w:w="1215"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type</w:t>
            </w:r>
          </w:p>
        </w:tc>
        <w:tc>
          <w:tcPr>
            <w:tcW w:w="2191"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width (bits)</w:t>
            </w:r>
          </w:p>
        </w:tc>
        <w:tc>
          <w:tcPr>
            <w:tcW w:w="5519" w:type="dxa"/>
            <w:tcBorders>
              <w:top w:val="single" w:sz="4" w:space="0" w:color="auto"/>
              <w:left w:val="nil"/>
              <w:bottom w:val="single" w:sz="4" w:space="0" w:color="auto"/>
              <w:right w:val="single" w:sz="4" w:space="0" w:color="auto"/>
            </w:tcBorders>
            <w:shd w:val="clear" w:color="000000" w:fill="FFFF00"/>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description</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 </w:t>
            </w:r>
            <w:proofErr w:type="spellStart"/>
            <w:r w:rsidRPr="00A0219F">
              <w:rPr>
                <w:rFonts w:ascii="Calibri" w:hAnsi="Calibri" w:cs="Calibri"/>
                <w:color w:val="000000"/>
                <w:sz w:val="18"/>
                <w:szCs w:val="18"/>
              </w:rPr>
              <w:t>sys_clk</w:t>
            </w:r>
            <w:proofErr w:type="spellEnd"/>
            <w:r w:rsidRPr="00A0219F">
              <w:rPr>
                <w:rFonts w:ascii="Calibri" w:hAnsi="Calibri" w:cs="Calibri"/>
                <w:color w:val="000000"/>
                <w:sz w:val="18"/>
                <w:szCs w:val="18"/>
              </w:rPr>
              <w:t xml:space="preserve">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system clock</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proofErr w:type="spellStart"/>
            <w:r w:rsidRPr="00A0219F">
              <w:rPr>
                <w:rFonts w:ascii="Calibri" w:hAnsi="Calibri" w:cs="Calibri"/>
                <w:color w:val="000000"/>
                <w:sz w:val="18"/>
                <w:szCs w:val="18"/>
              </w:rPr>
              <w:t>sys_reset</w:t>
            </w:r>
            <w:proofErr w:type="spellEnd"/>
            <w:r w:rsidRPr="00A0219F">
              <w:rPr>
                <w:rFonts w:ascii="Calibri" w:hAnsi="Calibri" w:cs="Calibri"/>
                <w:color w:val="000000"/>
                <w:sz w:val="18"/>
                <w:szCs w:val="18"/>
              </w:rPr>
              <w:t xml:space="preserve">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system reset</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proofErr w:type="spellStart"/>
            <w:r w:rsidRPr="00A0219F">
              <w:rPr>
                <w:rFonts w:ascii="Calibri" w:hAnsi="Calibri" w:cs="Calibri"/>
                <w:color w:val="000000"/>
                <w:sz w:val="18"/>
                <w:szCs w:val="18"/>
              </w:rPr>
              <w:t>rx_din</w:t>
            </w:r>
            <w:proofErr w:type="spellEnd"/>
            <w:r w:rsidRPr="00A0219F">
              <w:rPr>
                <w:rFonts w:ascii="Calibri" w:hAnsi="Calibri" w:cs="Calibri"/>
                <w:color w:val="000000"/>
                <w:sz w:val="18"/>
                <w:szCs w:val="18"/>
              </w:rPr>
              <w:t xml:space="preserve">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 of UART data</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proofErr w:type="spellStart"/>
            <w:r w:rsidRPr="00A0219F">
              <w:rPr>
                <w:rFonts w:ascii="Calibri" w:hAnsi="Calibri" w:cs="Calibri"/>
                <w:color w:val="000000"/>
                <w:sz w:val="18"/>
                <w:szCs w:val="18"/>
              </w:rPr>
              <w:t>error_led_out</w:t>
            </w:r>
            <w:proofErr w:type="spellEnd"/>
            <w:r w:rsidRPr="00A0219F">
              <w:rPr>
                <w:rFonts w:ascii="Calibri" w:hAnsi="Calibri" w:cs="Calibri"/>
                <w:color w:val="000000"/>
                <w:sz w:val="18"/>
                <w:szCs w:val="18"/>
              </w:rPr>
              <w:t xml:space="preserve">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when one of the error bits in the register is high</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proofErr w:type="spellStart"/>
            <w:r w:rsidRPr="00A0219F">
              <w:rPr>
                <w:rFonts w:ascii="Calibri" w:hAnsi="Calibri" w:cs="Calibri"/>
                <w:color w:val="000000"/>
                <w:sz w:val="18"/>
                <w:szCs w:val="18"/>
              </w:rPr>
              <w:t>flash_error</w:t>
            </w:r>
            <w:proofErr w:type="spellEnd"/>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error signal from flash client - directed to error register</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ADR_O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addr_d_g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address word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DAT_O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contains the </w:t>
            </w:r>
            <w:proofErr w:type="spellStart"/>
            <w:r w:rsidRPr="00A0219F">
              <w:rPr>
                <w:rFonts w:ascii="Calibri" w:hAnsi="Calibri" w:cs="Calibri"/>
                <w:color w:val="000000"/>
                <w:sz w:val="18"/>
                <w:szCs w:val="18"/>
              </w:rPr>
              <w:t>data_in</w:t>
            </w:r>
            <w:proofErr w:type="spellEnd"/>
            <w:r w:rsidRPr="00A0219F">
              <w:rPr>
                <w:rFonts w:ascii="Calibri" w:hAnsi="Calibri" w:cs="Calibri"/>
                <w:color w:val="000000"/>
                <w:sz w:val="18"/>
                <w:szCs w:val="18"/>
              </w:rPr>
              <w:t xml:space="preserve"> word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WE_O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write, '0' for read</w:t>
            </w:r>
          </w:p>
        </w:tc>
      </w:tr>
      <w:tr w:rsidR="00C727EC" w:rsidRPr="009419AB" w:rsidTr="00C727EC">
        <w:trPr>
          <w:trHeight w:val="368"/>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STB_O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active bus operation, '0' for no bus operation</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lastRenderedPageBreak/>
              <w:t xml:space="preserve">CYC_O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'1' for bus </w:t>
            </w:r>
            <w:proofErr w:type="spellStart"/>
            <w:r w:rsidRPr="00A0219F">
              <w:rPr>
                <w:rFonts w:ascii="Calibri" w:hAnsi="Calibri" w:cs="Calibri"/>
                <w:color w:val="000000"/>
                <w:sz w:val="18"/>
                <w:szCs w:val="18"/>
              </w:rPr>
              <w:t>transmition</w:t>
            </w:r>
            <w:proofErr w:type="spellEnd"/>
            <w:r w:rsidRPr="00A0219F">
              <w:rPr>
                <w:rFonts w:ascii="Calibri" w:hAnsi="Calibri" w:cs="Calibri"/>
                <w:color w:val="000000"/>
                <w:sz w:val="18"/>
                <w:szCs w:val="18"/>
              </w:rPr>
              <w:t xml:space="preserve"> request, '0' for no bus </w:t>
            </w:r>
            <w:proofErr w:type="spellStart"/>
            <w:r w:rsidRPr="00A0219F">
              <w:rPr>
                <w:rFonts w:ascii="Calibri" w:hAnsi="Calibri" w:cs="Calibri"/>
                <w:color w:val="000000"/>
                <w:sz w:val="18"/>
                <w:szCs w:val="18"/>
              </w:rPr>
              <w:t>transmition</w:t>
            </w:r>
            <w:proofErr w:type="spellEnd"/>
            <w:r w:rsidRPr="00A0219F">
              <w:rPr>
                <w:rFonts w:ascii="Calibri" w:hAnsi="Calibri" w:cs="Calibri"/>
                <w:color w:val="000000"/>
                <w:sz w:val="18"/>
                <w:szCs w:val="18"/>
              </w:rPr>
              <w:t xml:space="preserve"> request</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TGA_O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type_d_g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type word</w:t>
            </w:r>
          </w:p>
        </w:tc>
      </w:tr>
      <w:tr w:rsidR="00C727EC" w:rsidRPr="009419AB" w:rsidTr="00C727EC">
        <w:trPr>
          <w:trHeight w:val="359"/>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TGD_O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len_d_g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length word</w:t>
            </w:r>
          </w:p>
        </w:tc>
      </w:tr>
      <w:tr w:rsidR="00C727EC" w:rsidRPr="009419AB" w:rsidTr="00C727EC">
        <w:trPr>
          <w:trHeight w:val="341"/>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ACK_I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when valid data is received from WS or for successful write operation in WS</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DAT_I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data received from WS</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STALL_I</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STALL - WS is not available for transaction </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ERR_I</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Watchdog interrupts, resets wishbone master </w:t>
            </w:r>
          </w:p>
        </w:tc>
      </w:tr>
      <w:tr w:rsidR="00C727EC" w:rsidRPr="009419AB" w:rsidTr="00C727EC">
        <w:trPr>
          <w:trHeight w:val="332"/>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ADR_I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addr_d_g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address word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WE_I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write, '0' for read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STB_I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active bus operation, '0' for no bus operation</w:t>
            </w:r>
          </w:p>
        </w:tc>
      </w:tr>
      <w:tr w:rsidR="00C727EC" w:rsidRPr="009419AB" w:rsidTr="00C727EC">
        <w:trPr>
          <w:trHeight w:val="35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CYC_I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'1' for bus </w:t>
            </w:r>
            <w:proofErr w:type="spellStart"/>
            <w:r w:rsidRPr="00A0219F">
              <w:rPr>
                <w:rFonts w:ascii="Calibri" w:hAnsi="Calibri" w:cs="Calibri"/>
                <w:color w:val="000000"/>
                <w:sz w:val="18"/>
                <w:szCs w:val="18"/>
              </w:rPr>
              <w:t>transmition</w:t>
            </w:r>
            <w:proofErr w:type="spellEnd"/>
            <w:r w:rsidRPr="00A0219F">
              <w:rPr>
                <w:rFonts w:ascii="Calibri" w:hAnsi="Calibri" w:cs="Calibri"/>
                <w:color w:val="000000"/>
                <w:sz w:val="18"/>
                <w:szCs w:val="18"/>
              </w:rPr>
              <w:t xml:space="preserve"> request, '0' for no bus </w:t>
            </w:r>
            <w:proofErr w:type="spellStart"/>
            <w:r w:rsidRPr="00A0219F">
              <w:rPr>
                <w:rFonts w:ascii="Calibri" w:hAnsi="Calibri" w:cs="Calibri"/>
                <w:color w:val="000000"/>
                <w:sz w:val="18"/>
                <w:szCs w:val="18"/>
              </w:rPr>
              <w:t>transmition</w:t>
            </w:r>
            <w:proofErr w:type="spellEnd"/>
            <w:r w:rsidRPr="00A0219F">
              <w:rPr>
                <w:rFonts w:ascii="Calibri" w:hAnsi="Calibri" w:cs="Calibri"/>
                <w:color w:val="000000"/>
                <w:sz w:val="18"/>
                <w:szCs w:val="18"/>
              </w:rPr>
              <w:t xml:space="preserve"> request</w:t>
            </w:r>
          </w:p>
        </w:tc>
      </w:tr>
      <w:tr w:rsidR="00C727EC" w:rsidRPr="009419AB" w:rsidTr="00C727EC">
        <w:trPr>
          <w:trHeight w:val="359"/>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TGA_I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type_d_g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type word</w:t>
            </w:r>
          </w:p>
        </w:tc>
      </w:tr>
      <w:tr w:rsidR="00C727EC" w:rsidRPr="009419AB" w:rsidTr="00C727EC">
        <w:trPr>
          <w:trHeight w:val="341"/>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TGD_I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len_d_g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length word</w:t>
            </w:r>
          </w:p>
        </w:tc>
      </w:tr>
      <w:tr w:rsidR="00C727EC" w:rsidRPr="009419AB" w:rsidTr="00C727EC">
        <w:trPr>
          <w:trHeight w:val="368"/>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ACK_O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when valid data is transmitted to MW or for successful write operation</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DAT_O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keepNext/>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data transmit to MW</w:t>
            </w:r>
          </w:p>
        </w:tc>
      </w:tr>
    </w:tbl>
    <w:p w:rsidR="00C727EC" w:rsidRDefault="00C727EC" w:rsidP="00C727EC">
      <w:pPr>
        <w:pStyle w:val="af"/>
        <w:jc w:val="center"/>
      </w:pPr>
      <w:bookmarkStart w:id="271" w:name="_Toc331865033"/>
      <w:bookmarkStart w:id="272" w:name="_Toc340785092"/>
      <w:bookmarkStart w:id="273" w:name="_Toc341813312"/>
      <w:bookmarkStart w:id="274" w:name="_Toc378517838"/>
      <w:bookmarkStart w:id="275" w:name="_Toc378519014"/>
      <w:r>
        <w:t xml:space="preserve">Table </w:t>
      </w:r>
      <w:r w:rsidR="008B50AB">
        <w:fldChar w:fldCharType="begin"/>
      </w:r>
      <w:r w:rsidR="008B50AB">
        <w:instrText xml:space="preserve"> SEQ Table \* ARABIC </w:instrText>
      </w:r>
      <w:r w:rsidR="008B50AB">
        <w:fldChar w:fldCharType="separate"/>
      </w:r>
      <w:r w:rsidR="00D1530F">
        <w:rPr>
          <w:noProof/>
        </w:rPr>
        <w:t>30</w:t>
      </w:r>
      <w:r w:rsidR="008B50AB">
        <w:rPr>
          <w:noProof/>
        </w:rPr>
        <w:fldChar w:fldCharType="end"/>
      </w:r>
      <w:r>
        <w:rPr>
          <w:noProof/>
        </w:rPr>
        <w:t xml:space="preserve"> - RX path interface</w:t>
      </w:r>
      <w:bookmarkEnd w:id="271"/>
      <w:bookmarkEnd w:id="272"/>
      <w:bookmarkEnd w:id="273"/>
      <w:bookmarkEnd w:id="274"/>
      <w:bookmarkEnd w:id="275"/>
    </w:p>
    <w:p w:rsidR="00C727EC" w:rsidRDefault="00C727EC" w:rsidP="00C727EC">
      <w:pPr>
        <w:bidi w:val="0"/>
        <w:spacing w:after="0"/>
      </w:pPr>
      <w:r>
        <w:t xml:space="preserve">The generics of the </w:t>
      </w:r>
      <w:proofErr w:type="spellStart"/>
      <w:r>
        <w:t>rx_path</w:t>
      </w:r>
      <w:proofErr w:type="spellEnd"/>
      <w:r>
        <w:t xml:space="preserve"> are all its sub-units generics.</w:t>
      </w:r>
    </w:p>
    <w:p w:rsidR="00C727EC" w:rsidRDefault="00C727EC" w:rsidP="00C727EC">
      <w:pPr>
        <w:bidi w:val="0"/>
        <w:spacing w:after="0"/>
      </w:pPr>
      <w:r w:rsidRPr="009462F0">
        <w:t xml:space="preserve">The RX </w:t>
      </w:r>
      <w:r>
        <w:t>path</w:t>
      </w:r>
      <w:r w:rsidRPr="009462F0">
        <w:t xml:space="preserve"> contain</w:t>
      </w:r>
      <w:r>
        <w:t>s the fo</w:t>
      </w:r>
      <w:r w:rsidRPr="009462F0">
        <w:t xml:space="preserve">llowing </w:t>
      </w:r>
      <w:r>
        <w:t>units</w:t>
      </w:r>
      <w:r w:rsidRPr="009462F0">
        <w:t>:</w:t>
      </w:r>
    </w:p>
    <w:p w:rsidR="00C727EC" w:rsidRDefault="00C727EC" w:rsidP="00C727EC">
      <w:pPr>
        <w:bidi w:val="0"/>
        <w:spacing w:after="0"/>
      </w:pPr>
    </w:p>
    <w:p w:rsidR="0077518F" w:rsidRPr="0077518F" w:rsidRDefault="0077518F" w:rsidP="00F179E5">
      <w:pPr>
        <w:pStyle w:val="5"/>
        <w:bidi w:val="0"/>
        <w:rPr>
          <w:b/>
          <w:bCs/>
        </w:rPr>
      </w:pPr>
      <w:r w:rsidRPr="0077518F">
        <w:rPr>
          <w:b/>
          <w:bCs/>
        </w:rPr>
        <w:t>3.</w:t>
      </w:r>
      <w:r w:rsidR="00F179E5">
        <w:rPr>
          <w:b/>
          <w:bCs/>
        </w:rPr>
        <w:t>9</w:t>
      </w:r>
      <w:r w:rsidRPr="0077518F">
        <w:rPr>
          <w:b/>
          <w:bCs/>
        </w:rPr>
        <w:t>.1.1.1 UART RX</w:t>
      </w:r>
    </w:p>
    <w:p w:rsidR="00C727EC" w:rsidRDefault="00C727EC" w:rsidP="0077518F">
      <w:pPr>
        <w:bidi w:val="0"/>
        <w:spacing w:after="0"/>
      </w:pPr>
      <w:r>
        <w:t>This unit receives data via UART protocol. It converts the data received on the UART serial line to an 8 bit vector [</w:t>
      </w:r>
      <w:proofErr w:type="spellStart"/>
      <w:r>
        <w:t>dout</w:t>
      </w:r>
      <w:proofErr w:type="spellEnd"/>
      <w:r>
        <w:t xml:space="preserve">] and sends it to the </w:t>
      </w:r>
      <w:proofErr w:type="spellStart"/>
      <w:r>
        <w:t>mp_dec</w:t>
      </w:r>
      <w:proofErr w:type="spellEnd"/>
      <w:r>
        <w:t xml:space="preserve"> (message pack decoder unit). When the data is sent a valid signal is asserted.  The </w:t>
      </w:r>
      <w:proofErr w:type="spellStart"/>
      <w:r>
        <w:t>uart_rx</w:t>
      </w:r>
      <w:proofErr w:type="spellEnd"/>
      <w:r>
        <w:t xml:space="preserve"> also detects two types of errors:</w:t>
      </w:r>
    </w:p>
    <w:p w:rsidR="00C727EC" w:rsidRDefault="00C727EC" w:rsidP="00846050">
      <w:pPr>
        <w:pStyle w:val="a9"/>
        <w:numPr>
          <w:ilvl w:val="3"/>
          <w:numId w:val="12"/>
        </w:numPr>
        <w:bidi w:val="0"/>
        <w:spacing w:after="0"/>
        <w:jc w:val="both"/>
      </w:pPr>
      <w:proofErr w:type="spellStart"/>
      <w:r>
        <w:t>Stop_bit_error</w:t>
      </w:r>
      <w:proofErr w:type="spellEnd"/>
      <w:r>
        <w:t xml:space="preserve"> – if the stop bit is different than ‘1’.</w:t>
      </w:r>
    </w:p>
    <w:p w:rsidR="00C727EC" w:rsidRDefault="00C727EC" w:rsidP="00846050">
      <w:pPr>
        <w:pStyle w:val="a9"/>
        <w:numPr>
          <w:ilvl w:val="3"/>
          <w:numId w:val="12"/>
        </w:numPr>
        <w:bidi w:val="0"/>
        <w:spacing w:after="0"/>
        <w:jc w:val="both"/>
      </w:pPr>
      <w:proofErr w:type="spellStart"/>
      <w:r>
        <w:t>Parity_bit_error</w:t>
      </w:r>
      <w:proofErr w:type="spellEnd"/>
      <w:r>
        <w:t xml:space="preserve"> – if the parity bit is different from the parity result calculated in the unit.</w:t>
      </w:r>
    </w:p>
    <w:p w:rsidR="00C727EC" w:rsidRDefault="00C727EC" w:rsidP="00C727EC">
      <w:pPr>
        <w:bidi w:val="0"/>
        <w:spacing w:after="0"/>
      </w:pPr>
      <w:r>
        <w:t xml:space="preserve">The errors are sent to the error register in the </w:t>
      </w:r>
      <w:proofErr w:type="spellStart"/>
      <w:r>
        <w:t>rx_path</w:t>
      </w:r>
      <w:proofErr w:type="spellEnd"/>
      <w:r>
        <w:t xml:space="preserve"> and could be read later. An error assertion won’t interrupt the continuation of the data transfer.</w:t>
      </w:r>
    </w:p>
    <w:p w:rsidR="00C727EC" w:rsidRDefault="00C727EC" w:rsidP="00C727EC">
      <w:pPr>
        <w:bidi w:val="0"/>
        <w:spacing w:after="0"/>
      </w:pPr>
    </w:p>
    <w:tbl>
      <w:tblPr>
        <w:tblW w:w="10349" w:type="dxa"/>
        <w:jc w:val="center"/>
        <w:tblInd w:w="-743" w:type="dxa"/>
        <w:tblLook w:val="04A0" w:firstRow="1" w:lastRow="0" w:firstColumn="1" w:lastColumn="0" w:noHBand="0" w:noVBand="1"/>
      </w:tblPr>
      <w:tblGrid>
        <w:gridCol w:w="2267"/>
        <w:gridCol w:w="960"/>
        <w:gridCol w:w="1880"/>
        <w:gridCol w:w="5242"/>
      </w:tblGrid>
      <w:tr w:rsidR="00C727EC" w:rsidRPr="00715E40" w:rsidTr="00C727EC">
        <w:trPr>
          <w:trHeight w:val="300"/>
          <w:jc w:val="center"/>
        </w:trPr>
        <w:tc>
          <w:tcPr>
            <w:tcW w:w="2267"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188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width (bits)</w:t>
            </w:r>
          </w:p>
        </w:tc>
        <w:tc>
          <w:tcPr>
            <w:tcW w:w="5242"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clk</w:t>
            </w:r>
            <w:proofErr w:type="spellEnd"/>
            <w:r w:rsidRPr="006A2BF5">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system clock</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Reset</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block reset</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UART serial input </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Dout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8</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Parallel data out</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valid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Parallel data valid</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parity_err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parity error</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stop_bit_err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Stop bit error</w:t>
            </w:r>
          </w:p>
        </w:tc>
      </w:tr>
    </w:tbl>
    <w:p w:rsidR="00C727EC" w:rsidRDefault="00C727EC" w:rsidP="00C727EC">
      <w:pPr>
        <w:pStyle w:val="af"/>
        <w:jc w:val="center"/>
      </w:pPr>
      <w:bookmarkStart w:id="276" w:name="_Toc331865034"/>
      <w:bookmarkStart w:id="277" w:name="_Toc340785093"/>
      <w:bookmarkStart w:id="278" w:name="_Toc341813313"/>
      <w:bookmarkStart w:id="279" w:name="_Toc378517839"/>
      <w:bookmarkStart w:id="280" w:name="_Toc378519015"/>
      <w:r>
        <w:t xml:space="preserve">Table </w:t>
      </w:r>
      <w:r w:rsidR="008B50AB">
        <w:fldChar w:fldCharType="begin"/>
      </w:r>
      <w:r w:rsidR="008B50AB">
        <w:instrText xml:space="preserve"> SEQ Table \* ARABIC </w:instrText>
      </w:r>
      <w:r w:rsidR="008B50AB">
        <w:fldChar w:fldCharType="separate"/>
      </w:r>
      <w:r w:rsidR="00D1530F">
        <w:rPr>
          <w:noProof/>
        </w:rPr>
        <w:t>31</w:t>
      </w:r>
      <w:r w:rsidR="008B50AB">
        <w:rPr>
          <w:noProof/>
        </w:rPr>
        <w:fldChar w:fldCharType="end"/>
      </w:r>
      <w:r>
        <w:t xml:space="preserve"> - </w:t>
      </w:r>
      <w:proofErr w:type="spellStart"/>
      <w:r>
        <w:t>Uart</w:t>
      </w:r>
      <w:proofErr w:type="spellEnd"/>
      <w:r>
        <w:t xml:space="preserve"> </w:t>
      </w:r>
      <w:proofErr w:type="spellStart"/>
      <w:proofErr w:type="gramStart"/>
      <w:r>
        <w:t>rx</w:t>
      </w:r>
      <w:proofErr w:type="spellEnd"/>
      <w:proofErr w:type="gramEnd"/>
      <w:r>
        <w:t xml:space="preserve"> interface</w:t>
      </w:r>
      <w:bookmarkEnd w:id="276"/>
      <w:bookmarkEnd w:id="277"/>
      <w:bookmarkEnd w:id="278"/>
      <w:bookmarkEnd w:id="279"/>
      <w:bookmarkEnd w:id="280"/>
    </w:p>
    <w:p w:rsidR="00BF0C29" w:rsidRDefault="00BF0C29" w:rsidP="00BF0C29"/>
    <w:p w:rsidR="00BF0C29" w:rsidRPr="00BF0C29" w:rsidRDefault="00BF0C29" w:rsidP="00BF0C29">
      <w:pPr>
        <w:rPr>
          <w:rtl/>
        </w:rPr>
      </w:pPr>
    </w:p>
    <w:tbl>
      <w:tblPr>
        <w:tblW w:w="10343" w:type="dxa"/>
        <w:jc w:val="center"/>
        <w:tblInd w:w="-318" w:type="dxa"/>
        <w:tblLook w:val="04A0" w:firstRow="1" w:lastRow="0" w:firstColumn="1" w:lastColumn="0" w:noHBand="0" w:noVBand="1"/>
      </w:tblPr>
      <w:tblGrid>
        <w:gridCol w:w="1790"/>
        <w:gridCol w:w="1600"/>
        <w:gridCol w:w="2834"/>
        <w:gridCol w:w="4119"/>
      </w:tblGrid>
      <w:tr w:rsidR="00C727EC" w:rsidRPr="00483A3E" w:rsidTr="00C727EC">
        <w:trPr>
          <w:trHeight w:val="255"/>
          <w:jc w:val="center"/>
        </w:trPr>
        <w:tc>
          <w:tcPr>
            <w:tcW w:w="179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lastRenderedPageBreak/>
              <w:t>generic name</w:t>
            </w:r>
          </w:p>
        </w:tc>
        <w:tc>
          <w:tcPr>
            <w:tcW w:w="160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2834" w:type="dxa"/>
            <w:tcBorders>
              <w:top w:val="single" w:sz="4" w:space="0" w:color="auto"/>
              <w:left w:val="nil"/>
              <w:bottom w:val="single" w:sz="4" w:space="0" w:color="auto"/>
              <w:right w:val="single" w:sz="4" w:space="0" w:color="auto"/>
            </w:tcBorders>
            <w:shd w:val="clear" w:color="000000" w:fill="00B0F0"/>
          </w:tcPr>
          <w:p w:rsidR="00C727EC" w:rsidRPr="006A2BF5"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119"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483A3E" w:rsidTr="00C727EC">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parity_en_g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0</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 to Enable parity bit, 0 to disable parity bit</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parity_odd_g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Boolean</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False</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TRUE = odd, FALSE = even</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uart_idle_g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std_logic</w:t>
            </w:r>
            <w:proofErr w:type="spellEnd"/>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IDLE_ST line value</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baudrate_g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115200</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UART </w:t>
            </w:r>
            <w:proofErr w:type="spellStart"/>
            <w:r w:rsidRPr="006A2BF5">
              <w:rPr>
                <w:rFonts w:ascii="Calibri" w:eastAsia="Times New Roman" w:hAnsi="Calibri" w:cs="Calibri"/>
                <w:color w:val="000000"/>
                <w:sz w:val="18"/>
                <w:szCs w:val="18"/>
              </w:rPr>
              <w:t>baudrate</w:t>
            </w:r>
            <w:proofErr w:type="spellEnd"/>
            <w:r w:rsidRPr="006A2BF5">
              <w:rPr>
                <w:rFonts w:ascii="Calibri" w:eastAsia="Times New Roman" w:hAnsi="Calibri" w:cs="Calibri"/>
                <w:color w:val="000000"/>
                <w:sz w:val="18"/>
                <w:szCs w:val="18"/>
              </w:rPr>
              <w:t xml:space="preserve"> [Hz]</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clkrate_g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Sys. clock [Hz]</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databits_g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Number of </w:t>
            </w:r>
            <w:proofErr w:type="spellStart"/>
            <w:r w:rsidRPr="006A2BF5">
              <w:rPr>
                <w:rFonts w:ascii="Calibri" w:eastAsia="Times New Roman" w:hAnsi="Calibri" w:cs="Calibri"/>
                <w:color w:val="000000"/>
                <w:sz w:val="18"/>
                <w:szCs w:val="18"/>
              </w:rPr>
              <w:t>databits</w:t>
            </w:r>
            <w:proofErr w:type="spellEnd"/>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reset_polarity_g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std_logic</w:t>
            </w:r>
            <w:proofErr w:type="spellEnd"/>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'0' = Active Low, '1' = Active High</w:t>
            </w:r>
          </w:p>
        </w:tc>
      </w:tr>
    </w:tbl>
    <w:p w:rsidR="00C727EC" w:rsidRDefault="00C727EC" w:rsidP="00C727EC">
      <w:pPr>
        <w:pStyle w:val="af"/>
        <w:jc w:val="center"/>
      </w:pPr>
      <w:bookmarkStart w:id="281" w:name="_Toc331865035"/>
      <w:bookmarkStart w:id="282" w:name="_Toc340785094"/>
      <w:bookmarkStart w:id="283" w:name="_Toc341813314"/>
      <w:bookmarkStart w:id="284" w:name="_Toc378517840"/>
      <w:bookmarkStart w:id="285" w:name="_Toc378519016"/>
      <w:r>
        <w:t xml:space="preserve">Table </w:t>
      </w:r>
      <w:r w:rsidR="008B50AB">
        <w:fldChar w:fldCharType="begin"/>
      </w:r>
      <w:r w:rsidR="008B50AB">
        <w:instrText xml:space="preserve"> SEQ Table \* ARABIC </w:instrText>
      </w:r>
      <w:r w:rsidR="008B50AB">
        <w:fldChar w:fldCharType="separate"/>
      </w:r>
      <w:r w:rsidR="00D1530F">
        <w:rPr>
          <w:noProof/>
        </w:rPr>
        <w:t>32</w:t>
      </w:r>
      <w:r w:rsidR="008B50AB">
        <w:rPr>
          <w:noProof/>
        </w:rPr>
        <w:fldChar w:fldCharType="end"/>
      </w:r>
      <w:r>
        <w:t xml:space="preserve"> - </w:t>
      </w:r>
      <w:proofErr w:type="spellStart"/>
      <w:r>
        <w:t>Uart</w:t>
      </w:r>
      <w:proofErr w:type="spellEnd"/>
      <w:r>
        <w:t xml:space="preserve"> </w:t>
      </w:r>
      <w:proofErr w:type="spellStart"/>
      <w:proofErr w:type="gramStart"/>
      <w:r>
        <w:t>rx</w:t>
      </w:r>
      <w:proofErr w:type="spellEnd"/>
      <w:proofErr w:type="gramEnd"/>
      <w:r>
        <w:t xml:space="preserve"> generics</w:t>
      </w:r>
      <w:bookmarkEnd w:id="281"/>
      <w:bookmarkEnd w:id="282"/>
      <w:bookmarkEnd w:id="283"/>
      <w:bookmarkEnd w:id="284"/>
      <w:bookmarkEnd w:id="285"/>
    </w:p>
    <w:p w:rsidR="00BF0C29" w:rsidRDefault="00BF0C29" w:rsidP="00F179E5">
      <w:pPr>
        <w:pStyle w:val="5"/>
        <w:bidi w:val="0"/>
        <w:rPr>
          <w:b/>
          <w:bCs/>
        </w:rPr>
      </w:pPr>
      <w:bookmarkStart w:id="286" w:name="_Toc332270012"/>
      <w:bookmarkStart w:id="287" w:name="_Toc340785925"/>
      <w:bookmarkStart w:id="288" w:name="_Toc341813238"/>
    </w:p>
    <w:p w:rsidR="00C727EC" w:rsidRPr="0077518F" w:rsidRDefault="006E19A5" w:rsidP="00BF0C29">
      <w:pPr>
        <w:pStyle w:val="5"/>
        <w:bidi w:val="0"/>
        <w:rPr>
          <w:b/>
          <w:bCs/>
        </w:rPr>
      </w:pPr>
      <w:r w:rsidRPr="0077518F">
        <w:rPr>
          <w:b/>
          <w:bCs/>
        </w:rPr>
        <w:t>3.</w:t>
      </w:r>
      <w:r w:rsidR="00F179E5">
        <w:rPr>
          <w:b/>
          <w:bCs/>
        </w:rPr>
        <w:t>9</w:t>
      </w:r>
      <w:r w:rsidRPr="0077518F">
        <w:rPr>
          <w:b/>
          <w:bCs/>
        </w:rPr>
        <w:t>.1.1.2</w:t>
      </w:r>
      <w:r w:rsidRPr="0077518F">
        <w:rPr>
          <w:b/>
          <w:bCs/>
        </w:rPr>
        <w:tab/>
      </w:r>
      <w:r w:rsidR="00C727EC" w:rsidRPr="0077518F">
        <w:rPr>
          <w:b/>
          <w:bCs/>
        </w:rPr>
        <w:t>Message Pack Decoder (</w:t>
      </w:r>
      <w:proofErr w:type="spellStart"/>
      <w:r w:rsidR="00C727EC" w:rsidRPr="0077518F">
        <w:rPr>
          <w:b/>
          <w:bCs/>
        </w:rPr>
        <w:t>mp_dec</w:t>
      </w:r>
      <w:proofErr w:type="spellEnd"/>
      <w:r w:rsidR="00C727EC" w:rsidRPr="0077518F">
        <w:rPr>
          <w:b/>
          <w:bCs/>
        </w:rPr>
        <w:t>)</w:t>
      </w:r>
      <w:bookmarkEnd w:id="286"/>
      <w:bookmarkEnd w:id="287"/>
      <w:bookmarkEnd w:id="288"/>
    </w:p>
    <w:p w:rsidR="00C727EC" w:rsidRDefault="00C727EC" w:rsidP="00C727EC">
      <w:pPr>
        <w:bidi w:val="0"/>
        <w:spacing w:after="0"/>
      </w:pPr>
      <w:r>
        <w:rPr>
          <w:b/>
          <w:bCs/>
        </w:rPr>
        <w:t xml:space="preserve"> </w:t>
      </w:r>
      <w:r>
        <w:t xml:space="preserve">The </w:t>
      </w:r>
      <w:proofErr w:type="spellStart"/>
      <w:r>
        <w:t>mp_dec</w:t>
      </w:r>
      <w:proofErr w:type="spellEnd"/>
      <w:r>
        <w:t xml:space="preserve"> receives the [</w:t>
      </w:r>
      <w:proofErr w:type="spellStart"/>
      <w:r>
        <w:t>dout</w:t>
      </w:r>
      <w:proofErr w:type="spellEnd"/>
      <w:r>
        <w:t xml:space="preserve">] vector transferred from the </w:t>
      </w:r>
      <w:proofErr w:type="spellStart"/>
      <w:r>
        <w:t>uart_rx</w:t>
      </w:r>
      <w:proofErr w:type="spellEnd"/>
      <w:r>
        <w:t xml:space="preserve"> unit and prepares the data before transfer. It detects the start of the </w:t>
      </w:r>
      <w:proofErr w:type="spellStart"/>
      <w:r>
        <w:t>transmition</w:t>
      </w:r>
      <w:proofErr w:type="spellEnd"/>
      <w:r>
        <w:t xml:space="preserve"> (3C_0x) then it checks in the TYPE, ADDRESS, </w:t>
      </w:r>
      <w:proofErr w:type="gramStart"/>
      <w:r>
        <w:t>LENGTH</w:t>
      </w:r>
      <w:proofErr w:type="gramEnd"/>
      <w:r>
        <w:t xml:space="preserve"> data to registers. The data that will be transferred is saved on the RAM. Finally it requests a CRC check. After receiving the EOF byte (A5_0x) it asserts the </w:t>
      </w:r>
      <w:proofErr w:type="spellStart"/>
      <w:r>
        <w:t>mp_done</w:t>
      </w:r>
      <w:proofErr w:type="spellEnd"/>
      <w:r>
        <w:t xml:space="preserve"> signal that informs the wishbone master to start the data transfer.</w:t>
      </w:r>
    </w:p>
    <w:p w:rsidR="00C727EC" w:rsidRDefault="00C727EC" w:rsidP="00C727EC">
      <w:pPr>
        <w:bidi w:val="0"/>
        <w:spacing w:after="0"/>
      </w:pPr>
      <w:r>
        <w:t xml:space="preserve">The </w:t>
      </w:r>
      <w:proofErr w:type="spellStart"/>
      <w:r>
        <w:t>mp_dec</w:t>
      </w:r>
      <w:proofErr w:type="spellEnd"/>
      <w:r>
        <w:t xml:space="preserve"> detects two types of errors:</w:t>
      </w:r>
    </w:p>
    <w:p w:rsidR="00C727EC" w:rsidRDefault="00C727EC" w:rsidP="00846050">
      <w:pPr>
        <w:pStyle w:val="a9"/>
        <w:numPr>
          <w:ilvl w:val="0"/>
          <w:numId w:val="13"/>
        </w:numPr>
        <w:bidi w:val="0"/>
        <w:spacing w:after="0"/>
        <w:jc w:val="both"/>
      </w:pPr>
      <w:proofErr w:type="spellStart"/>
      <w:r>
        <w:t>Eof_error</w:t>
      </w:r>
      <w:proofErr w:type="spellEnd"/>
      <w:r>
        <w:t xml:space="preserve"> – if the EOF byte is different from A5_0x</w:t>
      </w:r>
    </w:p>
    <w:p w:rsidR="00C727EC" w:rsidRDefault="00C727EC" w:rsidP="00846050">
      <w:pPr>
        <w:pStyle w:val="a9"/>
        <w:numPr>
          <w:ilvl w:val="0"/>
          <w:numId w:val="13"/>
        </w:numPr>
        <w:bidi w:val="0"/>
        <w:spacing w:after="0"/>
        <w:jc w:val="both"/>
      </w:pPr>
      <w:proofErr w:type="spellStart"/>
      <w:r>
        <w:t>Crc_error</w:t>
      </w:r>
      <w:proofErr w:type="spellEnd"/>
      <w:r>
        <w:t xml:space="preserve"> – if the CRC error received is different from the one calculated by the CRC block.</w:t>
      </w:r>
    </w:p>
    <w:p w:rsidR="00C727EC" w:rsidRDefault="00C727EC" w:rsidP="00C727EC">
      <w:pPr>
        <w:pStyle w:val="a9"/>
        <w:bidi w:val="0"/>
        <w:spacing w:after="0"/>
      </w:pPr>
    </w:p>
    <w:tbl>
      <w:tblPr>
        <w:tblW w:w="10483" w:type="dxa"/>
        <w:jc w:val="center"/>
        <w:tblInd w:w="-846" w:type="dxa"/>
        <w:tblLook w:val="04A0" w:firstRow="1" w:lastRow="0" w:firstColumn="1" w:lastColumn="0" w:noHBand="0" w:noVBand="1"/>
      </w:tblPr>
      <w:tblGrid>
        <w:gridCol w:w="2243"/>
        <w:gridCol w:w="960"/>
        <w:gridCol w:w="1940"/>
        <w:gridCol w:w="5340"/>
      </w:tblGrid>
      <w:tr w:rsidR="00C727EC" w:rsidRPr="00A734DC" w:rsidTr="00C727EC">
        <w:trPr>
          <w:trHeight w:val="300"/>
          <w:jc w:val="center"/>
        </w:trPr>
        <w:tc>
          <w:tcPr>
            <w:tcW w:w="224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19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Clk</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clock</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Rst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reset</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 data</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Valid</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Data valid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mp_done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Message Pack has been received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eof_err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EOF has not found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crc_err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CRC error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type_reg</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type_d_g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type register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addr_reg</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addr_d_g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address register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len_reg</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len_d_g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length register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data_crc_val</w:t>
            </w:r>
            <w:proofErr w:type="spellEnd"/>
            <w:r w:rsidRPr="00C702B4">
              <w:rPr>
                <w:rFonts w:ascii="Calibri" w:eastAsia="Times New Roman" w:hAnsi="Calibri" w:cs="Calibri"/>
                <w:color w:val="000000"/>
                <w:sz w:val="18"/>
                <w:szCs w:val="18"/>
              </w:rPr>
              <w:t>:</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when new data for CRC is valid, '0' otherwise</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data_crc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Data to be calculated by CRC</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reset_crc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to reset CRC value</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req_crc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to request for current calculated CRC</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crc_in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crc_d_g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CRC value</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crc_in_val</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when CRC is valid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write_en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 Data is available (</w:t>
            </w: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length)</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write_addr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len_d_g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RAM Address</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Dout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keepNext/>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Data to RAM</w:t>
            </w:r>
          </w:p>
        </w:tc>
      </w:tr>
    </w:tbl>
    <w:p w:rsidR="00C727EC" w:rsidRDefault="00C727EC" w:rsidP="00C727EC">
      <w:pPr>
        <w:pStyle w:val="af"/>
        <w:jc w:val="center"/>
      </w:pPr>
      <w:bookmarkStart w:id="289" w:name="_Toc331865036"/>
      <w:bookmarkStart w:id="290" w:name="_Toc340785095"/>
      <w:bookmarkStart w:id="291" w:name="_Toc341813315"/>
      <w:bookmarkStart w:id="292" w:name="_Toc378517841"/>
      <w:bookmarkStart w:id="293" w:name="_Toc378519017"/>
      <w:r>
        <w:t xml:space="preserve">Table </w:t>
      </w:r>
      <w:r w:rsidR="008B50AB">
        <w:fldChar w:fldCharType="begin"/>
      </w:r>
      <w:r w:rsidR="008B50AB">
        <w:instrText xml:space="preserve"> SEQ Table \* ARABIC </w:instrText>
      </w:r>
      <w:r w:rsidR="008B50AB">
        <w:fldChar w:fldCharType="separate"/>
      </w:r>
      <w:r w:rsidR="00D1530F">
        <w:rPr>
          <w:noProof/>
        </w:rPr>
        <w:t>33</w:t>
      </w:r>
      <w:r w:rsidR="008B50AB">
        <w:rPr>
          <w:noProof/>
        </w:rPr>
        <w:fldChar w:fldCharType="end"/>
      </w:r>
      <w:r>
        <w:t xml:space="preserve"> - </w:t>
      </w:r>
      <w:proofErr w:type="spellStart"/>
      <w:r>
        <w:t>mp_dec</w:t>
      </w:r>
      <w:proofErr w:type="spellEnd"/>
      <w:r>
        <w:t xml:space="preserve"> interface</w:t>
      </w:r>
      <w:bookmarkEnd w:id="289"/>
      <w:bookmarkEnd w:id="290"/>
      <w:bookmarkEnd w:id="291"/>
      <w:bookmarkEnd w:id="292"/>
      <w:bookmarkEnd w:id="293"/>
    </w:p>
    <w:p w:rsidR="00BF0C29" w:rsidRPr="00BF0C29" w:rsidRDefault="00BF0C29" w:rsidP="00BF0C29">
      <w:pPr>
        <w:rPr>
          <w:rtl/>
        </w:rPr>
      </w:pPr>
    </w:p>
    <w:tbl>
      <w:tblPr>
        <w:tblW w:w="10606" w:type="dxa"/>
        <w:jc w:val="center"/>
        <w:tblInd w:w="-1074" w:type="dxa"/>
        <w:tblLayout w:type="fixed"/>
        <w:tblLook w:val="04A0" w:firstRow="1" w:lastRow="0" w:firstColumn="1" w:lastColumn="0" w:noHBand="0" w:noVBand="1"/>
      </w:tblPr>
      <w:tblGrid>
        <w:gridCol w:w="1812"/>
        <w:gridCol w:w="1170"/>
        <w:gridCol w:w="1800"/>
        <w:gridCol w:w="5824"/>
      </w:tblGrid>
      <w:tr w:rsidR="00C727EC" w:rsidRPr="009E4564" w:rsidTr="00C727EC">
        <w:trPr>
          <w:trHeight w:val="258"/>
          <w:jc w:val="center"/>
        </w:trPr>
        <w:tc>
          <w:tcPr>
            <w:tcW w:w="1812"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lastRenderedPageBreak/>
              <w:t>generic name</w:t>
            </w:r>
          </w:p>
        </w:tc>
        <w:tc>
          <w:tcPr>
            <w:tcW w:w="117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1800" w:type="dxa"/>
            <w:tcBorders>
              <w:top w:val="single" w:sz="4" w:space="0" w:color="auto"/>
              <w:left w:val="nil"/>
              <w:bottom w:val="single" w:sz="4" w:space="0" w:color="auto"/>
              <w:right w:val="single" w:sz="4" w:space="0" w:color="auto"/>
            </w:tcBorders>
            <w:shd w:val="clear" w:color="000000" w:fill="00B0F0"/>
          </w:tcPr>
          <w:p w:rsidR="00C727EC" w:rsidRDefault="00C727EC" w:rsidP="00C727EC">
            <w:pPr>
              <w:bidi w:val="0"/>
              <w:spacing w:after="0" w:line="240" w:lineRule="auto"/>
              <w:rPr>
                <w:rFonts w:ascii="Calibri" w:eastAsia="Times New Roman" w:hAnsi="Calibri" w:cs="Calibri"/>
                <w:b/>
                <w:bCs/>
                <w:color w:val="000000"/>
                <w:sz w:val="18"/>
                <w:szCs w:val="18"/>
              </w:rPr>
            </w:pPr>
          </w:p>
          <w:p w:rsidR="00C727EC" w:rsidRPr="006A2BF5"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5824"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Default="00C727EC" w:rsidP="00C727EC">
            <w:pPr>
              <w:bidi w:val="0"/>
              <w:spacing w:after="0" w:line="240" w:lineRule="auto"/>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reset_polarity_g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std_logic</w:t>
            </w:r>
            <w:proofErr w:type="spellEnd"/>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'0' = Active Low, '1' = Active High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data_width_g</w:t>
            </w:r>
            <w:proofErr w:type="spellEnd"/>
            <w:r w:rsidRPr="006A2BF5">
              <w:rPr>
                <w:rFonts w:ascii="Calibri" w:eastAsia="Times New Roman" w:hAnsi="Calibri" w:cs="Calibri"/>
                <w:color w:val="000000"/>
                <w:sz w:val="18"/>
                <w:szCs w:val="18"/>
              </w:rPr>
              <w:t xml:space="preserve">   </w:t>
            </w:r>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defines the width of the data lines of the system</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clkrate_g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Sys. clock [Hz]</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len_dec1_g</w:t>
            </w:r>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Boolean</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True</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TRUE - Received length is decreased by 1 ,to save 1 bit  --</w:t>
            </w:r>
          </w:p>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FALSE - Received length is the actual length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sof_d_g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SOF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type_d_g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Type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addr_d_g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3</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Address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len_d_g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Length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crc_d_g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CRC Depth</w:t>
            </w:r>
          </w:p>
        </w:tc>
      </w:tr>
      <w:tr w:rsidR="00C727EC" w:rsidRPr="009E4564" w:rsidTr="00C727EC">
        <w:trPr>
          <w:trHeight w:val="316"/>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eof_d_g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EOF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sof_val_g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60</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(3Ch) SOF </w:t>
            </w:r>
            <w:proofErr w:type="gramStart"/>
            <w:r w:rsidRPr="006A2BF5">
              <w:rPr>
                <w:rFonts w:ascii="Calibri" w:eastAsia="Times New Roman" w:hAnsi="Calibri" w:cs="Calibri"/>
                <w:color w:val="000000"/>
                <w:sz w:val="18"/>
                <w:szCs w:val="18"/>
              </w:rPr>
              <w:t>block</w:t>
            </w:r>
            <w:proofErr w:type="gramEnd"/>
            <w:r w:rsidRPr="006A2BF5">
              <w:rPr>
                <w:rFonts w:ascii="Calibri" w:eastAsia="Times New Roman" w:hAnsi="Calibri" w:cs="Calibri"/>
                <w:color w:val="000000"/>
                <w:sz w:val="18"/>
                <w:szCs w:val="18"/>
              </w:rPr>
              <w:t xml:space="preserve"> value. Upper block is MSB</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eof_val_g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165</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(A5h) EOF </w:t>
            </w:r>
            <w:proofErr w:type="gramStart"/>
            <w:r w:rsidRPr="006A2BF5">
              <w:rPr>
                <w:rFonts w:ascii="Calibri" w:eastAsia="Times New Roman" w:hAnsi="Calibri" w:cs="Calibri"/>
                <w:color w:val="000000"/>
                <w:sz w:val="18"/>
                <w:szCs w:val="18"/>
              </w:rPr>
              <w:t>block</w:t>
            </w:r>
            <w:proofErr w:type="gramEnd"/>
            <w:r w:rsidRPr="006A2BF5">
              <w:rPr>
                <w:rFonts w:ascii="Calibri" w:eastAsia="Times New Roman" w:hAnsi="Calibri" w:cs="Calibri"/>
                <w:color w:val="000000"/>
                <w:sz w:val="18"/>
                <w:szCs w:val="18"/>
              </w:rPr>
              <w:t xml:space="preserve"> value. Upper block is MSB</w:t>
            </w:r>
          </w:p>
        </w:tc>
      </w:tr>
      <w:tr w:rsidR="00C727EC" w:rsidRPr="009E4564" w:rsidTr="00C727EC">
        <w:trPr>
          <w:trHeight w:val="258"/>
          <w:jc w:val="center"/>
        </w:trPr>
        <w:tc>
          <w:tcPr>
            <w:tcW w:w="18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proofErr w:type="spellStart"/>
            <w:r w:rsidRPr="004B34C1">
              <w:rPr>
                <w:rFonts w:ascii="Calibri" w:eastAsia="Times New Roman" w:hAnsi="Calibri" w:cs="Calibri"/>
                <w:color w:val="000000"/>
                <w:sz w:val="18"/>
                <w:szCs w:val="18"/>
              </w:rPr>
              <w:t>width_g</w:t>
            </w:r>
            <w:proofErr w:type="spellEnd"/>
          </w:p>
        </w:tc>
        <w:tc>
          <w:tcPr>
            <w:tcW w:w="1170" w:type="dxa"/>
            <w:tcBorders>
              <w:top w:val="single" w:sz="4" w:space="0" w:color="auto"/>
              <w:left w:val="nil"/>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58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Data Width (UART = 8 bits)</w:t>
            </w:r>
          </w:p>
        </w:tc>
      </w:tr>
      <w:tr w:rsidR="00C727EC" w:rsidRPr="009E4564" w:rsidTr="00C727EC">
        <w:trPr>
          <w:trHeight w:val="258"/>
          <w:jc w:val="center"/>
        </w:trPr>
        <w:tc>
          <w:tcPr>
            <w:tcW w:w="18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p>
        </w:tc>
        <w:tc>
          <w:tcPr>
            <w:tcW w:w="1170" w:type="dxa"/>
            <w:tcBorders>
              <w:top w:val="single" w:sz="4" w:space="0" w:color="auto"/>
              <w:left w:val="nil"/>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58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RAM size in bytes(2^8 = 256bytes)</w:t>
            </w:r>
          </w:p>
        </w:tc>
      </w:tr>
    </w:tbl>
    <w:p w:rsidR="00C727EC" w:rsidRDefault="00C727EC" w:rsidP="00C727EC">
      <w:pPr>
        <w:pStyle w:val="af"/>
        <w:jc w:val="center"/>
      </w:pPr>
      <w:bookmarkStart w:id="294" w:name="_Toc331865037"/>
      <w:bookmarkStart w:id="295" w:name="_Toc340785096"/>
      <w:bookmarkStart w:id="296" w:name="_Toc341813316"/>
      <w:bookmarkStart w:id="297" w:name="_Toc378517842"/>
      <w:bookmarkStart w:id="298" w:name="_Toc378519018"/>
      <w:r>
        <w:t xml:space="preserve">Table </w:t>
      </w:r>
      <w:r w:rsidR="008B50AB">
        <w:fldChar w:fldCharType="begin"/>
      </w:r>
      <w:r w:rsidR="008B50AB">
        <w:instrText xml:space="preserve"> SEQ Table \* ARABIC </w:instrText>
      </w:r>
      <w:r w:rsidR="008B50AB">
        <w:fldChar w:fldCharType="separate"/>
      </w:r>
      <w:r w:rsidR="00D1530F">
        <w:rPr>
          <w:noProof/>
        </w:rPr>
        <w:t>34</w:t>
      </w:r>
      <w:r w:rsidR="008B50AB">
        <w:rPr>
          <w:noProof/>
        </w:rPr>
        <w:fldChar w:fldCharType="end"/>
      </w:r>
      <w:r>
        <w:t xml:space="preserve"> - </w:t>
      </w:r>
      <w:proofErr w:type="spellStart"/>
      <w:r>
        <w:t>mp_dec</w:t>
      </w:r>
      <w:proofErr w:type="spellEnd"/>
      <w:r>
        <w:t xml:space="preserve"> generics</w:t>
      </w:r>
      <w:bookmarkEnd w:id="294"/>
      <w:bookmarkEnd w:id="295"/>
      <w:bookmarkEnd w:id="296"/>
      <w:bookmarkEnd w:id="297"/>
      <w:bookmarkEnd w:id="298"/>
    </w:p>
    <w:p w:rsidR="00C727EC" w:rsidRPr="00BE574C" w:rsidRDefault="00C727EC" w:rsidP="00C727EC">
      <w:pPr>
        <w:pStyle w:val="3"/>
        <w:bidi w:val="0"/>
        <w:ind w:left="180"/>
        <w:rPr>
          <w:b w:val="0"/>
          <w:bCs w:val="0"/>
        </w:rPr>
      </w:pPr>
      <w:bookmarkStart w:id="299" w:name="_Toc332270013"/>
    </w:p>
    <w:p w:rsidR="00BF0C29" w:rsidRDefault="0077518F" w:rsidP="00F179E5">
      <w:pPr>
        <w:pStyle w:val="5"/>
        <w:bidi w:val="0"/>
        <w:rPr>
          <w:b/>
          <w:bCs/>
        </w:rPr>
      </w:pPr>
      <w:bookmarkStart w:id="300" w:name="_Toc340785926"/>
      <w:bookmarkStart w:id="301" w:name="_Toc341813239"/>
      <w:r w:rsidRPr="0077518F">
        <w:rPr>
          <w:b/>
          <w:bCs/>
        </w:rPr>
        <w:t>3.</w:t>
      </w:r>
      <w:r w:rsidR="00F179E5">
        <w:rPr>
          <w:b/>
          <w:bCs/>
        </w:rPr>
        <w:t>9</w:t>
      </w:r>
      <w:r w:rsidRPr="0077518F">
        <w:rPr>
          <w:b/>
          <w:bCs/>
        </w:rPr>
        <w:t>.1.1.3</w:t>
      </w:r>
      <w:r w:rsidRPr="0077518F">
        <w:rPr>
          <w:b/>
          <w:bCs/>
        </w:rPr>
        <w:tab/>
        <w:t xml:space="preserve"> </w:t>
      </w:r>
      <w:r w:rsidR="00C727EC" w:rsidRPr="0077518F">
        <w:rPr>
          <w:b/>
          <w:bCs/>
        </w:rPr>
        <w:t>RAM</w:t>
      </w:r>
      <w:bookmarkEnd w:id="299"/>
      <w:bookmarkEnd w:id="300"/>
      <w:bookmarkEnd w:id="301"/>
    </w:p>
    <w:p w:rsidR="00C727EC" w:rsidRPr="0077518F" w:rsidRDefault="00C727EC" w:rsidP="00BF0C29">
      <w:pPr>
        <w:pStyle w:val="5"/>
        <w:bidi w:val="0"/>
        <w:rPr>
          <w:b/>
          <w:bCs/>
        </w:rPr>
      </w:pPr>
      <w:r w:rsidRPr="0077518F">
        <w:rPr>
          <w:b/>
          <w:bCs/>
        </w:rPr>
        <w:t xml:space="preserve"> </w:t>
      </w:r>
    </w:p>
    <w:p w:rsidR="00C727EC" w:rsidRDefault="00C727EC" w:rsidP="00C727EC">
      <w:pPr>
        <w:bidi w:val="0"/>
        <w:spacing w:after="0"/>
      </w:pPr>
      <w:r>
        <w:t>A 256 byte RAM.</w:t>
      </w:r>
    </w:p>
    <w:tbl>
      <w:tblPr>
        <w:tblW w:w="10483" w:type="dxa"/>
        <w:jc w:val="center"/>
        <w:tblInd w:w="-845" w:type="dxa"/>
        <w:tblLook w:val="04A0" w:firstRow="1" w:lastRow="0" w:firstColumn="1" w:lastColumn="0" w:noHBand="0" w:noVBand="1"/>
      </w:tblPr>
      <w:tblGrid>
        <w:gridCol w:w="2243"/>
        <w:gridCol w:w="960"/>
        <w:gridCol w:w="1940"/>
        <w:gridCol w:w="5340"/>
      </w:tblGrid>
      <w:tr w:rsidR="00C727EC" w:rsidRPr="00871CEA" w:rsidTr="00C727EC">
        <w:trPr>
          <w:trHeight w:val="300"/>
          <w:jc w:val="center"/>
        </w:trPr>
        <w:tc>
          <w:tcPr>
            <w:tcW w:w="224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type</w:t>
            </w:r>
          </w:p>
        </w:tc>
        <w:tc>
          <w:tcPr>
            <w:tcW w:w="19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description</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Clk</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clock</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Rst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reset</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addr_in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addr_bits_g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 address</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addr_out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addr_bits_g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address</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aout_valid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address is valid</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data_in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width_in_g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 data</w:t>
            </w:r>
          </w:p>
        </w:tc>
      </w:tr>
      <w:tr w:rsidR="00C727EC" w:rsidRPr="00871CEA"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din_valid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 data valid</w:t>
            </w:r>
          </w:p>
        </w:tc>
      </w:tr>
      <w:tr w:rsidR="00C727EC" w:rsidRPr="00871CEA"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data_out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width_in_g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data</w:t>
            </w:r>
          </w:p>
        </w:tc>
      </w:tr>
      <w:tr w:rsidR="00C727EC" w:rsidRPr="00871CEA"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dout_valid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data valid</w:t>
            </w:r>
          </w:p>
        </w:tc>
      </w:tr>
    </w:tbl>
    <w:p w:rsidR="00C727EC" w:rsidRDefault="00C727EC" w:rsidP="00C727EC">
      <w:pPr>
        <w:pStyle w:val="af"/>
        <w:jc w:val="center"/>
      </w:pPr>
      <w:bookmarkStart w:id="302" w:name="_Toc331865038"/>
      <w:bookmarkStart w:id="303" w:name="_Toc340785097"/>
      <w:bookmarkStart w:id="304" w:name="_Toc341813317"/>
      <w:bookmarkStart w:id="305" w:name="_Toc378517843"/>
      <w:bookmarkStart w:id="306" w:name="_Toc378519019"/>
      <w:r>
        <w:t xml:space="preserve">Table </w:t>
      </w:r>
      <w:r w:rsidR="008B50AB">
        <w:fldChar w:fldCharType="begin"/>
      </w:r>
      <w:r w:rsidR="008B50AB">
        <w:instrText xml:space="preserve"> SEQ Table \* ARABIC </w:instrText>
      </w:r>
      <w:r w:rsidR="008B50AB">
        <w:fldChar w:fldCharType="separate"/>
      </w:r>
      <w:r w:rsidR="00D1530F">
        <w:rPr>
          <w:noProof/>
        </w:rPr>
        <w:t>35</w:t>
      </w:r>
      <w:r w:rsidR="008B50AB">
        <w:rPr>
          <w:noProof/>
        </w:rPr>
        <w:fldChar w:fldCharType="end"/>
      </w:r>
      <w:r>
        <w:t xml:space="preserve"> - RAM interface</w:t>
      </w:r>
      <w:bookmarkEnd w:id="302"/>
      <w:bookmarkEnd w:id="303"/>
      <w:bookmarkEnd w:id="304"/>
      <w:bookmarkEnd w:id="305"/>
      <w:bookmarkEnd w:id="306"/>
    </w:p>
    <w:tbl>
      <w:tblPr>
        <w:tblW w:w="10563" w:type="dxa"/>
        <w:jc w:val="center"/>
        <w:tblInd w:w="-2041" w:type="dxa"/>
        <w:tblLook w:val="04A0" w:firstRow="1" w:lastRow="0" w:firstColumn="1" w:lastColumn="0" w:noHBand="0" w:noVBand="1"/>
      </w:tblPr>
      <w:tblGrid>
        <w:gridCol w:w="2299"/>
        <w:gridCol w:w="2010"/>
        <w:gridCol w:w="2204"/>
        <w:gridCol w:w="4050"/>
      </w:tblGrid>
      <w:tr w:rsidR="00C727EC" w:rsidRPr="00777C86" w:rsidTr="00C727EC">
        <w:trPr>
          <w:trHeight w:val="240"/>
          <w:jc w:val="center"/>
        </w:trPr>
        <w:tc>
          <w:tcPr>
            <w:tcW w:w="2299"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777C86" w:rsidRDefault="00C727EC" w:rsidP="00C727EC">
            <w:pPr>
              <w:bidi w:val="0"/>
              <w:spacing w:after="0" w:line="240" w:lineRule="auto"/>
              <w:rPr>
                <w:rFonts w:ascii="Calibri" w:eastAsia="Times New Roman" w:hAnsi="Calibri" w:cs="Calibri"/>
                <w:b/>
                <w:bCs/>
                <w:color w:val="000000"/>
                <w:sz w:val="18"/>
                <w:szCs w:val="18"/>
              </w:rPr>
            </w:pPr>
            <w:r w:rsidRPr="00777C86">
              <w:rPr>
                <w:rFonts w:ascii="Calibri" w:eastAsia="Times New Roman" w:hAnsi="Calibri" w:cs="Calibri"/>
                <w:b/>
                <w:bCs/>
                <w:color w:val="000000"/>
                <w:sz w:val="18"/>
                <w:szCs w:val="18"/>
              </w:rPr>
              <w:t>generic name</w:t>
            </w:r>
          </w:p>
        </w:tc>
        <w:tc>
          <w:tcPr>
            <w:tcW w:w="201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777C86" w:rsidRDefault="00C727EC" w:rsidP="00C727EC">
            <w:pPr>
              <w:bidi w:val="0"/>
              <w:spacing w:after="0" w:line="240" w:lineRule="auto"/>
              <w:jc w:val="center"/>
              <w:rPr>
                <w:rFonts w:ascii="Calibri" w:eastAsia="Times New Roman" w:hAnsi="Calibri" w:cs="Calibri"/>
                <w:b/>
                <w:bCs/>
                <w:color w:val="000000"/>
                <w:sz w:val="18"/>
                <w:szCs w:val="18"/>
              </w:rPr>
            </w:pPr>
            <w:r w:rsidRPr="00777C86">
              <w:rPr>
                <w:rFonts w:ascii="Calibri" w:eastAsia="Times New Roman" w:hAnsi="Calibri" w:cs="Calibri"/>
                <w:b/>
                <w:bCs/>
                <w:color w:val="000000"/>
                <w:sz w:val="18"/>
                <w:szCs w:val="18"/>
              </w:rPr>
              <w:t>type</w:t>
            </w:r>
          </w:p>
        </w:tc>
        <w:tc>
          <w:tcPr>
            <w:tcW w:w="2204" w:type="dxa"/>
            <w:tcBorders>
              <w:top w:val="single" w:sz="4" w:space="0" w:color="auto"/>
              <w:left w:val="nil"/>
              <w:bottom w:val="single" w:sz="4" w:space="0" w:color="auto"/>
              <w:right w:val="single" w:sz="4" w:space="0" w:color="auto"/>
            </w:tcBorders>
            <w:shd w:val="clear" w:color="000000" w:fill="00B0F0"/>
          </w:tcPr>
          <w:p w:rsidR="00C727EC" w:rsidRPr="00777C86"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05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777C86" w:rsidRDefault="00C727EC" w:rsidP="00C727EC">
            <w:pPr>
              <w:bidi w:val="0"/>
              <w:spacing w:after="0" w:line="240" w:lineRule="auto"/>
              <w:jc w:val="center"/>
              <w:rPr>
                <w:rFonts w:ascii="Calibri" w:eastAsia="Times New Roman" w:hAnsi="Calibri" w:cs="Calibri"/>
                <w:b/>
                <w:bCs/>
                <w:color w:val="000000"/>
                <w:sz w:val="18"/>
                <w:szCs w:val="18"/>
              </w:rPr>
            </w:pPr>
            <w:r w:rsidRPr="00777C86">
              <w:rPr>
                <w:rFonts w:ascii="Calibri" w:eastAsia="Times New Roman" w:hAnsi="Calibri" w:cs="Calibri"/>
                <w:b/>
                <w:bCs/>
                <w:color w:val="000000"/>
                <w:sz w:val="18"/>
                <w:szCs w:val="18"/>
              </w:rPr>
              <w:t>description</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reset_polarity_g</w:t>
            </w:r>
            <w:proofErr w:type="spellEnd"/>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std_logic</w:t>
            </w:r>
            <w:proofErr w:type="spellEnd"/>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'0' = Active Low, '1' = Active High</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data_width_g</w:t>
            </w:r>
            <w:proofErr w:type="spellEnd"/>
            <w:r w:rsidRPr="00777C86">
              <w:rPr>
                <w:rFonts w:ascii="Calibri" w:eastAsia="Times New Roman" w:hAnsi="Calibri" w:cs="Calibri"/>
                <w:color w:val="000000"/>
                <w:sz w:val="18"/>
                <w:szCs w:val="18"/>
              </w:rPr>
              <w:t xml:space="preserve">   </w:t>
            </w:r>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natural</w:t>
            </w:r>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defines the width of the data lines of the system</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clkrate_g</w:t>
            </w:r>
            <w:proofErr w:type="spellEnd"/>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positive</w:t>
            </w:r>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Sys. clock [Hz]</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addr_bits_g</w:t>
            </w:r>
            <w:proofErr w:type="spellEnd"/>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positive</w:t>
            </w:r>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 xml:space="preserve">Depth of data (2^10 = 1024 addresses)  </w:t>
            </w:r>
          </w:p>
        </w:tc>
      </w:tr>
    </w:tbl>
    <w:p w:rsidR="00C727EC" w:rsidRDefault="00C727EC" w:rsidP="00C727EC">
      <w:pPr>
        <w:keepNext/>
      </w:pPr>
    </w:p>
    <w:p w:rsidR="00C727EC" w:rsidRDefault="00C727EC" w:rsidP="00C727EC">
      <w:pPr>
        <w:pStyle w:val="af"/>
        <w:bidi w:val="0"/>
        <w:jc w:val="center"/>
      </w:pPr>
      <w:bookmarkStart w:id="307" w:name="_Toc340785098"/>
      <w:bookmarkStart w:id="308" w:name="_Toc341813318"/>
      <w:bookmarkStart w:id="309" w:name="_Toc378517844"/>
      <w:bookmarkStart w:id="310" w:name="_Toc378519020"/>
      <w:r>
        <w:t xml:space="preserve">Table </w:t>
      </w:r>
      <w:r w:rsidR="008B50AB">
        <w:fldChar w:fldCharType="begin"/>
      </w:r>
      <w:r w:rsidR="008B50AB">
        <w:instrText xml:space="preserve"> SEQ Table \* ARABIC </w:instrText>
      </w:r>
      <w:r w:rsidR="008B50AB">
        <w:fldChar w:fldCharType="separate"/>
      </w:r>
      <w:r w:rsidR="00D1530F">
        <w:rPr>
          <w:noProof/>
        </w:rPr>
        <w:t>36</w:t>
      </w:r>
      <w:r w:rsidR="008B50AB">
        <w:rPr>
          <w:noProof/>
        </w:rPr>
        <w:fldChar w:fldCharType="end"/>
      </w:r>
      <w:r>
        <w:t>- RAM generics</w:t>
      </w:r>
      <w:bookmarkEnd w:id="307"/>
      <w:bookmarkEnd w:id="308"/>
      <w:bookmarkEnd w:id="309"/>
      <w:bookmarkEnd w:id="310"/>
    </w:p>
    <w:p w:rsidR="0077518F" w:rsidRPr="0077518F" w:rsidRDefault="0077518F" w:rsidP="00F179E5">
      <w:pPr>
        <w:pStyle w:val="5"/>
        <w:bidi w:val="0"/>
        <w:rPr>
          <w:b/>
          <w:bCs/>
        </w:rPr>
      </w:pPr>
      <w:r w:rsidRPr="0077518F">
        <w:rPr>
          <w:b/>
          <w:bCs/>
        </w:rPr>
        <w:t>3.</w:t>
      </w:r>
      <w:r w:rsidR="00F179E5">
        <w:rPr>
          <w:b/>
          <w:bCs/>
        </w:rPr>
        <w:t>9</w:t>
      </w:r>
      <w:r w:rsidRPr="0077518F">
        <w:rPr>
          <w:b/>
          <w:bCs/>
        </w:rPr>
        <w:t>.1.1.</w:t>
      </w:r>
      <w:r>
        <w:rPr>
          <w:b/>
          <w:bCs/>
        </w:rPr>
        <w:t>4</w:t>
      </w:r>
      <w:r w:rsidRPr="0077518F">
        <w:rPr>
          <w:b/>
          <w:bCs/>
        </w:rPr>
        <w:tab/>
        <w:t xml:space="preserve"> </w:t>
      </w:r>
      <w:r>
        <w:rPr>
          <w:b/>
          <w:bCs/>
        </w:rPr>
        <w:t>CRC</w:t>
      </w:r>
      <w:r w:rsidRPr="0077518F">
        <w:rPr>
          <w:b/>
          <w:bCs/>
        </w:rPr>
        <w:t xml:space="preserve"> </w:t>
      </w:r>
    </w:p>
    <w:p w:rsidR="0077518F" w:rsidRDefault="0077518F" w:rsidP="00C727EC">
      <w:pPr>
        <w:bidi w:val="0"/>
        <w:spacing w:after="0"/>
      </w:pPr>
    </w:p>
    <w:p w:rsidR="00C727EC" w:rsidRDefault="00C727EC" w:rsidP="0077518F">
      <w:pPr>
        <w:bidi w:val="0"/>
        <w:spacing w:after="0"/>
      </w:pPr>
      <w:r>
        <w:t xml:space="preserve">A block that calculates the CRC value of the data transferred to it. The </w:t>
      </w:r>
      <w:proofErr w:type="spellStart"/>
      <w:r>
        <w:t>mp_dec</w:t>
      </w:r>
      <w:proofErr w:type="spellEnd"/>
      <w:r>
        <w:t xml:space="preserve"> uses this block for comparing the CRC value received with the one calculated. The system uses an 8 degree polynomial calculation.</w:t>
      </w:r>
    </w:p>
    <w:p w:rsidR="00C727EC" w:rsidRPr="005C4F3F" w:rsidRDefault="00C727EC" w:rsidP="00C727EC">
      <w:pPr>
        <w:bidi w:val="0"/>
        <w:spacing w:after="0"/>
        <w:rPr>
          <w:b/>
          <w:bCs/>
        </w:rPr>
      </w:pPr>
      <w:r>
        <w:t xml:space="preserve">The CRC polynomial is </w:t>
      </w:r>
      <w:r>
        <w:rPr>
          <w:b/>
          <w:bCs/>
        </w:rPr>
        <w:t xml:space="preserve">0xEA </w:t>
      </w:r>
      <w:r w:rsidRPr="00AB44BC">
        <w:rPr>
          <w:b/>
          <w:bCs/>
        </w:rPr>
        <w:sym w:font="Wingdings" w:char="F0E0"/>
      </w:r>
      <w:r>
        <w:rPr>
          <w:b/>
          <w:bCs/>
        </w:rPr>
        <w:t xml:space="preserve"> </w:t>
      </w:r>
      <w:r w:rsidRPr="00A47994">
        <w:rPr>
          <w:position w:val="-6"/>
        </w:rPr>
        <w:object w:dxaOrig="1939" w:dyaOrig="320">
          <v:shape id="_x0000_i1026" type="#_x0000_t75" style="width:98.25pt;height:15.75pt" o:ole="">
            <v:imagedata r:id="rId66" o:title=""/>
          </v:shape>
          <o:OLEObject Type="Embed" ProgID="Equation.DSMT4" ShapeID="_x0000_i1026" DrawAspect="Content" ObjectID="_1452261676" r:id="rId67"/>
        </w:object>
      </w:r>
    </w:p>
    <w:tbl>
      <w:tblPr>
        <w:tblW w:w="10483" w:type="dxa"/>
        <w:jc w:val="center"/>
        <w:tblInd w:w="-845" w:type="dxa"/>
        <w:tblLook w:val="04A0" w:firstRow="1" w:lastRow="0" w:firstColumn="1" w:lastColumn="0" w:noHBand="0" w:noVBand="1"/>
      </w:tblPr>
      <w:tblGrid>
        <w:gridCol w:w="2243"/>
        <w:gridCol w:w="960"/>
        <w:gridCol w:w="1940"/>
        <w:gridCol w:w="5340"/>
      </w:tblGrid>
      <w:tr w:rsidR="00C727EC" w:rsidRPr="002C6626" w:rsidTr="00C727EC">
        <w:trPr>
          <w:trHeight w:val="240"/>
          <w:jc w:val="center"/>
        </w:trPr>
        <w:tc>
          <w:tcPr>
            <w:tcW w:w="224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lastRenderedPageBreak/>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type</w:t>
            </w:r>
          </w:p>
        </w:tc>
        <w:tc>
          <w:tcPr>
            <w:tcW w:w="19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description</w:t>
            </w:r>
          </w:p>
        </w:tc>
      </w:tr>
      <w:tr w:rsidR="00C727EC" w:rsidRPr="002C6626"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Clk</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clock</w:t>
            </w:r>
          </w:p>
        </w:tc>
      </w:tr>
      <w:tr w:rsidR="00C727EC" w:rsidRPr="002C6626"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Rst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reset</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Soc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start of calculation</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Data</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8</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data in</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data_valid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data in valid</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Eoc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end of calculation</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Crc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8</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crc</w:t>
            </w:r>
            <w:proofErr w:type="spellEnd"/>
            <w:r w:rsidRPr="002C6626">
              <w:rPr>
                <w:rFonts w:ascii="Calibri" w:eastAsia="Times New Roman" w:hAnsi="Calibri" w:cs="Calibri"/>
                <w:color w:val="000000"/>
                <w:sz w:val="18"/>
                <w:szCs w:val="18"/>
              </w:rPr>
              <w:t xml:space="preserve"> value</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crc_valid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crc</w:t>
            </w:r>
            <w:proofErr w:type="spellEnd"/>
            <w:r w:rsidRPr="002C6626">
              <w:rPr>
                <w:rFonts w:ascii="Calibri" w:eastAsia="Times New Roman" w:hAnsi="Calibri" w:cs="Calibri"/>
                <w:color w:val="000000"/>
                <w:sz w:val="18"/>
                <w:szCs w:val="18"/>
              </w:rPr>
              <w:t xml:space="preserve"> value validity</w:t>
            </w:r>
          </w:p>
        </w:tc>
      </w:tr>
    </w:tbl>
    <w:p w:rsidR="00C727EC" w:rsidRDefault="00C727EC" w:rsidP="00C727EC">
      <w:pPr>
        <w:pStyle w:val="af"/>
        <w:jc w:val="center"/>
      </w:pPr>
      <w:bookmarkStart w:id="311" w:name="_Toc331865040"/>
      <w:bookmarkStart w:id="312" w:name="_Toc340785099"/>
      <w:bookmarkStart w:id="313" w:name="_Toc341813319"/>
      <w:bookmarkStart w:id="314" w:name="_Toc378517845"/>
      <w:bookmarkStart w:id="315" w:name="_Toc378519021"/>
      <w:r>
        <w:t xml:space="preserve">Table </w:t>
      </w:r>
      <w:r w:rsidR="008B50AB">
        <w:fldChar w:fldCharType="begin"/>
      </w:r>
      <w:r w:rsidR="008B50AB">
        <w:instrText xml:space="preserve"> SEQ Table \* ARABIC </w:instrText>
      </w:r>
      <w:r w:rsidR="008B50AB">
        <w:fldChar w:fldCharType="separate"/>
      </w:r>
      <w:r w:rsidR="00D1530F">
        <w:rPr>
          <w:noProof/>
        </w:rPr>
        <w:t>37</w:t>
      </w:r>
      <w:r w:rsidR="008B50AB">
        <w:rPr>
          <w:noProof/>
        </w:rPr>
        <w:fldChar w:fldCharType="end"/>
      </w:r>
      <w:r>
        <w:t xml:space="preserve"> - CRC interface</w:t>
      </w:r>
      <w:bookmarkEnd w:id="311"/>
      <w:bookmarkEnd w:id="312"/>
      <w:bookmarkEnd w:id="313"/>
      <w:bookmarkEnd w:id="314"/>
      <w:bookmarkEnd w:id="315"/>
    </w:p>
    <w:p w:rsidR="00BF0C29" w:rsidRPr="00BF0C29" w:rsidRDefault="00BF0C29" w:rsidP="00BF0C29"/>
    <w:tbl>
      <w:tblPr>
        <w:tblW w:w="10541" w:type="dxa"/>
        <w:jc w:val="center"/>
        <w:tblInd w:w="-2019" w:type="dxa"/>
        <w:tblLook w:val="04A0" w:firstRow="1" w:lastRow="0" w:firstColumn="1" w:lastColumn="0" w:noHBand="0" w:noVBand="1"/>
      </w:tblPr>
      <w:tblGrid>
        <w:gridCol w:w="3657"/>
        <w:gridCol w:w="1350"/>
        <w:gridCol w:w="1574"/>
        <w:gridCol w:w="3960"/>
      </w:tblGrid>
      <w:tr w:rsidR="00C727EC" w:rsidRPr="002C6626" w:rsidTr="00C727EC">
        <w:trPr>
          <w:trHeight w:val="240"/>
          <w:jc w:val="center"/>
        </w:trPr>
        <w:tc>
          <w:tcPr>
            <w:tcW w:w="3657"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2C6626" w:rsidRDefault="00C727EC" w:rsidP="00C727EC">
            <w:pPr>
              <w:bidi w:val="0"/>
              <w:spacing w:after="0" w:line="240" w:lineRule="auto"/>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generic name</w:t>
            </w:r>
          </w:p>
        </w:tc>
        <w:tc>
          <w:tcPr>
            <w:tcW w:w="135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type</w:t>
            </w:r>
          </w:p>
        </w:tc>
        <w:tc>
          <w:tcPr>
            <w:tcW w:w="1574" w:type="dxa"/>
            <w:tcBorders>
              <w:top w:val="single" w:sz="4" w:space="0" w:color="auto"/>
              <w:left w:val="nil"/>
              <w:bottom w:val="single" w:sz="4" w:space="0" w:color="auto"/>
              <w:right w:val="single" w:sz="4" w:space="0" w:color="auto"/>
            </w:tcBorders>
            <w:shd w:val="clear" w:color="000000" w:fill="00B0F0"/>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39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description</w:t>
            </w:r>
          </w:p>
        </w:tc>
      </w:tr>
      <w:tr w:rsidR="00C727EC" w:rsidRPr="002C6626" w:rsidTr="00C727EC">
        <w:trPr>
          <w:trHeight w:val="240"/>
          <w:jc w:val="center"/>
        </w:trPr>
        <w:tc>
          <w:tcPr>
            <w:tcW w:w="3657"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reset_polarity_g</w:t>
            </w:r>
            <w:proofErr w:type="spellEnd"/>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std_logic</w:t>
            </w:r>
            <w:proofErr w:type="spellEnd"/>
          </w:p>
        </w:tc>
        <w:tc>
          <w:tcPr>
            <w:tcW w:w="1574" w:type="dxa"/>
            <w:tcBorders>
              <w:top w:val="single" w:sz="4" w:space="0" w:color="auto"/>
              <w:left w:val="nil"/>
              <w:bottom w:val="single" w:sz="4" w:space="0" w:color="auto"/>
              <w:right w:val="single" w:sz="4" w:space="0" w:color="auto"/>
            </w:tcBorders>
          </w:tcPr>
          <w:p w:rsidR="00C727EC" w:rsidRPr="002C662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3960"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'0' = Active Low, '1' = Active High</w:t>
            </w:r>
          </w:p>
        </w:tc>
      </w:tr>
      <w:tr w:rsidR="00C727EC" w:rsidRPr="002C6626" w:rsidTr="00C727EC">
        <w:trPr>
          <w:trHeight w:val="240"/>
          <w:jc w:val="center"/>
        </w:trPr>
        <w:tc>
          <w:tcPr>
            <w:tcW w:w="3657"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data_width_g</w:t>
            </w:r>
            <w:proofErr w:type="spellEnd"/>
            <w:r w:rsidRPr="002C6626">
              <w:rPr>
                <w:rFonts w:ascii="Calibri" w:eastAsia="Times New Roman" w:hAnsi="Calibri" w:cs="Calibri"/>
                <w:color w:val="000000"/>
                <w:sz w:val="18"/>
                <w:szCs w:val="18"/>
              </w:rPr>
              <w:t xml:space="preserve">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natural</w:t>
            </w:r>
          </w:p>
        </w:tc>
        <w:tc>
          <w:tcPr>
            <w:tcW w:w="1574" w:type="dxa"/>
            <w:tcBorders>
              <w:top w:val="single" w:sz="4" w:space="0" w:color="auto"/>
              <w:left w:val="nil"/>
              <w:bottom w:val="single" w:sz="4" w:space="0" w:color="auto"/>
              <w:right w:val="single" w:sz="4" w:space="0" w:color="auto"/>
            </w:tcBorders>
          </w:tcPr>
          <w:p w:rsidR="00C727EC" w:rsidRPr="002C662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3960"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defines the width of the data lines of the system</w:t>
            </w:r>
          </w:p>
        </w:tc>
      </w:tr>
      <w:tr w:rsidR="00C727EC" w:rsidRPr="002C6626" w:rsidTr="00C727EC">
        <w:trPr>
          <w:trHeight w:val="240"/>
          <w:jc w:val="center"/>
        </w:trPr>
        <w:tc>
          <w:tcPr>
            <w:tcW w:w="3657"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77518F">
            <w:pPr>
              <w:bidi w:val="0"/>
              <w:spacing w:after="0" w:line="240" w:lineRule="auto"/>
              <w:ind w:firstLine="720"/>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clkrate_g</w:t>
            </w:r>
            <w:proofErr w:type="spellEnd"/>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positive</w:t>
            </w:r>
          </w:p>
        </w:tc>
        <w:tc>
          <w:tcPr>
            <w:tcW w:w="1574" w:type="dxa"/>
            <w:tcBorders>
              <w:top w:val="single" w:sz="4" w:space="0" w:color="auto"/>
              <w:left w:val="nil"/>
              <w:bottom w:val="single" w:sz="4" w:space="0" w:color="auto"/>
              <w:right w:val="single" w:sz="4" w:space="0" w:color="auto"/>
            </w:tcBorders>
          </w:tcPr>
          <w:p w:rsidR="00C727EC" w:rsidRPr="002C6626" w:rsidRDefault="00C727EC" w:rsidP="00C727EC">
            <w:pPr>
              <w:keepNext/>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3960"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Sys. clock [Hz]</w:t>
            </w:r>
          </w:p>
        </w:tc>
      </w:tr>
    </w:tbl>
    <w:p w:rsidR="00C727EC" w:rsidRDefault="00C727EC" w:rsidP="00C727EC">
      <w:pPr>
        <w:pStyle w:val="af"/>
        <w:jc w:val="center"/>
      </w:pPr>
      <w:bookmarkStart w:id="316" w:name="_Toc331865041"/>
      <w:bookmarkStart w:id="317" w:name="_Toc340785100"/>
      <w:bookmarkStart w:id="318" w:name="_Toc341813320"/>
      <w:bookmarkStart w:id="319" w:name="_Toc378517846"/>
      <w:bookmarkStart w:id="320" w:name="_Toc378519022"/>
      <w:r>
        <w:t xml:space="preserve">Table </w:t>
      </w:r>
      <w:r w:rsidR="008B50AB">
        <w:fldChar w:fldCharType="begin"/>
      </w:r>
      <w:r w:rsidR="008B50AB">
        <w:instrText xml:space="preserve"> SEQ Table \* ARABIC </w:instrText>
      </w:r>
      <w:r w:rsidR="008B50AB">
        <w:fldChar w:fldCharType="separate"/>
      </w:r>
      <w:r w:rsidR="00D1530F">
        <w:rPr>
          <w:noProof/>
        </w:rPr>
        <w:t>38</w:t>
      </w:r>
      <w:r w:rsidR="008B50AB">
        <w:rPr>
          <w:noProof/>
        </w:rPr>
        <w:fldChar w:fldCharType="end"/>
      </w:r>
      <w:r>
        <w:t xml:space="preserve"> - CRC generics</w:t>
      </w:r>
      <w:bookmarkEnd w:id="316"/>
      <w:bookmarkEnd w:id="317"/>
      <w:bookmarkEnd w:id="318"/>
      <w:bookmarkEnd w:id="319"/>
      <w:bookmarkEnd w:id="320"/>
    </w:p>
    <w:p w:rsidR="00C727EC" w:rsidRDefault="00C727EC" w:rsidP="00C727EC">
      <w:pPr>
        <w:bidi w:val="0"/>
        <w:spacing w:after="0"/>
      </w:pPr>
    </w:p>
    <w:p w:rsidR="00C727EC" w:rsidRDefault="00C727EC" w:rsidP="00C727EC">
      <w:pPr>
        <w:bidi w:val="0"/>
        <w:rPr>
          <w:b/>
          <w:bCs/>
        </w:rPr>
      </w:pPr>
      <w:r>
        <w:rPr>
          <w:b/>
          <w:bCs/>
        </w:rPr>
        <w:t xml:space="preserve">Wishbone Master </w:t>
      </w:r>
    </w:p>
    <w:p w:rsidR="00C727EC" w:rsidRPr="00AB43F0" w:rsidRDefault="00C727EC" w:rsidP="00C727EC">
      <w:pPr>
        <w:bidi w:val="0"/>
        <w:spacing w:after="0"/>
      </w:pPr>
      <w:r>
        <w:rPr>
          <w:b/>
          <w:bCs/>
        </w:rPr>
        <w:t xml:space="preserve"> </w:t>
      </w:r>
      <w:r>
        <w:t xml:space="preserve">See </w:t>
      </w:r>
      <w:r>
        <w:fldChar w:fldCharType="begin"/>
      </w:r>
      <w:r>
        <w:instrText xml:space="preserve"> REF _Ref341448992 \h  \* MERGEFORMAT </w:instrText>
      </w:r>
      <w:r>
        <w:fldChar w:fldCharType="separate"/>
      </w:r>
      <w:r w:rsidRPr="009A4A36">
        <w:rPr>
          <w:i/>
          <w:iCs/>
          <w:u w:val="single"/>
        </w:rPr>
        <w:t>Wishbone Master</w:t>
      </w:r>
      <w:r>
        <w:fldChar w:fldCharType="end"/>
      </w:r>
      <w:r>
        <w:t xml:space="preserve">  at </w:t>
      </w:r>
      <w:r w:rsidRPr="00D47E2B">
        <w:t>wishbone units.</w:t>
      </w:r>
    </w:p>
    <w:p w:rsidR="00C727EC" w:rsidRDefault="00C727EC" w:rsidP="00C727EC">
      <w:pPr>
        <w:bidi w:val="0"/>
        <w:spacing w:after="0"/>
      </w:pPr>
    </w:p>
    <w:p w:rsidR="00C727EC" w:rsidRDefault="00C727EC" w:rsidP="00C727EC">
      <w:pPr>
        <w:bidi w:val="0"/>
        <w:rPr>
          <w:b/>
          <w:bCs/>
        </w:rPr>
      </w:pPr>
      <w:r>
        <w:rPr>
          <w:b/>
          <w:bCs/>
        </w:rPr>
        <w:t xml:space="preserve">Wishbone Slave </w:t>
      </w:r>
    </w:p>
    <w:p w:rsidR="00C727EC" w:rsidRPr="00AB43F0" w:rsidRDefault="00C727EC" w:rsidP="00C727EC">
      <w:pPr>
        <w:bidi w:val="0"/>
        <w:spacing w:after="0"/>
      </w:pPr>
      <w:r>
        <w:rPr>
          <w:b/>
          <w:bCs/>
        </w:rPr>
        <w:t xml:space="preserve"> </w:t>
      </w:r>
      <w:r>
        <w:t xml:space="preserve">See </w:t>
      </w:r>
      <w:r>
        <w:fldChar w:fldCharType="begin"/>
      </w:r>
      <w:r>
        <w:instrText xml:space="preserve"> REF _Ref341449019 \h  \* MERGEFORMAT </w:instrText>
      </w:r>
      <w:r>
        <w:fldChar w:fldCharType="separate"/>
      </w:r>
      <w:r w:rsidRPr="009A4A36">
        <w:rPr>
          <w:i/>
          <w:iCs/>
          <w:u w:val="single"/>
        </w:rPr>
        <w:t>Wishbone Slave</w:t>
      </w:r>
      <w:r>
        <w:fldChar w:fldCharType="end"/>
      </w:r>
      <w:r>
        <w:t xml:space="preserve"> at </w:t>
      </w:r>
      <w:r w:rsidRPr="00D47E2B">
        <w:t>wishbone units.</w:t>
      </w:r>
    </w:p>
    <w:p w:rsidR="00C727EC" w:rsidRDefault="00C727EC" w:rsidP="00C727EC">
      <w:pPr>
        <w:bidi w:val="0"/>
        <w:spacing w:after="0"/>
      </w:pPr>
    </w:p>
    <w:p w:rsidR="00C727EC" w:rsidRPr="0077518F" w:rsidRDefault="0077518F" w:rsidP="00857276">
      <w:pPr>
        <w:pStyle w:val="5"/>
        <w:bidi w:val="0"/>
        <w:rPr>
          <w:b/>
          <w:bCs/>
        </w:rPr>
      </w:pPr>
      <w:bookmarkStart w:id="321" w:name="_Toc332270016"/>
      <w:bookmarkStart w:id="322" w:name="_Toc340785928"/>
      <w:bookmarkStart w:id="323" w:name="_Toc341813241"/>
      <w:r w:rsidRPr="0077518F">
        <w:rPr>
          <w:b/>
          <w:bCs/>
        </w:rPr>
        <w:t>3.</w:t>
      </w:r>
      <w:r w:rsidR="00857276">
        <w:rPr>
          <w:b/>
          <w:bCs/>
        </w:rPr>
        <w:t>9</w:t>
      </w:r>
      <w:r w:rsidRPr="0077518F">
        <w:rPr>
          <w:b/>
          <w:bCs/>
        </w:rPr>
        <w:t>.1.1.5</w:t>
      </w:r>
      <w:r w:rsidRPr="0077518F">
        <w:rPr>
          <w:b/>
          <w:bCs/>
        </w:rPr>
        <w:tab/>
      </w:r>
      <w:r w:rsidR="00C727EC" w:rsidRPr="0077518F">
        <w:rPr>
          <w:b/>
          <w:bCs/>
        </w:rPr>
        <w:t>Error Register</w:t>
      </w:r>
      <w:bookmarkEnd w:id="321"/>
      <w:bookmarkEnd w:id="322"/>
      <w:bookmarkEnd w:id="323"/>
    </w:p>
    <w:p w:rsidR="00C727EC" w:rsidRDefault="00C727EC" w:rsidP="00C727EC">
      <w:pPr>
        <w:bidi w:val="0"/>
        <w:spacing w:after="0"/>
      </w:pPr>
      <w:proofErr w:type="gramStart"/>
      <w:r>
        <w:t>Samples an 8 bit vector of error bits.</w:t>
      </w:r>
      <w:proofErr w:type="gramEnd"/>
      <w:r>
        <w:t xml:space="preserve"> The error vector is sampled every cycle and saved in a register. When the </w:t>
      </w:r>
      <w:proofErr w:type="spellStart"/>
      <w:r>
        <w:t>rx_path’s</w:t>
      </w:r>
      <w:proofErr w:type="spellEnd"/>
      <w:r>
        <w:t xml:space="preserve"> requests the value of the register it is transferred to it and being set to zero on the following cycle. The unit also asserts the </w:t>
      </w:r>
      <w:proofErr w:type="spellStart"/>
      <w:r>
        <w:t>error_led_out</w:t>
      </w:r>
      <w:proofErr w:type="spellEnd"/>
      <w:r>
        <w:t xml:space="preserve"> signal – it is an OR operation on the error register saved bits. If this signal is ‘1’ a led would be lightened, meaning that at least one error has occurred.</w:t>
      </w:r>
    </w:p>
    <w:p w:rsidR="00C727EC" w:rsidRDefault="00C727EC" w:rsidP="00C727EC">
      <w:pPr>
        <w:bidi w:val="0"/>
        <w:spacing w:after="0"/>
      </w:pPr>
      <w:r>
        <w:t>The Error Register actually contains two register. Register #1 contains the code version.</w:t>
      </w:r>
    </w:p>
    <w:p w:rsidR="00C727EC" w:rsidRDefault="00C727EC" w:rsidP="00C727EC">
      <w:pPr>
        <w:bidi w:val="0"/>
        <w:spacing w:after="0"/>
      </w:pPr>
      <w:r>
        <w:t>Register #0 contains the error bits which have occurred:</w:t>
      </w:r>
    </w:p>
    <w:p w:rsidR="00C727EC" w:rsidRDefault="00C727EC" w:rsidP="00C727EC">
      <w:pPr>
        <w:bidi w:val="0"/>
        <w:spacing w:after="0"/>
      </w:pPr>
      <w:r>
        <w:t xml:space="preserve"> On the current configuration:</w:t>
      </w:r>
    </w:p>
    <w:p w:rsidR="00C727EC" w:rsidRDefault="00C727EC" w:rsidP="00C727EC">
      <w:pPr>
        <w:bidi w:val="0"/>
        <w:spacing w:after="0"/>
      </w:pPr>
      <w:proofErr w:type="spellStart"/>
      <w:r>
        <w:t>Error_</w:t>
      </w:r>
      <w:proofErr w:type="gramStart"/>
      <w:r>
        <w:t>in</w:t>
      </w:r>
      <w:proofErr w:type="spellEnd"/>
      <w:r>
        <w:t>[</w:t>
      </w:r>
      <w:proofErr w:type="gramEnd"/>
      <w:r>
        <w:t xml:space="preserve">0] – </w:t>
      </w:r>
      <w:proofErr w:type="spellStart"/>
      <w:r>
        <w:t>stop_bit_error</w:t>
      </w:r>
      <w:proofErr w:type="spellEnd"/>
    </w:p>
    <w:p w:rsidR="00C727EC" w:rsidRDefault="00C727EC" w:rsidP="00C727EC">
      <w:pPr>
        <w:bidi w:val="0"/>
        <w:spacing w:after="0"/>
      </w:pPr>
      <w:proofErr w:type="spellStart"/>
      <w:r>
        <w:t>Error_</w:t>
      </w:r>
      <w:proofErr w:type="gramStart"/>
      <w:r>
        <w:t>in</w:t>
      </w:r>
      <w:proofErr w:type="spellEnd"/>
      <w:r>
        <w:t>[</w:t>
      </w:r>
      <w:proofErr w:type="gramEnd"/>
      <w:r>
        <w:t xml:space="preserve">1] - </w:t>
      </w:r>
      <w:proofErr w:type="spellStart"/>
      <w:r>
        <w:t>parity_error</w:t>
      </w:r>
      <w:proofErr w:type="spellEnd"/>
    </w:p>
    <w:p w:rsidR="00C727EC" w:rsidRDefault="00C727EC" w:rsidP="00C727EC">
      <w:pPr>
        <w:bidi w:val="0"/>
        <w:spacing w:after="0"/>
      </w:pPr>
      <w:proofErr w:type="spellStart"/>
      <w:r>
        <w:t>Error_</w:t>
      </w:r>
      <w:proofErr w:type="gramStart"/>
      <w:r>
        <w:t>in</w:t>
      </w:r>
      <w:proofErr w:type="spellEnd"/>
      <w:r>
        <w:t>[</w:t>
      </w:r>
      <w:proofErr w:type="gramEnd"/>
      <w:r>
        <w:t xml:space="preserve">2] – </w:t>
      </w:r>
      <w:proofErr w:type="spellStart"/>
      <w:r>
        <w:t>eof_error</w:t>
      </w:r>
      <w:proofErr w:type="spellEnd"/>
    </w:p>
    <w:p w:rsidR="00C727EC" w:rsidRDefault="00C727EC" w:rsidP="00C727EC">
      <w:pPr>
        <w:bidi w:val="0"/>
        <w:spacing w:after="0"/>
      </w:pPr>
      <w:proofErr w:type="spellStart"/>
      <w:r>
        <w:t>Error_</w:t>
      </w:r>
      <w:proofErr w:type="gramStart"/>
      <w:r>
        <w:t>in</w:t>
      </w:r>
      <w:proofErr w:type="spellEnd"/>
      <w:r>
        <w:t>[</w:t>
      </w:r>
      <w:proofErr w:type="gramEnd"/>
      <w:r>
        <w:t xml:space="preserve">3] – </w:t>
      </w:r>
      <w:proofErr w:type="spellStart"/>
      <w:r>
        <w:t>crc_error</w:t>
      </w:r>
      <w:proofErr w:type="spellEnd"/>
    </w:p>
    <w:p w:rsidR="00C727EC" w:rsidRDefault="00C727EC" w:rsidP="00C727EC">
      <w:pPr>
        <w:bidi w:val="0"/>
        <w:spacing w:after="0"/>
      </w:pPr>
      <w:proofErr w:type="spellStart"/>
      <w:r>
        <w:t>Error_</w:t>
      </w:r>
      <w:proofErr w:type="gramStart"/>
      <w:r>
        <w:t>in</w:t>
      </w:r>
      <w:proofErr w:type="spellEnd"/>
      <w:r>
        <w:t>[</w:t>
      </w:r>
      <w:proofErr w:type="gramEnd"/>
      <w:r>
        <w:t>4] – FLASH timeout</w:t>
      </w:r>
    </w:p>
    <w:p w:rsidR="00C727EC" w:rsidRDefault="00C727EC" w:rsidP="00C727EC">
      <w:pPr>
        <w:bidi w:val="0"/>
        <w:spacing w:after="0"/>
      </w:pPr>
      <w:proofErr w:type="spellStart"/>
      <w:r>
        <w:t>Error_</w:t>
      </w:r>
      <w:proofErr w:type="gramStart"/>
      <w:r>
        <w:t>in</w:t>
      </w:r>
      <w:proofErr w:type="spellEnd"/>
      <w:r>
        <w:t>[</w:t>
      </w:r>
      <w:proofErr w:type="gramEnd"/>
      <w:r>
        <w:t>5..7] – not in use, set to ‘0’</w:t>
      </w:r>
    </w:p>
    <w:p w:rsidR="00C727EC" w:rsidRDefault="00C727EC" w:rsidP="00C727EC">
      <w:pPr>
        <w:bidi w:val="0"/>
        <w:spacing w:after="0"/>
        <w:jc w:val="center"/>
      </w:pPr>
    </w:p>
    <w:tbl>
      <w:tblPr>
        <w:tblW w:w="10559" w:type="dxa"/>
        <w:jc w:val="center"/>
        <w:tblInd w:w="-601" w:type="dxa"/>
        <w:tblLook w:val="04A0" w:firstRow="1" w:lastRow="0" w:firstColumn="1" w:lastColumn="0" w:noHBand="0" w:noVBand="1"/>
      </w:tblPr>
      <w:tblGrid>
        <w:gridCol w:w="2419"/>
        <w:gridCol w:w="960"/>
        <w:gridCol w:w="2180"/>
        <w:gridCol w:w="5000"/>
      </w:tblGrid>
      <w:tr w:rsidR="00C727EC" w:rsidRPr="003E4137" w:rsidTr="00C727EC">
        <w:trPr>
          <w:trHeight w:val="240"/>
          <w:jc w:val="center"/>
        </w:trPr>
        <w:tc>
          <w:tcPr>
            <w:tcW w:w="2419"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218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width (bits)</w:t>
            </w:r>
          </w:p>
        </w:tc>
        <w:tc>
          <w:tcPr>
            <w:tcW w:w="5000" w:type="dxa"/>
            <w:tcBorders>
              <w:top w:val="single" w:sz="4" w:space="0" w:color="auto"/>
              <w:left w:val="nil"/>
              <w:bottom w:val="single" w:sz="4" w:space="0" w:color="auto"/>
              <w:right w:val="single" w:sz="4" w:space="0" w:color="auto"/>
            </w:tcBorders>
            <w:shd w:val="clear" w:color="000000" w:fill="FFFF00"/>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Clk</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clock</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Rst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reset</w:t>
            </w:r>
          </w:p>
        </w:tc>
      </w:tr>
      <w:tr w:rsidR="00C727EC" w:rsidRPr="003E4137" w:rsidTr="00C727EC">
        <w:trPr>
          <w:trHeight w:val="240"/>
          <w:jc w:val="center"/>
        </w:trPr>
        <w:tc>
          <w:tcPr>
            <w:tcW w:w="24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error_in</w:t>
            </w:r>
            <w:proofErr w:type="spellEnd"/>
            <w:r w:rsidRPr="003E4137">
              <w:rPr>
                <w:rFonts w:ascii="Calibri" w:eastAsia="Times New Roman" w:hAnsi="Calibri" w:cs="Calibri"/>
                <w:color w:val="000000"/>
                <w:sz w:val="18"/>
                <w:szCs w:val="18"/>
              </w:rPr>
              <w:t xml:space="preserve">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data_width_g</w:t>
            </w:r>
            <w:proofErr w:type="spellEnd"/>
          </w:p>
        </w:tc>
        <w:tc>
          <w:tcPr>
            <w:tcW w:w="5000" w:type="dxa"/>
            <w:tcBorders>
              <w:top w:val="single" w:sz="4" w:space="0" w:color="auto"/>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error vector</w:t>
            </w:r>
          </w:p>
        </w:tc>
      </w:tr>
      <w:tr w:rsidR="00C727EC" w:rsidRPr="003E4137" w:rsidTr="00C727EC">
        <w:trPr>
          <w:trHeight w:val="240"/>
          <w:jc w:val="center"/>
        </w:trPr>
        <w:tc>
          <w:tcPr>
            <w:tcW w:w="24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error_led_out</w:t>
            </w:r>
            <w:proofErr w:type="spellEnd"/>
            <w:r w:rsidRPr="003E4137">
              <w:rPr>
                <w:rFonts w:ascii="Calibri" w:eastAsia="Times New Roman" w:hAnsi="Calibri" w:cs="Calibri"/>
                <w:color w:val="000000"/>
                <w:sz w:val="18"/>
                <w:szCs w:val="18"/>
              </w:rPr>
              <w:t xml:space="preserve">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output</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single" w:sz="4" w:space="0" w:color="auto"/>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'1' when one of the error bits in the register is high</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lastRenderedPageBreak/>
              <w:t>data_out</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output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data_width_g</w:t>
            </w:r>
            <w:proofErr w:type="spellEnd"/>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data sent to WS</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valid_data_out</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output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validity of data directed to WS</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address_in</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address_width_g</w:t>
            </w:r>
            <w:proofErr w:type="spellEnd"/>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address line</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valid_in</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validity of the address directed from WS</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wr_en</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enables reading the error register</w:t>
            </w:r>
          </w:p>
        </w:tc>
      </w:tr>
    </w:tbl>
    <w:p w:rsidR="00C727EC" w:rsidRDefault="00C727EC" w:rsidP="00C727EC">
      <w:pPr>
        <w:pStyle w:val="af"/>
        <w:bidi w:val="0"/>
        <w:jc w:val="center"/>
      </w:pPr>
      <w:bookmarkStart w:id="324" w:name="_Toc340785101"/>
      <w:bookmarkStart w:id="325" w:name="_Toc341813321"/>
      <w:bookmarkStart w:id="326" w:name="_Toc331865044"/>
      <w:bookmarkStart w:id="327" w:name="_Toc378517847"/>
      <w:bookmarkStart w:id="328" w:name="_Toc378519023"/>
      <w:r>
        <w:t xml:space="preserve">Table </w:t>
      </w:r>
      <w:r w:rsidR="008B50AB">
        <w:fldChar w:fldCharType="begin"/>
      </w:r>
      <w:r w:rsidR="008B50AB">
        <w:instrText xml:space="preserve"> SEQ Table \* ARABIC </w:instrText>
      </w:r>
      <w:r w:rsidR="008B50AB">
        <w:fldChar w:fldCharType="separate"/>
      </w:r>
      <w:r w:rsidR="00D1530F">
        <w:rPr>
          <w:noProof/>
        </w:rPr>
        <w:t>39</w:t>
      </w:r>
      <w:r w:rsidR="008B50AB">
        <w:rPr>
          <w:noProof/>
        </w:rPr>
        <w:fldChar w:fldCharType="end"/>
      </w:r>
      <w:r>
        <w:t xml:space="preserve"> - Error Register interface</w:t>
      </w:r>
      <w:bookmarkEnd w:id="324"/>
      <w:bookmarkEnd w:id="325"/>
      <w:bookmarkEnd w:id="327"/>
      <w:bookmarkEnd w:id="328"/>
    </w:p>
    <w:bookmarkEnd w:id="326"/>
    <w:p w:rsidR="00C727EC" w:rsidRDefault="00C727EC" w:rsidP="00C727EC">
      <w:pPr>
        <w:pStyle w:val="af"/>
        <w:rPr>
          <w:rtl/>
        </w:rPr>
      </w:pPr>
    </w:p>
    <w:p w:rsidR="00576188" w:rsidRPr="00576188" w:rsidRDefault="00576188" w:rsidP="00576188"/>
    <w:tbl>
      <w:tblPr>
        <w:tblW w:w="10541" w:type="dxa"/>
        <w:jc w:val="center"/>
        <w:tblInd w:w="-2019" w:type="dxa"/>
        <w:tblLook w:val="04A0" w:firstRow="1" w:lastRow="0" w:firstColumn="1" w:lastColumn="0" w:noHBand="0" w:noVBand="1"/>
      </w:tblPr>
      <w:tblGrid>
        <w:gridCol w:w="3278"/>
        <w:gridCol w:w="1350"/>
        <w:gridCol w:w="1350"/>
        <w:gridCol w:w="4563"/>
      </w:tblGrid>
      <w:tr w:rsidR="00C727EC" w:rsidRPr="003E4137" w:rsidTr="00C727EC">
        <w:trPr>
          <w:trHeight w:val="240"/>
          <w:jc w:val="center"/>
        </w:trPr>
        <w:tc>
          <w:tcPr>
            <w:tcW w:w="3278"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3E4137" w:rsidRDefault="00C727EC" w:rsidP="00C727EC">
            <w:pPr>
              <w:spacing w:after="0" w:line="240" w:lineRule="auto"/>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generic name</w:t>
            </w:r>
          </w:p>
        </w:tc>
        <w:tc>
          <w:tcPr>
            <w:tcW w:w="135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1350" w:type="dxa"/>
            <w:tcBorders>
              <w:top w:val="single" w:sz="4" w:space="0" w:color="auto"/>
              <w:left w:val="nil"/>
              <w:bottom w:val="single" w:sz="4" w:space="0" w:color="auto"/>
              <w:right w:val="single" w:sz="4" w:space="0" w:color="auto"/>
            </w:tcBorders>
            <w:shd w:val="clear" w:color="000000" w:fill="00B0F0"/>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563" w:type="dxa"/>
            <w:tcBorders>
              <w:top w:val="single" w:sz="4" w:space="0" w:color="auto"/>
              <w:left w:val="single" w:sz="4" w:space="0" w:color="auto"/>
              <w:bottom w:val="single" w:sz="4" w:space="0" w:color="auto"/>
              <w:right w:val="single" w:sz="4" w:space="0" w:color="auto"/>
            </w:tcBorders>
            <w:shd w:val="clear" w:color="000000" w:fill="00B0F0"/>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reset_polarity_g</w:t>
            </w:r>
            <w:proofErr w:type="spellEnd"/>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std_logic</w:t>
            </w:r>
            <w:proofErr w:type="spellEnd"/>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563" w:type="dxa"/>
            <w:tcBorders>
              <w:top w:val="nil"/>
              <w:left w:val="single" w:sz="4" w:space="0" w:color="auto"/>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'0' = Active Low, '1' = Active High</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data_width_g</w:t>
            </w:r>
            <w:proofErr w:type="spellEnd"/>
            <w:r w:rsidRPr="003E4137">
              <w:rPr>
                <w:rFonts w:ascii="Calibri" w:eastAsia="Times New Roman" w:hAnsi="Calibri" w:cs="Calibri"/>
                <w:color w:val="000000"/>
                <w:sz w:val="18"/>
                <w:szCs w:val="18"/>
              </w:rPr>
              <w:t xml:space="preserve">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563" w:type="dxa"/>
            <w:tcBorders>
              <w:top w:val="nil"/>
              <w:left w:val="single" w:sz="4" w:space="0" w:color="auto"/>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width of the data lines of the system</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address_width_g</w:t>
            </w:r>
            <w:proofErr w:type="spellEnd"/>
            <w:r w:rsidRPr="003E4137">
              <w:rPr>
                <w:rFonts w:ascii="Calibri" w:eastAsia="Times New Roman" w:hAnsi="Calibri" w:cs="Calibri"/>
                <w:color w:val="000000"/>
                <w:sz w:val="18"/>
                <w:szCs w:val="18"/>
              </w:rPr>
              <w:t xml:space="preserve">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563"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width of the address lines of the system</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led_active_polarity_g</w:t>
            </w:r>
            <w:proofErr w:type="spellEnd"/>
            <w:r w:rsidRPr="003E4137">
              <w:rPr>
                <w:rFonts w:ascii="Calibri" w:eastAsia="Times New Roman" w:hAnsi="Calibri" w:cs="Calibri"/>
                <w:color w:val="000000"/>
                <w:sz w:val="18"/>
                <w:szCs w:val="18"/>
              </w:rPr>
              <w:t xml:space="preserve">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std_logic</w:t>
            </w:r>
            <w:proofErr w:type="spellEnd"/>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563"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active state of the error signal input: '0' active low, '1'</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error_register_address_g</w:t>
            </w:r>
            <w:proofErr w:type="spellEnd"/>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0</w:t>
            </w:r>
          </w:p>
        </w:tc>
        <w:tc>
          <w:tcPr>
            <w:tcW w:w="4563" w:type="dxa"/>
            <w:tcBorders>
              <w:top w:val="nil"/>
              <w:left w:val="single" w:sz="4" w:space="0" w:color="auto"/>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address that should be sent on access to the unit</w:t>
            </w:r>
          </w:p>
        </w:tc>
      </w:tr>
      <w:tr w:rsidR="00C727EC" w:rsidRPr="003E4137" w:rsidTr="00C727EC">
        <w:trPr>
          <w:trHeight w:val="296"/>
          <w:jc w:val="center"/>
        </w:trPr>
        <w:tc>
          <w:tcPr>
            <w:tcW w:w="32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error_active_polarity_g</w:t>
            </w:r>
            <w:proofErr w:type="spellEnd"/>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std_logic</w:t>
            </w:r>
            <w:proofErr w:type="spellEnd"/>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56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polarity which the error signal is active in</w:t>
            </w:r>
          </w:p>
        </w:tc>
      </w:tr>
      <w:tr w:rsidR="00C727EC" w:rsidRPr="003E4137" w:rsidTr="00C727EC">
        <w:trPr>
          <w:trHeight w:val="240"/>
          <w:jc w:val="center"/>
        </w:trPr>
        <w:tc>
          <w:tcPr>
            <w:tcW w:w="3278"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0D033E">
              <w:rPr>
                <w:rFonts w:ascii="Calibri" w:eastAsia="Times New Roman" w:hAnsi="Calibri" w:cs="Calibri"/>
                <w:color w:val="000000"/>
                <w:sz w:val="18"/>
                <w:szCs w:val="18"/>
              </w:rPr>
              <w:t>code_version_g</w:t>
            </w:r>
            <w:proofErr w:type="spellEnd"/>
          </w:p>
        </w:tc>
        <w:tc>
          <w:tcPr>
            <w:tcW w:w="1350" w:type="dxa"/>
            <w:tcBorders>
              <w:top w:val="single" w:sz="4" w:space="0" w:color="auto"/>
              <w:left w:val="nil"/>
              <w:bottom w:val="single" w:sz="4" w:space="0" w:color="auto"/>
              <w:right w:val="single" w:sz="4" w:space="0" w:color="auto"/>
            </w:tcBorders>
            <w:shd w:val="clear" w:color="auto" w:fill="auto"/>
            <w:noWrap/>
            <w:vAlign w:val="bottom"/>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0</w:t>
            </w:r>
          </w:p>
        </w:tc>
        <w:tc>
          <w:tcPr>
            <w:tcW w:w="4563" w:type="dxa"/>
            <w:tcBorders>
              <w:top w:val="single" w:sz="4" w:space="0" w:color="auto"/>
              <w:left w:val="single" w:sz="4" w:space="0" w:color="auto"/>
              <w:bottom w:val="single" w:sz="4" w:space="0" w:color="auto"/>
              <w:right w:val="single" w:sz="4" w:space="0" w:color="auto"/>
            </w:tcBorders>
            <w:shd w:val="clear" w:color="auto" w:fill="auto"/>
            <w:vAlign w:val="bottom"/>
          </w:tcPr>
          <w:p w:rsidR="00C727EC" w:rsidRPr="003E4137" w:rsidRDefault="00C727EC" w:rsidP="00C727EC">
            <w:pPr>
              <w:keepNext/>
              <w:bidi w:val="0"/>
              <w:spacing w:after="0" w:line="240" w:lineRule="auto"/>
              <w:rPr>
                <w:rFonts w:ascii="Calibri" w:eastAsia="Times New Roman" w:hAnsi="Calibri" w:cs="Calibri"/>
                <w:color w:val="000000"/>
                <w:sz w:val="18"/>
                <w:szCs w:val="18"/>
              </w:rPr>
            </w:pPr>
            <w:r w:rsidRPr="000D033E">
              <w:rPr>
                <w:rFonts w:ascii="Calibri" w:eastAsia="Times New Roman" w:hAnsi="Calibri" w:cs="Calibri"/>
                <w:color w:val="000000"/>
                <w:sz w:val="18"/>
                <w:szCs w:val="18"/>
              </w:rPr>
              <w:t>Hardware code version</w:t>
            </w:r>
          </w:p>
        </w:tc>
      </w:tr>
    </w:tbl>
    <w:p w:rsidR="00C727EC" w:rsidRDefault="00C727EC" w:rsidP="00C727EC">
      <w:pPr>
        <w:pStyle w:val="af"/>
        <w:bidi w:val="0"/>
        <w:jc w:val="center"/>
      </w:pPr>
      <w:bookmarkStart w:id="329" w:name="_Toc341813322"/>
      <w:bookmarkStart w:id="330" w:name="_Toc331865045"/>
      <w:bookmarkStart w:id="331" w:name="_Toc378517848"/>
      <w:bookmarkStart w:id="332" w:name="_Toc378519024"/>
      <w:r>
        <w:t xml:space="preserve">Table </w:t>
      </w:r>
      <w:r w:rsidR="008B50AB">
        <w:fldChar w:fldCharType="begin"/>
      </w:r>
      <w:r w:rsidR="008B50AB">
        <w:instrText xml:space="preserve"> SEQ Table \* ARABIC </w:instrText>
      </w:r>
      <w:r w:rsidR="008B50AB">
        <w:fldChar w:fldCharType="separate"/>
      </w:r>
      <w:r w:rsidR="00D1530F">
        <w:rPr>
          <w:noProof/>
        </w:rPr>
        <w:t>40</w:t>
      </w:r>
      <w:r w:rsidR="008B50AB">
        <w:rPr>
          <w:noProof/>
        </w:rPr>
        <w:fldChar w:fldCharType="end"/>
      </w:r>
      <w:r>
        <w:t xml:space="preserve"> - Error register generics</w:t>
      </w:r>
      <w:bookmarkEnd w:id="329"/>
      <w:bookmarkEnd w:id="331"/>
      <w:bookmarkEnd w:id="332"/>
    </w:p>
    <w:bookmarkEnd w:id="330"/>
    <w:p w:rsidR="00C727EC" w:rsidRDefault="00C727EC" w:rsidP="00C727EC">
      <w:pPr>
        <w:pStyle w:val="af"/>
        <w:jc w:val="center"/>
        <w:rPr>
          <w:rtl/>
        </w:rPr>
      </w:pPr>
    </w:p>
    <w:p w:rsidR="00657F7B" w:rsidRPr="00657F7B" w:rsidRDefault="00657F7B" w:rsidP="00857276">
      <w:pPr>
        <w:pStyle w:val="4"/>
        <w:bidi w:val="0"/>
        <w:rPr>
          <w:rStyle w:val="ac"/>
          <w:b/>
          <w:smallCaps/>
        </w:rPr>
      </w:pPr>
      <w:r w:rsidRPr="00657F7B">
        <w:t>3.</w:t>
      </w:r>
      <w:r w:rsidR="00857276">
        <w:t>9</w:t>
      </w:r>
      <w:r w:rsidRPr="00657F7B">
        <w:t>.1.2</w:t>
      </w:r>
      <w:r w:rsidRPr="00657F7B">
        <w:tab/>
        <w:t xml:space="preserve"> </w:t>
      </w:r>
      <w:bookmarkStart w:id="333" w:name="_Toc332270017"/>
      <w:bookmarkStart w:id="334" w:name="_Toc340785929"/>
      <w:bookmarkStart w:id="335" w:name="_Toc341813242"/>
      <w:r w:rsidRPr="00657F7B">
        <w:rPr>
          <w:rStyle w:val="ac"/>
          <w:rFonts w:hint="cs"/>
          <w:rtl/>
        </w:rPr>
        <w:t>T</w:t>
      </w:r>
      <w:r w:rsidRPr="00657F7B">
        <w:rPr>
          <w:rStyle w:val="ac"/>
          <w:rFonts w:hint="cs"/>
        </w:rPr>
        <w:t>X</w:t>
      </w:r>
      <w:r w:rsidRPr="00657F7B">
        <w:rPr>
          <w:rStyle w:val="ac"/>
        </w:rPr>
        <w:t xml:space="preserve"> path</w:t>
      </w:r>
      <w:bookmarkEnd w:id="333"/>
      <w:bookmarkEnd w:id="334"/>
      <w:bookmarkEnd w:id="335"/>
      <w:r w:rsidRPr="00657F7B">
        <w:rPr>
          <w:rStyle w:val="ac"/>
        </w:rPr>
        <w:t xml:space="preserve"> </w:t>
      </w:r>
    </w:p>
    <w:p w:rsidR="00657F7B" w:rsidRDefault="00657F7B" w:rsidP="00657F7B">
      <w:pPr>
        <w:keepNext/>
        <w:bidi w:val="0"/>
      </w:pPr>
      <w:r w:rsidRPr="00D77490">
        <w:rPr>
          <w:noProof/>
        </w:rPr>
        <w:t xml:space="preserve"> </w:t>
      </w:r>
      <w:r>
        <w:rPr>
          <w:noProof/>
        </w:rPr>
        <w:drawing>
          <wp:inline distT="0" distB="0" distL="0" distR="0" wp14:anchorId="138FA110" wp14:editId="08229A0A">
            <wp:extent cx="5274310" cy="390445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274310" cy="3904454"/>
                    </a:xfrm>
                    <a:prstGeom prst="rect">
                      <a:avLst/>
                    </a:prstGeom>
                  </pic:spPr>
                </pic:pic>
              </a:graphicData>
            </a:graphic>
          </wp:inline>
        </w:drawing>
      </w:r>
    </w:p>
    <w:p w:rsidR="00657F7B" w:rsidRDefault="00657F7B" w:rsidP="00657F7B">
      <w:pPr>
        <w:pStyle w:val="af"/>
        <w:bidi w:val="0"/>
        <w:jc w:val="center"/>
      </w:pPr>
      <w:bookmarkStart w:id="336" w:name="_Toc341813374"/>
      <w:bookmarkStart w:id="337" w:name="_Toc378517783"/>
      <w:bookmarkStart w:id="338" w:name="_Toc378518954"/>
      <w:r>
        <w:t xml:space="preserve">Figure </w:t>
      </w:r>
      <w:r w:rsidR="008B50AB">
        <w:fldChar w:fldCharType="begin"/>
      </w:r>
      <w:r w:rsidR="008B50AB">
        <w:instrText xml:space="preserve"> SEQ Figure \* ARABIC </w:instrText>
      </w:r>
      <w:r w:rsidR="008B50AB">
        <w:fldChar w:fldCharType="separate"/>
      </w:r>
      <w:r w:rsidR="0000669E">
        <w:rPr>
          <w:noProof/>
        </w:rPr>
        <w:t>33</w:t>
      </w:r>
      <w:r w:rsidR="008B50AB">
        <w:rPr>
          <w:noProof/>
        </w:rPr>
        <w:fldChar w:fldCharType="end"/>
      </w:r>
      <w:r>
        <w:t xml:space="preserve"> - TX path</w:t>
      </w:r>
      <w:bookmarkEnd w:id="336"/>
      <w:bookmarkEnd w:id="337"/>
      <w:bookmarkEnd w:id="338"/>
    </w:p>
    <w:p w:rsidR="00BF0C29" w:rsidRDefault="00BF0C29" w:rsidP="00657F7B">
      <w:pPr>
        <w:bidi w:val="0"/>
        <w:rPr>
          <w:rStyle w:val="af9"/>
          <w:bCs/>
          <w:i w:val="0"/>
        </w:rPr>
      </w:pPr>
    </w:p>
    <w:p w:rsidR="00657F7B" w:rsidRPr="00091ED8" w:rsidRDefault="00657F7B" w:rsidP="00BF0C29">
      <w:pPr>
        <w:bidi w:val="0"/>
        <w:rPr>
          <w:rStyle w:val="af9"/>
          <w:b w:val="0"/>
          <w:bCs/>
          <w:i w:val="0"/>
          <w:iCs/>
        </w:rPr>
      </w:pPr>
      <w:r w:rsidRPr="00091ED8">
        <w:rPr>
          <w:rStyle w:val="af9"/>
          <w:bCs/>
          <w:i w:val="0"/>
        </w:rPr>
        <w:lastRenderedPageBreak/>
        <w:t>General Description</w:t>
      </w:r>
    </w:p>
    <w:p w:rsidR="00657F7B" w:rsidRPr="00091ED8" w:rsidRDefault="00657F7B" w:rsidP="00657F7B">
      <w:pPr>
        <w:bidi w:val="0"/>
        <w:rPr>
          <w:rFonts w:cstheme="minorHAnsi"/>
          <w:bCs/>
          <w:iCs/>
        </w:rPr>
      </w:pPr>
      <w:r w:rsidRPr="00091ED8">
        <w:rPr>
          <w:rFonts w:cstheme="minorHAnsi"/>
          <w:bCs/>
          <w:iCs/>
        </w:rPr>
        <w:t xml:space="preserve">The TX is activated when a read transaction is occurring. </w:t>
      </w:r>
    </w:p>
    <w:p w:rsidR="00657F7B" w:rsidRPr="00091ED8" w:rsidRDefault="00657F7B" w:rsidP="00657F7B">
      <w:pPr>
        <w:bidi w:val="0"/>
        <w:rPr>
          <w:rFonts w:cstheme="minorHAnsi"/>
          <w:bCs/>
          <w:iCs/>
        </w:rPr>
      </w:pPr>
      <w:r w:rsidRPr="00091ED8">
        <w:rPr>
          <w:rFonts w:cstheme="minorHAnsi"/>
          <w:bCs/>
          <w:iCs/>
        </w:rPr>
        <w:t xml:space="preserve">The TX (via wishbone slave) is informed that there is a read request, the </w:t>
      </w:r>
      <w:proofErr w:type="spellStart"/>
      <w:r>
        <w:rPr>
          <w:rFonts w:cstheme="minorHAnsi"/>
          <w:bCs/>
          <w:iCs/>
        </w:rPr>
        <w:t>Bus_To_Enc_Fsm</w:t>
      </w:r>
      <w:proofErr w:type="spellEnd"/>
      <w:r>
        <w:rPr>
          <w:rFonts w:cstheme="minorHAnsi"/>
          <w:bCs/>
          <w:iCs/>
        </w:rPr>
        <w:t xml:space="preserve"> receive </w:t>
      </w:r>
      <w:r w:rsidRPr="00091ED8">
        <w:rPr>
          <w:rFonts w:cstheme="minorHAnsi"/>
          <w:bCs/>
          <w:iCs/>
        </w:rPr>
        <w:t>the data request</w:t>
      </w:r>
      <w:r>
        <w:rPr>
          <w:rFonts w:cstheme="minorHAnsi"/>
          <w:bCs/>
          <w:iCs/>
        </w:rPr>
        <w:t xml:space="preserve"> properties, transmit them to the Message Pack Encoder, and store the data in the RAM. Afterwards, t</w:t>
      </w:r>
      <w:r w:rsidRPr="00091ED8">
        <w:rPr>
          <w:rFonts w:cstheme="minorHAnsi"/>
          <w:bCs/>
          <w:iCs/>
        </w:rPr>
        <w:t>he</w:t>
      </w:r>
      <w:r>
        <w:rPr>
          <w:rFonts w:cstheme="minorHAnsi"/>
          <w:bCs/>
          <w:iCs/>
        </w:rPr>
        <w:t xml:space="preserve"> </w:t>
      </w:r>
      <w:r w:rsidRPr="00091ED8">
        <w:rPr>
          <w:rFonts w:cstheme="minorHAnsi"/>
          <w:bCs/>
          <w:iCs/>
        </w:rPr>
        <w:t>slave</w:t>
      </w:r>
      <w:r>
        <w:rPr>
          <w:rFonts w:cstheme="minorHAnsi"/>
          <w:bCs/>
          <w:iCs/>
        </w:rPr>
        <w:t xml:space="preserve"> will</w:t>
      </w:r>
      <w:r w:rsidRPr="00091ED8">
        <w:rPr>
          <w:rFonts w:cstheme="minorHAnsi"/>
          <w:bCs/>
          <w:iCs/>
        </w:rPr>
        <w:t xml:space="preserve"> upraise </w:t>
      </w:r>
      <w:proofErr w:type="gramStart"/>
      <w:r w:rsidRPr="00091ED8">
        <w:rPr>
          <w:rFonts w:cstheme="minorHAnsi"/>
          <w:bCs/>
          <w:iCs/>
        </w:rPr>
        <w:t>acknowledge .</w:t>
      </w:r>
      <w:proofErr w:type="gramEnd"/>
      <w:r w:rsidRPr="00091ED8">
        <w:rPr>
          <w:rFonts w:cstheme="minorHAnsi"/>
          <w:bCs/>
          <w:iCs/>
        </w:rPr>
        <w:t xml:space="preserve"> Then the master of the TX is activated and asks to read the required data from the FLASH or from one CLIENT.  When the TX master receives the data he wraps it in the form of the message pack structure according to the type, address and length than </w:t>
      </w:r>
      <w:r w:rsidRPr="00B33CFF">
        <w:rPr>
          <w:rFonts w:cstheme="minorHAnsi"/>
          <w:bCs/>
          <w:iCs/>
        </w:rPr>
        <w:t>Transferred over to him.</w:t>
      </w:r>
    </w:p>
    <w:p w:rsidR="00657F7B" w:rsidRDefault="00657F7B" w:rsidP="00657F7B"/>
    <w:p w:rsidR="00657F7B" w:rsidRDefault="00657F7B" w:rsidP="00657F7B"/>
    <w:p w:rsidR="00657F7B" w:rsidRDefault="00657F7B" w:rsidP="00657F7B"/>
    <w:p w:rsidR="00657F7B" w:rsidRDefault="00657F7B" w:rsidP="00657F7B">
      <w:pPr>
        <w:rPr>
          <w:rtl/>
        </w:rPr>
      </w:pPr>
    </w:p>
    <w:tbl>
      <w:tblPr>
        <w:tblpPr w:leftFromText="180" w:rightFromText="180" w:vertAnchor="text" w:horzAnchor="margin" w:tblpXSpec="center" w:tblpY="121"/>
        <w:tblW w:w="10573" w:type="dxa"/>
        <w:tblLayout w:type="fixed"/>
        <w:tblLook w:val="04A0" w:firstRow="1" w:lastRow="0" w:firstColumn="1" w:lastColumn="0" w:noHBand="0" w:noVBand="1"/>
      </w:tblPr>
      <w:tblGrid>
        <w:gridCol w:w="1818"/>
        <w:gridCol w:w="900"/>
        <w:gridCol w:w="2700"/>
        <w:gridCol w:w="5155"/>
      </w:tblGrid>
      <w:tr w:rsidR="00657F7B" w:rsidRPr="00A57877" w:rsidTr="00D335FE">
        <w:trPr>
          <w:trHeight w:val="283"/>
        </w:trPr>
        <w:tc>
          <w:tcPr>
            <w:tcW w:w="1818"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signal name</w:t>
            </w:r>
          </w:p>
        </w:tc>
        <w:tc>
          <w:tcPr>
            <w:tcW w:w="900" w:type="dxa"/>
            <w:tcBorders>
              <w:top w:val="single" w:sz="4" w:space="0" w:color="auto"/>
              <w:left w:val="nil"/>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2700" w:type="dxa"/>
            <w:tcBorders>
              <w:top w:val="single" w:sz="4" w:space="0" w:color="auto"/>
              <w:left w:val="nil"/>
              <w:bottom w:val="single" w:sz="4" w:space="0" w:color="auto"/>
              <w:right w:val="nil"/>
            </w:tcBorders>
            <w:shd w:val="clear" w:color="000000" w:fill="FFFF00"/>
            <w:noWrap/>
            <w:vAlign w:val="bottom"/>
            <w:hideMark/>
          </w:tcPr>
          <w:p w:rsidR="00657F7B" w:rsidRPr="003E4137" w:rsidRDefault="00657F7B" w:rsidP="00D335FE">
            <w:pPr>
              <w:bidi w:val="0"/>
              <w:spacing w:after="0" w:line="240" w:lineRule="auto"/>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width (bits)</w:t>
            </w:r>
          </w:p>
        </w:tc>
        <w:tc>
          <w:tcPr>
            <w:tcW w:w="5155"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clk</w:t>
            </w:r>
            <w:proofErr w:type="spellEnd"/>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single" w:sz="4" w:space="0" w:color="auto"/>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system clock</w:t>
            </w:r>
          </w:p>
        </w:tc>
      </w:tr>
      <w:tr w:rsidR="00657F7B" w:rsidRPr="00A57877" w:rsidTr="00D335FE">
        <w:trPr>
          <w:trHeight w:val="305"/>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reset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system reset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DAT_I_S</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addr_d_g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data </w:t>
            </w:r>
            <w:proofErr w:type="spellStart"/>
            <w:r w:rsidRPr="00376020">
              <w:rPr>
                <w:rFonts w:ascii="Calibri" w:hAnsi="Calibri" w:cs="Calibri"/>
                <w:color w:val="000000"/>
                <w:sz w:val="18"/>
                <w:szCs w:val="18"/>
              </w:rPr>
              <w:t>inpute</w:t>
            </w:r>
            <w:proofErr w:type="spellEnd"/>
            <w:r w:rsidRPr="00376020">
              <w:rPr>
                <w:rFonts w:ascii="Calibri" w:hAnsi="Calibri" w:cs="Calibri"/>
                <w:color w:val="000000"/>
                <w:sz w:val="18"/>
                <w:szCs w:val="18"/>
              </w:rPr>
              <w:t xml:space="preserve"> from the RX via the  WB slave to the RAM</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ADR_I_S_TX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type_d_g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address where the data will be write</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TGA_I_S_TX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len_d_g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type of the client that the data come from</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TGD_I_S_TX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length of the data</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WE_I_S_TX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write enable to the RAM </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STB_I_S_TX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center"/>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 for active bus operation, '0' for no bus operation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CYC_I_S_TX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1' for bus </w:t>
            </w:r>
            <w:proofErr w:type="spellStart"/>
            <w:r w:rsidRPr="00376020">
              <w:rPr>
                <w:rFonts w:ascii="Calibri" w:hAnsi="Calibri" w:cs="Calibri"/>
                <w:color w:val="000000"/>
                <w:sz w:val="18"/>
                <w:szCs w:val="18"/>
              </w:rPr>
              <w:t>transmition</w:t>
            </w:r>
            <w:proofErr w:type="spellEnd"/>
            <w:r w:rsidRPr="00376020">
              <w:rPr>
                <w:rFonts w:ascii="Calibri" w:hAnsi="Calibri" w:cs="Calibri"/>
                <w:color w:val="000000"/>
                <w:sz w:val="18"/>
                <w:szCs w:val="18"/>
              </w:rPr>
              <w:t xml:space="preserve"> request, '0' for no bus </w:t>
            </w:r>
            <w:proofErr w:type="spellStart"/>
            <w:r w:rsidRPr="00376020">
              <w:rPr>
                <w:rFonts w:ascii="Calibri" w:hAnsi="Calibri" w:cs="Calibri"/>
                <w:color w:val="000000"/>
                <w:sz w:val="18"/>
                <w:szCs w:val="18"/>
              </w:rPr>
              <w:t>transmition</w:t>
            </w:r>
            <w:proofErr w:type="spellEnd"/>
            <w:r w:rsidRPr="00376020">
              <w:rPr>
                <w:rFonts w:ascii="Calibri" w:hAnsi="Calibri" w:cs="Calibri"/>
                <w:color w:val="000000"/>
                <w:sz w:val="18"/>
                <w:szCs w:val="18"/>
              </w:rPr>
              <w:t xml:space="preserve"> request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ACK_O_TO_M</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center"/>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 when the data were successfully  write</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DAT_O_TO_M</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data_width_g</w:t>
            </w:r>
            <w:proofErr w:type="spellEnd"/>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 output via WM to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STALL_O_TO_M</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 - suspend wishbone transaction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data_width_g</w:t>
            </w:r>
            <w:proofErr w:type="spellEnd"/>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data </w:t>
            </w:r>
            <w:proofErr w:type="spellStart"/>
            <w:r w:rsidRPr="00376020">
              <w:rPr>
                <w:rFonts w:ascii="Calibri" w:hAnsi="Calibri" w:cs="Calibri"/>
                <w:color w:val="000000"/>
                <w:sz w:val="18"/>
                <w:szCs w:val="18"/>
              </w:rPr>
              <w:t>inpute</w:t>
            </w:r>
            <w:proofErr w:type="spellEnd"/>
            <w:r w:rsidRPr="00376020">
              <w:rPr>
                <w:rFonts w:ascii="Calibri" w:hAnsi="Calibri" w:cs="Calibri"/>
                <w:color w:val="000000"/>
                <w:sz w:val="18"/>
                <w:szCs w:val="18"/>
              </w:rPr>
              <w:t xml:space="preserve"> from the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ACK_I_CLIENT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ack</w:t>
            </w:r>
            <w:proofErr w:type="spellEnd"/>
            <w:r w:rsidRPr="00376020">
              <w:rPr>
                <w:rFonts w:ascii="Calibri" w:hAnsi="Calibri" w:cs="Calibri"/>
                <w:color w:val="000000"/>
                <w:sz w:val="18"/>
                <w:szCs w:val="18"/>
              </w:rPr>
              <w:t xml:space="preserve"> from the client's slave</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 - suspend wishbone transaction from client WS</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ERR_I_CLIENT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Watchdog interrupts, resets wishbone master</w:t>
            </w:r>
          </w:p>
        </w:tc>
      </w:tr>
      <w:tr w:rsidR="00657F7B" w:rsidRPr="00A57877" w:rsidTr="00D335FE">
        <w:trPr>
          <w:trHeight w:val="80"/>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ADR_O_CLIENT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addr_d_g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address to the WS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data_width_g</w:t>
            </w:r>
            <w:proofErr w:type="spellEnd"/>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 required by the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WE_O_CLIENT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write enable to the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STB_O_CLIENT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 for active bus operation, '0' for no bus operation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CYC_O_CLIENT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1' for bus </w:t>
            </w:r>
            <w:proofErr w:type="spellStart"/>
            <w:r w:rsidRPr="00376020">
              <w:rPr>
                <w:rFonts w:ascii="Calibri" w:hAnsi="Calibri" w:cs="Calibri"/>
                <w:color w:val="000000"/>
                <w:sz w:val="18"/>
                <w:szCs w:val="18"/>
              </w:rPr>
              <w:t>transmition</w:t>
            </w:r>
            <w:proofErr w:type="spellEnd"/>
            <w:r w:rsidRPr="00376020">
              <w:rPr>
                <w:rFonts w:ascii="Calibri" w:hAnsi="Calibri" w:cs="Calibri"/>
                <w:color w:val="000000"/>
                <w:sz w:val="18"/>
                <w:szCs w:val="18"/>
              </w:rPr>
              <w:t xml:space="preserve"> request, '0' for no bus </w:t>
            </w:r>
            <w:proofErr w:type="spellStart"/>
            <w:r w:rsidRPr="00376020">
              <w:rPr>
                <w:rFonts w:ascii="Calibri" w:hAnsi="Calibri" w:cs="Calibri"/>
                <w:color w:val="000000"/>
                <w:sz w:val="18"/>
                <w:szCs w:val="18"/>
              </w:rPr>
              <w:t>transmition</w:t>
            </w:r>
            <w:proofErr w:type="spellEnd"/>
            <w:r w:rsidRPr="00376020">
              <w:rPr>
                <w:rFonts w:ascii="Calibri" w:hAnsi="Calibri" w:cs="Calibri"/>
                <w:color w:val="000000"/>
                <w:sz w:val="18"/>
                <w:szCs w:val="18"/>
              </w:rPr>
              <w:t xml:space="preserve"> request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TGA_O_CLIENT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type_d_g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type of the client to be send the data to</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TGD_O_CLIENT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len_d_g</w:t>
            </w:r>
            <w:proofErr w:type="spellEnd"/>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length of the send data</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uart_out</w:t>
            </w:r>
            <w:proofErr w:type="spellEnd"/>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UART signal output from the system, to the host</w:t>
            </w:r>
          </w:p>
        </w:tc>
      </w:tr>
    </w:tbl>
    <w:p w:rsidR="00657F7B" w:rsidRPr="00C75B2D" w:rsidRDefault="00657F7B" w:rsidP="00657F7B">
      <w:pPr>
        <w:pStyle w:val="af"/>
        <w:keepNext/>
        <w:jc w:val="center"/>
        <w:rPr>
          <w:rFonts w:hint="cs"/>
          <w:noProof/>
          <w:rtl/>
        </w:rPr>
      </w:pPr>
      <w:bookmarkStart w:id="339" w:name="_Toc331865046"/>
      <w:bookmarkStart w:id="340" w:name="_Toc340785103"/>
      <w:bookmarkStart w:id="341" w:name="_Toc341813323"/>
      <w:bookmarkStart w:id="342" w:name="_Toc378517849"/>
      <w:bookmarkStart w:id="343" w:name="_Toc378519025"/>
      <w:r>
        <w:t xml:space="preserve">Table </w:t>
      </w:r>
      <w:r w:rsidR="008B50AB">
        <w:fldChar w:fldCharType="begin"/>
      </w:r>
      <w:r w:rsidR="008B50AB">
        <w:instrText xml:space="preserve"> SEQ Table \* ARABIC </w:instrText>
      </w:r>
      <w:r w:rsidR="008B50AB">
        <w:fldChar w:fldCharType="separate"/>
      </w:r>
      <w:r w:rsidR="00D1530F">
        <w:rPr>
          <w:noProof/>
        </w:rPr>
        <w:t>41</w:t>
      </w:r>
      <w:r w:rsidR="008B50AB">
        <w:rPr>
          <w:noProof/>
        </w:rPr>
        <w:fldChar w:fldCharType="end"/>
      </w:r>
      <w:r>
        <w:rPr>
          <w:noProof/>
        </w:rPr>
        <w:t xml:space="preserve">  - TX Path interface</w:t>
      </w:r>
      <w:bookmarkEnd w:id="339"/>
      <w:bookmarkEnd w:id="340"/>
      <w:bookmarkEnd w:id="341"/>
      <w:bookmarkEnd w:id="342"/>
      <w:bookmarkEnd w:id="343"/>
    </w:p>
    <w:tbl>
      <w:tblPr>
        <w:tblpPr w:leftFromText="180" w:rightFromText="180" w:vertAnchor="text" w:horzAnchor="margin" w:tblpXSpec="center" w:tblpY="189"/>
        <w:tblW w:w="10538" w:type="dxa"/>
        <w:tblLook w:val="04A0" w:firstRow="1" w:lastRow="0" w:firstColumn="1" w:lastColumn="0" w:noHBand="0" w:noVBand="1"/>
      </w:tblPr>
      <w:tblGrid>
        <w:gridCol w:w="2882"/>
        <w:gridCol w:w="1681"/>
        <w:gridCol w:w="1512"/>
        <w:gridCol w:w="4463"/>
      </w:tblGrid>
      <w:tr w:rsidR="00657F7B" w:rsidRPr="00AD7C50" w:rsidTr="00D335FE">
        <w:trPr>
          <w:trHeight w:val="64"/>
        </w:trPr>
        <w:tc>
          <w:tcPr>
            <w:tcW w:w="288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Generic Parameter</w:t>
            </w:r>
          </w:p>
        </w:tc>
        <w:tc>
          <w:tcPr>
            <w:tcW w:w="1681" w:type="dxa"/>
            <w:tcBorders>
              <w:top w:val="single" w:sz="4" w:space="0" w:color="auto"/>
              <w:left w:val="nil"/>
              <w:bottom w:val="single" w:sz="4" w:space="0" w:color="auto"/>
              <w:right w:val="single" w:sz="4" w:space="0" w:color="auto"/>
            </w:tcBorders>
            <w:shd w:val="clear" w:color="000000" w:fill="00B0F0"/>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type</w:t>
            </w:r>
          </w:p>
        </w:tc>
        <w:tc>
          <w:tcPr>
            <w:tcW w:w="151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463" w:type="dxa"/>
            <w:tcBorders>
              <w:top w:val="single" w:sz="4" w:space="0" w:color="auto"/>
              <w:left w:val="nil"/>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Description</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reset_polarity_g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proofErr w:type="spellStart"/>
            <w:r w:rsidRPr="00091ED8">
              <w:rPr>
                <w:rFonts w:ascii="Calibri" w:hAnsi="Calibri" w:cs="Calibri"/>
                <w:color w:val="000000"/>
                <w:sz w:val="18"/>
                <w:szCs w:val="18"/>
              </w:rPr>
              <w:t>std_logic</w:t>
            </w:r>
            <w:proofErr w:type="spellEnd"/>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'0' = Active Low, '1' = Active High</w:t>
            </w:r>
          </w:p>
        </w:tc>
      </w:tr>
      <w:tr w:rsidR="00657F7B" w:rsidRPr="00AD7C50" w:rsidTr="00D335FE">
        <w:trPr>
          <w:trHeight w:val="287"/>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natural</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defines the width of the data lines of the system</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lastRenderedPageBreak/>
              <w:t>addr_d_g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3</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Address Depth</w:t>
            </w:r>
          </w:p>
        </w:tc>
      </w:tr>
      <w:tr w:rsidR="00657F7B" w:rsidRPr="00AD7C50" w:rsidTr="00D335FE">
        <w:trPr>
          <w:trHeight w:val="362"/>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Depth</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Depth</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fifo_d_g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9</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Maximum elements in FIFO</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Depth of data</w:t>
            </w:r>
          </w:p>
        </w:tc>
      </w:tr>
    </w:tbl>
    <w:p w:rsidR="00657F7B" w:rsidRDefault="00657F7B" w:rsidP="00657F7B">
      <w:pPr>
        <w:pStyle w:val="af"/>
        <w:keepNext/>
        <w:jc w:val="center"/>
      </w:pPr>
      <w:bookmarkStart w:id="344" w:name="_Toc331865047"/>
      <w:bookmarkStart w:id="345" w:name="_Toc340785104"/>
      <w:bookmarkStart w:id="346" w:name="_Toc341813324"/>
      <w:bookmarkStart w:id="347" w:name="_Toc378517850"/>
      <w:bookmarkStart w:id="348" w:name="_Toc378519026"/>
      <w:r>
        <w:t xml:space="preserve">Table </w:t>
      </w:r>
      <w:r w:rsidR="008B50AB">
        <w:fldChar w:fldCharType="begin"/>
      </w:r>
      <w:r w:rsidR="008B50AB">
        <w:instrText xml:space="preserve"> SEQ Table \* ARABIC </w:instrText>
      </w:r>
      <w:r w:rsidR="008B50AB">
        <w:fldChar w:fldCharType="separate"/>
      </w:r>
      <w:r w:rsidR="00D1530F">
        <w:rPr>
          <w:noProof/>
        </w:rPr>
        <w:t>42</w:t>
      </w:r>
      <w:r w:rsidR="008B50AB">
        <w:rPr>
          <w:noProof/>
        </w:rPr>
        <w:fldChar w:fldCharType="end"/>
      </w:r>
      <w:r>
        <w:t xml:space="preserve"> - TX Path generics</w:t>
      </w:r>
      <w:bookmarkEnd w:id="344"/>
      <w:bookmarkEnd w:id="345"/>
      <w:bookmarkEnd w:id="346"/>
      <w:bookmarkEnd w:id="347"/>
      <w:bookmarkEnd w:id="348"/>
    </w:p>
    <w:p w:rsidR="00657F7B" w:rsidRDefault="00657F7B" w:rsidP="00657F7B">
      <w:pPr>
        <w:bidi w:val="0"/>
        <w:rPr>
          <w:rFonts w:cstheme="minorHAnsi"/>
          <w:b/>
          <w:bCs/>
          <w:u w:val="single"/>
        </w:rPr>
      </w:pPr>
    </w:p>
    <w:p w:rsidR="00657F7B" w:rsidRDefault="00657F7B" w:rsidP="00657F7B">
      <w:pPr>
        <w:pStyle w:val="3"/>
        <w:bidi w:val="0"/>
        <w:ind w:left="720" w:hanging="720"/>
        <w:rPr>
          <w:rFonts w:cstheme="minorHAnsi"/>
          <w:b w:val="0"/>
          <w:bCs w:val="0"/>
        </w:rPr>
      </w:pPr>
      <w:bookmarkStart w:id="349" w:name="_Toc332270018"/>
    </w:p>
    <w:p w:rsidR="00657F7B" w:rsidRDefault="00657F7B" w:rsidP="00657F7B">
      <w:pPr>
        <w:bidi w:val="0"/>
      </w:pPr>
    </w:p>
    <w:p w:rsidR="00657F7B" w:rsidRDefault="00657F7B" w:rsidP="00657F7B">
      <w:pPr>
        <w:bidi w:val="0"/>
      </w:pPr>
    </w:p>
    <w:p w:rsidR="00657F7B" w:rsidRDefault="00657F7B" w:rsidP="00857276">
      <w:pPr>
        <w:pStyle w:val="5"/>
        <w:bidi w:val="0"/>
      </w:pPr>
      <w:bookmarkStart w:id="350" w:name="_Toc340785930"/>
      <w:bookmarkStart w:id="351" w:name="_Toc341813243"/>
      <w:r>
        <w:t>3.</w:t>
      </w:r>
      <w:r w:rsidR="00857276">
        <w:t>9</w:t>
      </w:r>
      <w:r>
        <w:t>.1.2.1</w:t>
      </w:r>
      <w:r>
        <w:tab/>
        <w:t>BUS to encoder FSM</w:t>
      </w:r>
      <w:bookmarkEnd w:id="350"/>
      <w:bookmarkEnd w:id="351"/>
    </w:p>
    <w:p w:rsidR="00657F7B" w:rsidRPr="00091ED8" w:rsidRDefault="00657F7B" w:rsidP="00657F7B">
      <w:pPr>
        <w:bidi w:val="0"/>
        <w:jc w:val="both"/>
        <w:rPr>
          <w:b/>
          <w:bCs/>
        </w:rPr>
      </w:pPr>
      <w:r>
        <w:t xml:space="preserve">The BUS to encoder FSM unit is an interface between a Wishbone Bus and the message pack encoder.  Once a read request has arrived from WS, the unit asks the WM to read data from the requested client on the bus. WM writes the data to RAM. When data reading is finished the unit asserts the </w:t>
      </w:r>
      <w:proofErr w:type="spellStart"/>
      <w:r>
        <w:t>reg_ready</w:t>
      </w:r>
      <w:proofErr w:type="spellEnd"/>
      <w:r>
        <w:t xml:space="preserve"> signal for the message pack encoder to start reading data from RAM.</w:t>
      </w:r>
    </w:p>
    <w:tbl>
      <w:tblPr>
        <w:tblpPr w:leftFromText="180" w:rightFromText="180" w:vertAnchor="text" w:horzAnchor="margin" w:tblpXSpec="center" w:tblpY="5421"/>
        <w:tblW w:w="10573" w:type="dxa"/>
        <w:tblLayout w:type="fixed"/>
        <w:tblLook w:val="04A0" w:firstRow="1" w:lastRow="0" w:firstColumn="1" w:lastColumn="0" w:noHBand="0" w:noVBand="1"/>
      </w:tblPr>
      <w:tblGrid>
        <w:gridCol w:w="1458"/>
        <w:gridCol w:w="990"/>
        <w:gridCol w:w="2430"/>
        <w:gridCol w:w="5695"/>
      </w:tblGrid>
      <w:tr w:rsidR="00657F7B" w:rsidRPr="00A57877" w:rsidTr="00D335FE">
        <w:trPr>
          <w:trHeight w:val="257"/>
        </w:trPr>
        <w:tc>
          <w:tcPr>
            <w:tcW w:w="1458"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signal name</w:t>
            </w:r>
          </w:p>
        </w:tc>
        <w:tc>
          <w:tcPr>
            <w:tcW w:w="990" w:type="dxa"/>
            <w:tcBorders>
              <w:top w:val="single" w:sz="4" w:space="0" w:color="auto"/>
              <w:left w:val="nil"/>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2430" w:type="dxa"/>
            <w:tcBorders>
              <w:top w:val="single" w:sz="4" w:space="0" w:color="auto"/>
              <w:left w:val="nil"/>
              <w:bottom w:val="single" w:sz="4" w:space="0" w:color="auto"/>
              <w:right w:val="nil"/>
            </w:tcBorders>
            <w:shd w:val="clear" w:color="000000" w:fill="FFFF00"/>
            <w:noWrap/>
            <w:vAlign w:val="bottom"/>
            <w:hideMark/>
          </w:tcPr>
          <w:p w:rsidR="00657F7B" w:rsidRPr="003E4137" w:rsidRDefault="00657F7B" w:rsidP="00D335FE">
            <w:pPr>
              <w:bidi w:val="0"/>
              <w:spacing w:after="0" w:line="240" w:lineRule="auto"/>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width (bits)</w:t>
            </w:r>
          </w:p>
        </w:tc>
        <w:tc>
          <w:tcPr>
            <w:tcW w:w="5695"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657F7B" w:rsidRPr="00A57877" w:rsidTr="00D335FE">
        <w:trPr>
          <w:trHeight w:val="305"/>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Clk</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clock</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reset</w:t>
            </w:r>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reset</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beginning address in the client that the information will be written to</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ws_data</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out to registers</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ws_data_valid</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valid to registers</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active_cycle</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CYC_I </w:t>
            </w:r>
            <w:proofErr w:type="spellStart"/>
            <w:r w:rsidRPr="00091ED8">
              <w:rPr>
                <w:rFonts w:ascii="Calibri" w:hAnsi="Calibri" w:cs="Calibri"/>
                <w:color w:val="000000"/>
                <w:sz w:val="18"/>
                <w:szCs w:val="18"/>
              </w:rPr>
              <w:t>outputed</w:t>
            </w:r>
            <w:proofErr w:type="spellEnd"/>
            <w:r w:rsidRPr="00091ED8">
              <w:rPr>
                <w:rFonts w:ascii="Calibri" w:hAnsi="Calibri" w:cs="Calibri"/>
                <w:color w:val="000000"/>
                <w:sz w:val="18"/>
                <w:szCs w:val="18"/>
              </w:rPr>
              <w:t xml:space="preserve"> to user side</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w:t>
            </w:r>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 - suspend wishbone transaction</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lastRenderedPageBreak/>
              <w:t>wm_start</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when '1' WM starts a transaction</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wr</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determines if the WM will make a read('0') or write('1') transaction</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type_in</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is the client which the data is directed to</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len_in</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of the data (in words)</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addr_in</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address in the client that the information will be written to</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ram_start_addr</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 start address for WM to read from RAM</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wm_end</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when '1' WM ended a transaction or </w:t>
            </w:r>
            <w:proofErr w:type="spellStart"/>
            <w:r w:rsidRPr="00091ED8">
              <w:rPr>
                <w:rFonts w:ascii="Calibri" w:hAnsi="Calibri" w:cs="Calibri"/>
                <w:color w:val="000000"/>
                <w:sz w:val="18"/>
                <w:szCs w:val="18"/>
              </w:rPr>
              <w:t>reseted</w:t>
            </w:r>
            <w:proofErr w:type="spellEnd"/>
            <w:r w:rsidRPr="00091ED8">
              <w:rPr>
                <w:rFonts w:ascii="Calibri" w:hAnsi="Calibri" w:cs="Calibri"/>
                <w:color w:val="000000"/>
                <w:sz w:val="18"/>
                <w:szCs w:val="18"/>
              </w:rPr>
              <w:t xml:space="preserve"> by watchdog ERR_I signal</w:t>
            </w:r>
          </w:p>
        </w:tc>
      </w:tr>
      <w:tr w:rsidR="00657F7B" w:rsidRPr="00A57877" w:rsidTr="00D335FE">
        <w:trPr>
          <w:trHeight w:val="80"/>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reg_ready</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Registers are ready for reading. MP Encoder can start transmitting</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type_mp_enc</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type_d_g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register</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addr_mp_enc</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addr_d_g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Address register</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len_mp_enc</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len_d_g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Register</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mp_done</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keepNext/>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Message Pack has been transmitted</w:t>
            </w:r>
          </w:p>
        </w:tc>
      </w:tr>
    </w:tbl>
    <w:p w:rsidR="00BF0C29" w:rsidRDefault="00BF0C29" w:rsidP="00BF0C29">
      <w:pPr>
        <w:pStyle w:val="af"/>
        <w:framePr w:hSpace="180" w:wrap="around" w:vAnchor="text" w:hAnchor="page" w:x="6811" w:y="3564"/>
        <w:bidi w:val="0"/>
        <w:jc w:val="center"/>
      </w:pPr>
      <w:bookmarkStart w:id="352" w:name="_Toc341813325"/>
      <w:bookmarkStart w:id="353" w:name="_Toc378517851"/>
      <w:bookmarkStart w:id="354" w:name="_Toc378519027"/>
      <w:r>
        <w:t xml:space="preserve">Table </w:t>
      </w:r>
      <w:r>
        <w:fldChar w:fldCharType="begin"/>
      </w:r>
      <w:r>
        <w:instrText xml:space="preserve"> SEQ Table \* ARABIC </w:instrText>
      </w:r>
      <w:r>
        <w:fldChar w:fldCharType="separate"/>
      </w:r>
      <w:r w:rsidR="00D1530F">
        <w:rPr>
          <w:noProof/>
        </w:rPr>
        <w:t>43</w:t>
      </w:r>
      <w:r>
        <w:rPr>
          <w:noProof/>
        </w:rPr>
        <w:fldChar w:fldCharType="end"/>
      </w:r>
      <w:r>
        <w:rPr>
          <w:noProof/>
        </w:rPr>
        <w:t xml:space="preserve"> - BUS  to encoder FSM interface</w:t>
      </w:r>
      <w:bookmarkEnd w:id="352"/>
      <w:bookmarkEnd w:id="353"/>
      <w:bookmarkEnd w:id="354"/>
    </w:p>
    <w:p w:rsidR="00657F7B" w:rsidRDefault="00657F7B" w:rsidP="00657F7B">
      <w:pPr>
        <w:bidi w:val="0"/>
      </w:pPr>
      <w:bookmarkStart w:id="355" w:name="_Toc332270019"/>
    </w:p>
    <w:tbl>
      <w:tblPr>
        <w:tblpPr w:leftFromText="180" w:rightFromText="180" w:vertAnchor="text" w:horzAnchor="margin" w:tblpXSpec="center" w:tblpY="132"/>
        <w:tblW w:w="10538" w:type="dxa"/>
        <w:tblLook w:val="04A0" w:firstRow="1" w:lastRow="0" w:firstColumn="1" w:lastColumn="0" w:noHBand="0" w:noVBand="1"/>
      </w:tblPr>
      <w:tblGrid>
        <w:gridCol w:w="2882"/>
        <w:gridCol w:w="1681"/>
        <w:gridCol w:w="1512"/>
        <w:gridCol w:w="4463"/>
      </w:tblGrid>
      <w:tr w:rsidR="00657F7B" w:rsidRPr="00AD7C50" w:rsidTr="00D335FE">
        <w:trPr>
          <w:trHeight w:val="64"/>
        </w:trPr>
        <w:tc>
          <w:tcPr>
            <w:tcW w:w="288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Generic Parameter</w:t>
            </w:r>
          </w:p>
        </w:tc>
        <w:tc>
          <w:tcPr>
            <w:tcW w:w="1681" w:type="dxa"/>
            <w:tcBorders>
              <w:top w:val="single" w:sz="4" w:space="0" w:color="auto"/>
              <w:left w:val="nil"/>
              <w:bottom w:val="single" w:sz="4" w:space="0" w:color="auto"/>
              <w:right w:val="single" w:sz="4" w:space="0" w:color="auto"/>
            </w:tcBorders>
            <w:shd w:val="clear" w:color="000000" w:fill="00B0F0"/>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type</w:t>
            </w:r>
          </w:p>
        </w:tc>
        <w:tc>
          <w:tcPr>
            <w:tcW w:w="151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463" w:type="dxa"/>
            <w:tcBorders>
              <w:top w:val="single" w:sz="4" w:space="0" w:color="auto"/>
              <w:left w:val="nil"/>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Description</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reset_polarity_g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proofErr w:type="spellStart"/>
            <w:r w:rsidRPr="000E5E2E">
              <w:rPr>
                <w:rFonts w:ascii="Calibri" w:hAnsi="Calibri" w:cs="Calibri"/>
                <w:color w:val="000000"/>
                <w:sz w:val="18"/>
                <w:szCs w:val="18"/>
              </w:rPr>
              <w:t>std_logic</w:t>
            </w:r>
            <w:proofErr w:type="spellEnd"/>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0</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reset active polarity</w:t>
            </w:r>
          </w:p>
        </w:tc>
      </w:tr>
      <w:tr w:rsidR="00657F7B" w:rsidRPr="00AD7C50" w:rsidTr="00D335FE">
        <w:trPr>
          <w:trHeight w:val="287"/>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data_width_g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natural</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defines the width of the data lines of the system</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addr_d_g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3</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Address Depth</w:t>
            </w:r>
          </w:p>
        </w:tc>
      </w:tr>
      <w:tr w:rsidR="00657F7B" w:rsidRPr="00AD7C50" w:rsidTr="00D335FE">
        <w:trPr>
          <w:trHeight w:val="362"/>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len_d_g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Length Depth</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type_d_g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 xml:space="preserve">Type Depth </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addr_bits_g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Depth of data in RAM</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reset_polarity_g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proofErr w:type="spellStart"/>
            <w:r w:rsidRPr="000E5E2E">
              <w:rPr>
                <w:rFonts w:ascii="Calibri" w:hAnsi="Calibri" w:cs="Calibri"/>
                <w:color w:val="000000"/>
                <w:sz w:val="18"/>
                <w:szCs w:val="18"/>
              </w:rPr>
              <w:t>std_logic</w:t>
            </w:r>
            <w:proofErr w:type="spellEnd"/>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0</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keepNext/>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reset active polarity</w:t>
            </w:r>
          </w:p>
        </w:tc>
      </w:tr>
    </w:tbl>
    <w:p w:rsidR="00657F7B" w:rsidRDefault="00657F7B" w:rsidP="00657F7B">
      <w:pPr>
        <w:pStyle w:val="af"/>
        <w:framePr w:hSpace="180" w:wrap="around" w:vAnchor="text" w:hAnchor="page" w:x="4691" w:y="2262"/>
        <w:bidi w:val="0"/>
      </w:pPr>
      <w:bookmarkStart w:id="356" w:name="_Toc341813326"/>
      <w:bookmarkStart w:id="357" w:name="_Toc378517852"/>
      <w:bookmarkStart w:id="358" w:name="_Toc378519028"/>
      <w:r>
        <w:t xml:space="preserve">Table </w:t>
      </w:r>
      <w:r w:rsidR="008B50AB">
        <w:fldChar w:fldCharType="begin"/>
      </w:r>
      <w:r w:rsidR="008B50AB">
        <w:instrText xml:space="preserve"> SEQ Table \* ARABIC </w:instrText>
      </w:r>
      <w:r w:rsidR="008B50AB">
        <w:fldChar w:fldCharType="separate"/>
      </w:r>
      <w:r w:rsidR="00D1530F">
        <w:rPr>
          <w:noProof/>
        </w:rPr>
        <w:t>44</w:t>
      </w:r>
      <w:r w:rsidR="008B50AB">
        <w:rPr>
          <w:noProof/>
        </w:rPr>
        <w:fldChar w:fldCharType="end"/>
      </w:r>
      <w:r>
        <w:rPr>
          <w:noProof/>
        </w:rPr>
        <w:t xml:space="preserve"> - BUS to encoder generic</w:t>
      </w:r>
      <w:bookmarkEnd w:id="356"/>
      <w:bookmarkEnd w:id="357"/>
      <w:bookmarkEnd w:id="358"/>
    </w:p>
    <w:p w:rsidR="00657F7B" w:rsidRDefault="00657F7B" w:rsidP="00DB2864">
      <w:pPr>
        <w:bidi w:val="0"/>
        <w:jc w:val="center"/>
      </w:pPr>
    </w:p>
    <w:p w:rsidR="00DB2864" w:rsidRDefault="00DB2864" w:rsidP="00DB2864">
      <w:pPr>
        <w:bidi w:val="0"/>
        <w:jc w:val="center"/>
      </w:pPr>
    </w:p>
    <w:p w:rsidR="00DB2864" w:rsidRDefault="00DB2864" w:rsidP="00DB2864">
      <w:pPr>
        <w:keepNext/>
        <w:bidi w:val="0"/>
      </w:pPr>
      <w:r>
        <w:rPr>
          <w:noProof/>
        </w:rPr>
        <w:drawing>
          <wp:inline distT="0" distB="0" distL="0" distR="0" wp14:anchorId="327C2017" wp14:editId="5EE7DD82">
            <wp:extent cx="3646790" cy="2965450"/>
            <wp:effectExtent l="0" t="0" r="0" b="6350"/>
            <wp:docPr id="3167" name="Picture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651163" cy="2969006"/>
                    </a:xfrm>
                    <a:prstGeom prst="rect">
                      <a:avLst/>
                    </a:prstGeom>
                  </pic:spPr>
                </pic:pic>
              </a:graphicData>
            </a:graphic>
          </wp:inline>
        </w:drawing>
      </w:r>
    </w:p>
    <w:p w:rsidR="00DB2864" w:rsidRDefault="00DB2864" w:rsidP="00DB2864">
      <w:pPr>
        <w:pStyle w:val="af"/>
        <w:bidi w:val="0"/>
        <w:jc w:val="center"/>
      </w:pPr>
      <w:bookmarkStart w:id="359" w:name="_Toc341813375"/>
      <w:bookmarkStart w:id="360" w:name="_Toc378517784"/>
      <w:bookmarkStart w:id="361" w:name="_Toc378518955"/>
      <w:r>
        <w:t xml:space="preserve">Figure </w:t>
      </w:r>
      <w:r>
        <w:fldChar w:fldCharType="begin"/>
      </w:r>
      <w:r>
        <w:instrText xml:space="preserve"> SEQ Figure \* ARABIC </w:instrText>
      </w:r>
      <w:r>
        <w:fldChar w:fldCharType="separate"/>
      </w:r>
      <w:r w:rsidR="0000669E">
        <w:rPr>
          <w:noProof/>
        </w:rPr>
        <w:t>34</w:t>
      </w:r>
      <w:r>
        <w:rPr>
          <w:noProof/>
        </w:rPr>
        <w:fldChar w:fldCharType="end"/>
      </w:r>
      <w:r>
        <w:t xml:space="preserve"> - </w:t>
      </w:r>
      <w:r w:rsidRPr="000B31F8">
        <w:t>BUS to encoder FSM</w:t>
      </w:r>
      <w:bookmarkEnd w:id="359"/>
      <w:bookmarkEnd w:id="360"/>
      <w:bookmarkEnd w:id="361"/>
    </w:p>
    <w:p w:rsidR="00DB2864" w:rsidRPr="001E45FF" w:rsidRDefault="00DB2864" w:rsidP="00DB2864">
      <w:pPr>
        <w:bidi w:val="0"/>
        <w:jc w:val="center"/>
      </w:pPr>
    </w:p>
    <w:p w:rsidR="00657F7B" w:rsidRDefault="003A68D4" w:rsidP="00857276">
      <w:pPr>
        <w:pStyle w:val="5"/>
        <w:bidi w:val="0"/>
        <w:rPr>
          <w:b/>
          <w:bCs/>
        </w:rPr>
      </w:pPr>
      <w:bookmarkStart w:id="362" w:name="_Toc340785931"/>
      <w:bookmarkStart w:id="363" w:name="_Toc341813244"/>
      <w:r>
        <w:lastRenderedPageBreak/>
        <w:t>3.</w:t>
      </w:r>
      <w:r w:rsidR="00857276">
        <w:t>9</w:t>
      </w:r>
      <w:r>
        <w:t>.1.2.2</w:t>
      </w:r>
      <w:r>
        <w:tab/>
      </w:r>
      <w:r w:rsidR="00657F7B">
        <w:t>Message encoder</w:t>
      </w:r>
      <w:bookmarkEnd w:id="355"/>
      <w:bookmarkEnd w:id="362"/>
      <w:bookmarkEnd w:id="363"/>
    </w:p>
    <w:p w:rsidR="00657F7B" w:rsidRDefault="00657F7B" w:rsidP="00657F7B">
      <w:pPr>
        <w:bidi w:val="0"/>
      </w:pPr>
      <w:r>
        <w:t>Message Pack Decoder Encoder transmits data from the Type and Address registers, and from the RAM, in a Message Pack format, wraps it and transfer the date to the UART.</w:t>
      </w:r>
    </w:p>
    <w:p w:rsidR="00657F7B" w:rsidRDefault="00657F7B" w:rsidP="00657F7B">
      <w:pPr>
        <w:bidi w:val="0"/>
      </w:pPr>
      <w:r>
        <w:t>This block also produces ‘</w:t>
      </w:r>
      <w:proofErr w:type="spellStart"/>
      <w:r>
        <w:t>mp_done</w:t>
      </w:r>
      <w:proofErr w:type="spellEnd"/>
      <w:r>
        <w:t xml:space="preserve">’ that signal the </w:t>
      </w:r>
      <w:proofErr w:type="spellStart"/>
      <w:r>
        <w:rPr>
          <w:rFonts w:cstheme="minorHAnsi"/>
          <w:bCs/>
          <w:iCs/>
        </w:rPr>
        <w:t>Bus_To_Enc_Fsm</w:t>
      </w:r>
      <w:proofErr w:type="spellEnd"/>
      <w:r>
        <w:t xml:space="preserve"> while the present transaction is still running.  When the </w:t>
      </w:r>
      <w:proofErr w:type="spellStart"/>
      <w:r>
        <w:t>mp_done</w:t>
      </w:r>
      <w:proofErr w:type="spellEnd"/>
      <w:r>
        <w:t xml:space="preserve">  will drop to ‘0’ the </w:t>
      </w:r>
      <w:proofErr w:type="spellStart"/>
      <w:r>
        <w:rPr>
          <w:rFonts w:cstheme="minorHAnsi"/>
          <w:bCs/>
          <w:iCs/>
        </w:rPr>
        <w:t>Bus_To_Enc_Fsm</w:t>
      </w:r>
      <w:proofErr w:type="spellEnd"/>
      <w:r>
        <w:rPr>
          <w:rFonts w:cstheme="minorHAnsi"/>
          <w:bCs/>
          <w:iCs/>
        </w:rPr>
        <w:t xml:space="preserve"> </w:t>
      </w:r>
      <w:r>
        <w:t xml:space="preserve">won’t try to write new message to the Message Encoder, but only after this signal will turn to ‘1’. </w:t>
      </w:r>
    </w:p>
    <w:p w:rsidR="00657F7B" w:rsidRDefault="00657F7B" w:rsidP="00657F7B">
      <w:pPr>
        <w:bidi w:val="0"/>
      </w:pPr>
      <w:r>
        <w:t>This unit also receives write enable, to allow writing the data to the RAM.</w:t>
      </w:r>
    </w:p>
    <w:tbl>
      <w:tblPr>
        <w:tblpPr w:leftFromText="180" w:rightFromText="180" w:vertAnchor="text" w:horzAnchor="page" w:tblpXSpec="center" w:tblpY="34"/>
        <w:tblW w:w="9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18"/>
        <w:gridCol w:w="900"/>
        <w:gridCol w:w="2070"/>
        <w:gridCol w:w="4824"/>
      </w:tblGrid>
      <w:tr w:rsidR="00657F7B" w:rsidRPr="00885366" w:rsidTr="00D335FE">
        <w:trPr>
          <w:trHeight w:val="175"/>
          <w:tblHeader/>
        </w:trPr>
        <w:tc>
          <w:tcPr>
            <w:tcW w:w="1818" w:type="dxa"/>
            <w:shd w:val="clear" w:color="auto" w:fill="FFFF00"/>
          </w:tcPr>
          <w:p w:rsidR="00657F7B" w:rsidRPr="00091ED8" w:rsidRDefault="00657F7B" w:rsidP="00D335FE">
            <w:pPr>
              <w:bidi w:val="0"/>
              <w:spacing w:after="0" w:line="240" w:lineRule="auto"/>
              <w:rPr>
                <w:sz w:val="18"/>
                <w:szCs w:val="18"/>
              </w:rPr>
            </w:pPr>
            <w:r w:rsidRPr="00091ED8">
              <w:rPr>
                <w:sz w:val="18"/>
                <w:szCs w:val="18"/>
              </w:rPr>
              <w:t>Pin Name</w:t>
            </w:r>
          </w:p>
        </w:tc>
        <w:tc>
          <w:tcPr>
            <w:tcW w:w="900" w:type="dxa"/>
            <w:shd w:val="clear" w:color="auto" w:fill="FFFF00"/>
          </w:tcPr>
          <w:p w:rsidR="00657F7B" w:rsidRPr="00091ED8" w:rsidRDefault="00657F7B" w:rsidP="00D335FE">
            <w:pPr>
              <w:bidi w:val="0"/>
              <w:spacing w:after="0" w:line="240" w:lineRule="auto"/>
              <w:rPr>
                <w:sz w:val="18"/>
                <w:szCs w:val="18"/>
              </w:rPr>
            </w:pPr>
            <w:r w:rsidRPr="00091ED8">
              <w:rPr>
                <w:sz w:val="18"/>
                <w:szCs w:val="18"/>
              </w:rPr>
              <w:t>Direction</w:t>
            </w:r>
          </w:p>
        </w:tc>
        <w:tc>
          <w:tcPr>
            <w:tcW w:w="2070" w:type="dxa"/>
            <w:shd w:val="clear" w:color="auto" w:fill="FFFF00"/>
          </w:tcPr>
          <w:p w:rsidR="00657F7B" w:rsidRPr="00091ED8" w:rsidRDefault="00657F7B" w:rsidP="00D335FE">
            <w:pPr>
              <w:bidi w:val="0"/>
              <w:spacing w:after="0" w:line="240" w:lineRule="auto"/>
              <w:rPr>
                <w:sz w:val="18"/>
                <w:szCs w:val="18"/>
              </w:rPr>
            </w:pPr>
          </w:p>
        </w:tc>
        <w:tc>
          <w:tcPr>
            <w:tcW w:w="4824" w:type="dxa"/>
            <w:shd w:val="clear" w:color="auto" w:fill="FFFF00"/>
          </w:tcPr>
          <w:p w:rsidR="00657F7B" w:rsidRPr="00091ED8" w:rsidRDefault="00657F7B" w:rsidP="00D335FE">
            <w:pPr>
              <w:bidi w:val="0"/>
              <w:spacing w:after="0" w:line="240" w:lineRule="auto"/>
              <w:rPr>
                <w:sz w:val="18"/>
                <w:szCs w:val="18"/>
              </w:rPr>
            </w:pPr>
            <w:r w:rsidRPr="00091ED8">
              <w:rPr>
                <w:sz w:val="18"/>
                <w:szCs w:val="18"/>
              </w:rPr>
              <w:t>Description</w:t>
            </w:r>
          </w:p>
        </w:tc>
      </w:tr>
      <w:tr w:rsidR="00657F7B" w:rsidRPr="00885366" w:rsidTr="00D335FE">
        <w:trPr>
          <w:trHeight w:val="175"/>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Clk</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Clock </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Rst</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Reset. Reset polarity will be set according to the generic parameter '</w:t>
            </w:r>
            <w:proofErr w:type="spellStart"/>
            <w:r w:rsidRPr="00091ED8">
              <w:rPr>
                <w:sz w:val="18"/>
                <w:szCs w:val="18"/>
              </w:rPr>
              <w:t>reset_polarity_g</w:t>
            </w:r>
            <w:proofErr w:type="spellEnd"/>
            <w:r w:rsidRPr="00091ED8">
              <w:rPr>
                <w:sz w:val="18"/>
                <w:szCs w:val="18"/>
              </w:rPr>
              <w:t>'</w:t>
            </w:r>
          </w:p>
        </w:tc>
      </w:tr>
      <w:tr w:rsidR="00657F7B" w:rsidRPr="00885366" w:rsidTr="00D335FE">
        <w:trPr>
          <w:trHeight w:val="175"/>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Fifo_full</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FIFO is full, and cannot receive more data from MP Encoder</w:t>
            </w:r>
          </w:p>
        </w:tc>
      </w:tr>
      <w:tr w:rsidR="00657F7B" w:rsidRPr="00885366" w:rsidTr="00D335FE">
        <w:trPr>
          <w:trHeight w:val="167"/>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Reg_ready</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Input Type, Address and Data Length registers values are ready</w:t>
            </w:r>
          </w:p>
        </w:tc>
      </w:tr>
      <w:tr w:rsidR="00657F7B" w:rsidRPr="00885366" w:rsidTr="00D335FE">
        <w:trPr>
          <w:trHeight w:val="350"/>
        </w:trPr>
        <w:tc>
          <w:tcPr>
            <w:tcW w:w="1818" w:type="dxa"/>
          </w:tcPr>
          <w:p w:rsidR="00657F7B" w:rsidRPr="00091ED8" w:rsidRDefault="00657F7B" w:rsidP="00D335FE">
            <w:pPr>
              <w:bidi w:val="0"/>
              <w:spacing w:after="0" w:line="240" w:lineRule="auto"/>
              <w:rPr>
                <w:sz w:val="18"/>
                <w:szCs w:val="18"/>
              </w:rPr>
            </w:pPr>
            <w:proofErr w:type="spellStart"/>
            <w:r>
              <w:rPr>
                <w:sz w:val="18"/>
                <w:szCs w:val="18"/>
              </w:rPr>
              <w:t>Type_reg</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type_d_g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Input Type value. Will be valid together with the </w:t>
            </w:r>
            <w:proofErr w:type="spellStart"/>
            <w:r w:rsidRPr="00091ED8">
              <w:rPr>
                <w:i/>
                <w:iCs/>
                <w:sz w:val="18"/>
                <w:szCs w:val="18"/>
              </w:rPr>
              <w:t>reg_ready</w:t>
            </w:r>
            <w:proofErr w:type="spellEnd"/>
            <w:r w:rsidRPr="00091ED8">
              <w:rPr>
                <w:sz w:val="18"/>
                <w:szCs w:val="18"/>
              </w:rPr>
              <w:t xml:space="preserve"> signal</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Pr>
                <w:sz w:val="18"/>
                <w:szCs w:val="18"/>
              </w:rPr>
              <w:t>Addr_reg</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addr_d_g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Input Address value. Will be valid together with the </w:t>
            </w:r>
            <w:proofErr w:type="spellStart"/>
            <w:r w:rsidRPr="00091ED8">
              <w:rPr>
                <w:i/>
                <w:iCs/>
                <w:sz w:val="18"/>
                <w:szCs w:val="18"/>
              </w:rPr>
              <w:t>reg_ready</w:t>
            </w:r>
            <w:proofErr w:type="spellEnd"/>
            <w:r w:rsidRPr="00091ED8">
              <w:rPr>
                <w:sz w:val="18"/>
                <w:szCs w:val="18"/>
              </w:rPr>
              <w:t xml:space="preserve"> signal</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Pr>
                <w:sz w:val="18"/>
                <w:szCs w:val="18"/>
              </w:rPr>
              <w:t>Len_reg</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len_d_g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Input Data Length value. Will be valid together with the </w:t>
            </w:r>
            <w:proofErr w:type="spellStart"/>
            <w:r w:rsidRPr="00091ED8">
              <w:rPr>
                <w:i/>
                <w:iCs/>
                <w:sz w:val="18"/>
                <w:szCs w:val="18"/>
              </w:rPr>
              <w:t>reg_ready</w:t>
            </w:r>
            <w:proofErr w:type="spellEnd"/>
            <w:r w:rsidRPr="00091ED8">
              <w:rPr>
                <w:sz w:val="18"/>
                <w:szCs w:val="18"/>
              </w:rPr>
              <w:t xml:space="preserve"> signal</w:t>
            </w:r>
          </w:p>
        </w:tc>
      </w:tr>
      <w:tr w:rsidR="00657F7B" w:rsidRPr="00885366" w:rsidTr="00D335FE">
        <w:trPr>
          <w:trHeight w:val="350"/>
        </w:trPr>
        <w:tc>
          <w:tcPr>
            <w:tcW w:w="1818" w:type="dxa"/>
          </w:tcPr>
          <w:p w:rsidR="00657F7B" w:rsidRPr="00091ED8" w:rsidRDefault="00657F7B" w:rsidP="00D335FE">
            <w:pPr>
              <w:bidi w:val="0"/>
              <w:spacing w:after="0" w:line="240" w:lineRule="auto"/>
              <w:rPr>
                <w:sz w:val="18"/>
                <w:szCs w:val="18"/>
              </w:rPr>
            </w:pPr>
            <w:proofErr w:type="spellStart"/>
            <w:r>
              <w:rPr>
                <w:sz w:val="18"/>
                <w:szCs w:val="18"/>
              </w:rPr>
              <w:t>Crc_in</w:t>
            </w:r>
            <w:proofErr w:type="spellEnd"/>
            <w:r>
              <w:rPr>
                <w:sz w:val="18"/>
                <w:szCs w:val="18"/>
              </w:rPr>
              <w:t xml:space="preserve"> </w:t>
            </w:r>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crc_d_g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Calculated CRC value from Checksum block</w:t>
            </w:r>
          </w:p>
        </w:tc>
      </w:tr>
      <w:tr w:rsidR="00657F7B" w:rsidRPr="00885366" w:rsidTr="00D335FE">
        <w:trPr>
          <w:trHeight w:val="290"/>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Crc_in_val</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Calculated CRC value from Checksum block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r>
              <w:rPr>
                <w:sz w:val="18"/>
                <w:szCs w:val="18"/>
              </w:rPr>
              <w:t xml:space="preserve">Din </w:t>
            </w:r>
          </w:p>
        </w:tc>
        <w:tc>
          <w:tcPr>
            <w:tcW w:w="900" w:type="dxa"/>
          </w:tcPr>
          <w:p w:rsidR="00657F7B" w:rsidRPr="00091ED8" w:rsidRDefault="00657F7B" w:rsidP="00D335FE">
            <w:pPr>
              <w:jc w:val="right"/>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Input data (payload), from RAM</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Din_valid</w:t>
            </w:r>
            <w:proofErr w:type="spellEnd"/>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Input data (payload), from RAM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Mp_done</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Message Pack has been successfully transmitted. This flag will be raised together with the EOF output data</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Pr>
                <w:sz w:val="18"/>
                <w:szCs w:val="18"/>
              </w:rPr>
              <w:t>Dout</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Output data, to the FIFO</w:t>
            </w:r>
          </w:p>
        </w:tc>
      </w:tr>
      <w:tr w:rsidR="00657F7B" w:rsidRPr="00885366" w:rsidTr="00D335FE">
        <w:trPr>
          <w:trHeight w:val="335"/>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Dout_valid</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Output data, to the FIFO,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Data_crc_val</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Data to the CRC block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Pr>
                <w:sz w:val="18"/>
                <w:szCs w:val="18"/>
              </w:rPr>
              <w:t>Data_crc</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Data to the CRC, for CRC calculation</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Reset_crc</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Reset the CRC value to its default value</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Req_crc</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Request for calculated CRC value</w:t>
            </w:r>
          </w:p>
        </w:tc>
      </w:tr>
      <w:tr w:rsidR="00657F7B" w:rsidRPr="00885366" w:rsidTr="00D335FE">
        <w:trPr>
          <w:trHeight w:val="335"/>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Read_addr_en</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Address to RAM is valid</w:t>
            </w:r>
          </w:p>
        </w:tc>
      </w:tr>
      <w:tr w:rsidR="00657F7B" w:rsidRPr="00885366" w:rsidTr="00D335FE">
        <w:trPr>
          <w:trHeight w:val="533"/>
        </w:trPr>
        <w:tc>
          <w:tcPr>
            <w:tcW w:w="1818" w:type="dxa"/>
          </w:tcPr>
          <w:p w:rsidR="00657F7B" w:rsidRPr="00091ED8" w:rsidRDefault="00657F7B" w:rsidP="00D335FE">
            <w:pPr>
              <w:bidi w:val="0"/>
              <w:spacing w:after="0" w:line="240" w:lineRule="auto"/>
              <w:rPr>
                <w:sz w:val="18"/>
                <w:szCs w:val="18"/>
              </w:rPr>
            </w:pPr>
            <w:proofErr w:type="spellStart"/>
            <w:r>
              <w:rPr>
                <w:sz w:val="18"/>
                <w:szCs w:val="18"/>
              </w:rPr>
              <w:t>Read_addr</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keepNext/>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len_d_g</w:t>
            </w:r>
            <w:proofErr w:type="spellEnd"/>
          </w:p>
        </w:tc>
        <w:tc>
          <w:tcPr>
            <w:tcW w:w="4824" w:type="dxa"/>
          </w:tcPr>
          <w:p w:rsidR="00657F7B" w:rsidRPr="00091ED8" w:rsidRDefault="00657F7B" w:rsidP="00D335FE">
            <w:pPr>
              <w:keepNext/>
              <w:bidi w:val="0"/>
              <w:spacing w:after="0" w:line="240" w:lineRule="auto"/>
              <w:rPr>
                <w:sz w:val="18"/>
                <w:szCs w:val="18"/>
              </w:rPr>
            </w:pPr>
            <w:r w:rsidRPr="00091ED8">
              <w:rPr>
                <w:sz w:val="18"/>
                <w:szCs w:val="18"/>
              </w:rPr>
              <w:t>Address to RAM</w:t>
            </w:r>
          </w:p>
        </w:tc>
      </w:tr>
    </w:tbl>
    <w:p w:rsidR="00657F7B" w:rsidRDefault="00657F7B" w:rsidP="00657F7B">
      <w:pPr>
        <w:pStyle w:val="af"/>
        <w:keepNext/>
      </w:pPr>
    </w:p>
    <w:p w:rsidR="00657F7B" w:rsidRPr="002659B6" w:rsidRDefault="00657F7B" w:rsidP="00657F7B">
      <w:pPr>
        <w:pStyle w:val="af"/>
        <w:keepNext/>
        <w:jc w:val="center"/>
        <w:rPr>
          <w:lang w:val="fr-FR"/>
        </w:rPr>
      </w:pPr>
      <w:bookmarkStart w:id="364" w:name="_Toc331865048"/>
      <w:bookmarkStart w:id="365" w:name="_Toc340785107"/>
      <w:bookmarkStart w:id="366" w:name="_Toc341813327"/>
      <w:bookmarkStart w:id="367" w:name="_Toc378517853"/>
      <w:bookmarkStart w:id="368" w:name="_Toc378519029"/>
      <w:r w:rsidRPr="002659B6">
        <w:rPr>
          <w:lang w:val="fr-FR"/>
        </w:rPr>
        <w:t xml:space="preserve">Table </w:t>
      </w:r>
      <w:r>
        <w:rPr>
          <w:lang w:val="fr-FR"/>
        </w:rPr>
        <w:fldChar w:fldCharType="begin"/>
      </w:r>
      <w:r>
        <w:rPr>
          <w:lang w:val="fr-FR"/>
        </w:rPr>
        <w:instrText xml:space="preserve"> SEQ Table \* ARABIC </w:instrText>
      </w:r>
      <w:r>
        <w:rPr>
          <w:lang w:val="fr-FR"/>
        </w:rPr>
        <w:fldChar w:fldCharType="separate"/>
      </w:r>
      <w:r w:rsidR="00D1530F">
        <w:rPr>
          <w:noProof/>
          <w:lang w:val="fr-FR"/>
        </w:rPr>
        <w:t>45</w:t>
      </w:r>
      <w:r>
        <w:rPr>
          <w:lang w:val="fr-FR"/>
        </w:rPr>
        <w:fldChar w:fldCharType="end"/>
      </w:r>
      <w:r w:rsidRPr="002659B6">
        <w:rPr>
          <w:noProof/>
          <w:lang w:val="fr-FR"/>
        </w:rPr>
        <w:t xml:space="preserve"> - message encoder signals</w:t>
      </w:r>
      <w:bookmarkEnd w:id="364"/>
      <w:bookmarkEnd w:id="365"/>
      <w:bookmarkEnd w:id="366"/>
      <w:bookmarkEnd w:id="367"/>
      <w:bookmarkEnd w:id="368"/>
    </w:p>
    <w:tbl>
      <w:tblPr>
        <w:tblpPr w:leftFromText="180" w:rightFromText="180" w:vertAnchor="text" w:horzAnchor="margin" w:tblpXSpec="center" w:tblpY="484"/>
        <w:tblW w:w="10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20"/>
        <w:gridCol w:w="1567"/>
        <w:gridCol w:w="1567"/>
        <w:gridCol w:w="5208"/>
      </w:tblGrid>
      <w:tr w:rsidR="00657F7B" w:rsidRPr="00B871AD" w:rsidTr="00D335FE">
        <w:trPr>
          <w:trHeight w:val="201"/>
          <w:tblHeader/>
        </w:trPr>
        <w:tc>
          <w:tcPr>
            <w:tcW w:w="2220"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Generic Parameter</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sidRPr="00563BF7">
              <w:rPr>
                <w:b/>
                <w:bCs/>
                <w:sz w:val="18"/>
                <w:szCs w:val="18"/>
              </w:rPr>
              <w:t>type</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sidRPr="00563BF7">
              <w:rPr>
                <w:rFonts w:ascii="Calibri" w:eastAsia="Times New Roman" w:hAnsi="Calibri" w:cs="Calibri"/>
                <w:b/>
                <w:bCs/>
                <w:color w:val="000000"/>
                <w:sz w:val="18"/>
                <w:szCs w:val="18"/>
              </w:rPr>
              <w:t>A</w:t>
            </w:r>
            <w:r w:rsidRPr="00563BF7">
              <w:rPr>
                <w:rFonts w:ascii="Calibri" w:eastAsia="Times New Roman" w:hAnsi="Calibri" w:cs="Arial"/>
                <w:b/>
                <w:bCs/>
                <w:color w:val="000000"/>
                <w:sz w:val="18"/>
                <w:szCs w:val="18"/>
              </w:rPr>
              <w:t>ctual</w:t>
            </w:r>
            <w:r w:rsidRPr="00563BF7">
              <w:rPr>
                <w:rFonts w:ascii="Calibri" w:eastAsia="Times New Roman" w:hAnsi="Calibri" w:cs="Calibri"/>
                <w:b/>
                <w:bCs/>
                <w:color w:val="000000"/>
                <w:sz w:val="18"/>
                <w:szCs w:val="18"/>
              </w:rPr>
              <w:t xml:space="preserve"> value</w:t>
            </w:r>
          </w:p>
        </w:tc>
        <w:tc>
          <w:tcPr>
            <w:tcW w:w="5208"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Description</w:t>
            </w:r>
          </w:p>
        </w:tc>
      </w:tr>
      <w:tr w:rsidR="00657F7B" w:rsidRPr="00B871AD" w:rsidTr="00D335FE">
        <w:trPr>
          <w:trHeight w:val="396"/>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Reset_polartiy_g</w:t>
            </w:r>
            <w:proofErr w:type="spellEnd"/>
          </w:p>
        </w:tc>
        <w:tc>
          <w:tcPr>
            <w:tcW w:w="1567" w:type="dxa"/>
          </w:tcPr>
          <w:p w:rsidR="00657F7B" w:rsidRPr="00B871AD" w:rsidRDefault="00657F7B" w:rsidP="00D335FE">
            <w:pPr>
              <w:bidi w:val="0"/>
              <w:spacing w:after="0" w:line="240" w:lineRule="auto"/>
              <w:jc w:val="center"/>
              <w:rPr>
                <w:sz w:val="18"/>
                <w:szCs w:val="18"/>
              </w:rPr>
            </w:pPr>
            <w:proofErr w:type="spellStart"/>
            <w:r w:rsidRPr="00B871AD">
              <w:rPr>
                <w:sz w:val="18"/>
                <w:szCs w:val="18"/>
              </w:rPr>
              <w:t>Std_logic</w:t>
            </w:r>
            <w:proofErr w:type="spellEnd"/>
          </w:p>
        </w:tc>
        <w:tc>
          <w:tcPr>
            <w:tcW w:w="1567" w:type="dxa"/>
          </w:tcPr>
          <w:p w:rsidR="00657F7B" w:rsidRPr="00B871AD" w:rsidRDefault="00657F7B" w:rsidP="00D335FE">
            <w:pPr>
              <w:bidi w:val="0"/>
              <w:spacing w:after="0" w:line="240" w:lineRule="auto"/>
              <w:rPr>
                <w:sz w:val="18"/>
                <w:szCs w:val="18"/>
              </w:rPr>
            </w:pPr>
            <w:r w:rsidRPr="00B871AD">
              <w:rPr>
                <w:sz w:val="18"/>
                <w:szCs w:val="18"/>
              </w:rPr>
              <w:t>'0'</w:t>
            </w:r>
          </w:p>
        </w:tc>
        <w:tc>
          <w:tcPr>
            <w:tcW w:w="5208" w:type="dxa"/>
          </w:tcPr>
          <w:p w:rsidR="00657F7B" w:rsidRPr="00B871AD" w:rsidRDefault="00657F7B" w:rsidP="00D335FE">
            <w:pPr>
              <w:bidi w:val="0"/>
              <w:spacing w:after="0" w:line="240" w:lineRule="auto"/>
              <w:rPr>
                <w:sz w:val="18"/>
                <w:szCs w:val="18"/>
              </w:rPr>
            </w:pPr>
            <w:r w:rsidRPr="00B871AD">
              <w:rPr>
                <w:sz w:val="18"/>
                <w:szCs w:val="18"/>
              </w:rPr>
              <w:t>Reset active in this polarity</w:t>
            </w:r>
          </w:p>
        </w:tc>
      </w:tr>
      <w:tr w:rsidR="00657F7B" w:rsidRPr="00B871AD" w:rsidTr="00D335FE">
        <w:trPr>
          <w:trHeight w:val="342"/>
        </w:trPr>
        <w:tc>
          <w:tcPr>
            <w:tcW w:w="2220" w:type="dxa"/>
          </w:tcPr>
          <w:p w:rsidR="00657F7B" w:rsidRPr="00B871AD" w:rsidRDefault="00657F7B" w:rsidP="00D335FE">
            <w:pPr>
              <w:bidi w:val="0"/>
              <w:spacing w:after="0" w:line="240" w:lineRule="auto"/>
              <w:rPr>
                <w:sz w:val="18"/>
                <w:szCs w:val="18"/>
              </w:rPr>
            </w:pPr>
            <w:r w:rsidRPr="00B871AD">
              <w:rPr>
                <w:sz w:val="18"/>
                <w:szCs w:val="18"/>
              </w:rPr>
              <w:t>Len_dec1_g</w:t>
            </w:r>
          </w:p>
        </w:tc>
        <w:tc>
          <w:tcPr>
            <w:tcW w:w="1567" w:type="dxa"/>
          </w:tcPr>
          <w:p w:rsidR="00657F7B" w:rsidRPr="00B871AD" w:rsidRDefault="00657F7B" w:rsidP="00D335FE">
            <w:pPr>
              <w:bidi w:val="0"/>
              <w:spacing w:after="0" w:line="240" w:lineRule="auto"/>
              <w:jc w:val="center"/>
              <w:rPr>
                <w:sz w:val="18"/>
                <w:szCs w:val="18"/>
              </w:rPr>
            </w:pPr>
            <w:r w:rsidRPr="00B871AD">
              <w:rPr>
                <w:sz w:val="18"/>
                <w:szCs w:val="18"/>
              </w:rPr>
              <w:t>Boolean</w:t>
            </w:r>
          </w:p>
        </w:tc>
        <w:tc>
          <w:tcPr>
            <w:tcW w:w="1567" w:type="dxa"/>
          </w:tcPr>
          <w:p w:rsidR="00657F7B" w:rsidRPr="00B871AD" w:rsidRDefault="00657F7B" w:rsidP="00D335FE">
            <w:pPr>
              <w:bidi w:val="0"/>
              <w:spacing w:after="0" w:line="240" w:lineRule="auto"/>
              <w:rPr>
                <w:sz w:val="18"/>
                <w:szCs w:val="18"/>
              </w:rPr>
            </w:pPr>
            <w:r w:rsidRPr="00B871AD">
              <w:rPr>
                <w:sz w:val="18"/>
                <w:szCs w:val="18"/>
              </w:rPr>
              <w:t>true</w:t>
            </w:r>
          </w:p>
        </w:tc>
        <w:tc>
          <w:tcPr>
            <w:tcW w:w="5208" w:type="dxa"/>
          </w:tcPr>
          <w:p w:rsidR="00657F7B" w:rsidRPr="00B871AD" w:rsidRDefault="00657F7B" w:rsidP="00D335FE">
            <w:pPr>
              <w:bidi w:val="0"/>
              <w:spacing w:after="0" w:line="240" w:lineRule="auto"/>
              <w:rPr>
                <w:sz w:val="18"/>
                <w:szCs w:val="18"/>
              </w:rPr>
            </w:pPr>
            <w:r w:rsidRPr="00B871AD">
              <w:rPr>
                <w:sz w:val="18"/>
                <w:szCs w:val="18"/>
              </w:rPr>
              <w:t>TRUE to receive decreased length by 1. For example: in case actual length is 6, 5 will be received.</w:t>
            </w:r>
          </w:p>
        </w:tc>
      </w:tr>
      <w:tr w:rsidR="00657F7B" w:rsidRPr="00B871AD" w:rsidTr="00D335FE">
        <w:trPr>
          <w:trHeight w:val="252"/>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lastRenderedPageBreak/>
              <w:t>Sof_d_g</w:t>
            </w:r>
            <w:proofErr w:type="spellEnd"/>
          </w:p>
        </w:tc>
        <w:tc>
          <w:tcPr>
            <w:tcW w:w="1567" w:type="dxa"/>
          </w:tcPr>
          <w:p w:rsidR="00657F7B" w:rsidRPr="00B871AD" w:rsidRDefault="00657F7B" w:rsidP="00D335FE">
            <w:pPr>
              <w:bidi w:val="0"/>
              <w:spacing w:after="0" w:line="240" w:lineRule="auto"/>
              <w:jc w:val="center"/>
              <w:rPr>
                <w:sz w:val="18"/>
                <w:szCs w:val="18"/>
              </w:rPr>
            </w:pPr>
            <w:r w:rsidRPr="00B871AD">
              <w:rPr>
                <w:sz w:val="18"/>
                <w:szCs w:val="18"/>
              </w:rPr>
              <w:t>positive</w:t>
            </w:r>
          </w:p>
        </w:tc>
        <w:tc>
          <w:tcPr>
            <w:tcW w:w="1567" w:type="dxa"/>
          </w:tcPr>
          <w:p w:rsidR="00657F7B" w:rsidRPr="00B871AD" w:rsidRDefault="00657F7B" w:rsidP="00D335FE">
            <w:pPr>
              <w:bidi w:val="0"/>
              <w:spacing w:after="0" w:line="240" w:lineRule="auto"/>
              <w:rPr>
                <w:sz w:val="18"/>
                <w:szCs w:val="18"/>
              </w:rPr>
            </w:pPr>
            <w:r w:rsidRPr="00B871AD">
              <w:rPr>
                <w:sz w:val="18"/>
                <w:szCs w:val="18"/>
              </w:rPr>
              <w:t>1</w:t>
            </w:r>
          </w:p>
        </w:tc>
        <w:tc>
          <w:tcPr>
            <w:tcW w:w="5208" w:type="dxa"/>
          </w:tcPr>
          <w:p w:rsidR="00657F7B" w:rsidRPr="00B871AD" w:rsidRDefault="00657F7B" w:rsidP="00D335FE">
            <w:pPr>
              <w:bidi w:val="0"/>
              <w:spacing w:after="0" w:line="240" w:lineRule="auto"/>
              <w:rPr>
                <w:sz w:val="18"/>
                <w:szCs w:val="18"/>
              </w:rPr>
            </w:pPr>
            <w:r w:rsidRPr="00B871AD">
              <w:rPr>
                <w:sz w:val="18"/>
                <w:szCs w:val="18"/>
              </w:rPr>
              <w:t>SOF block depth</w:t>
            </w:r>
          </w:p>
        </w:tc>
      </w:tr>
      <w:tr w:rsidR="00657F7B" w:rsidRPr="00B871AD" w:rsidTr="00D335FE">
        <w:trPr>
          <w:trHeight w:val="351"/>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Type_d_g</w:t>
            </w:r>
            <w:proofErr w:type="spellEnd"/>
          </w:p>
        </w:tc>
        <w:tc>
          <w:tcPr>
            <w:tcW w:w="1567" w:type="dxa"/>
          </w:tcPr>
          <w:p w:rsidR="00657F7B" w:rsidRPr="00B871AD" w:rsidRDefault="00657F7B" w:rsidP="00D335FE">
            <w:pPr>
              <w:bidi w:val="0"/>
              <w:spacing w:after="0" w:line="240" w:lineRule="auto"/>
              <w:jc w:val="center"/>
              <w:rPr>
                <w:sz w:val="18"/>
                <w:szCs w:val="18"/>
              </w:rPr>
            </w:pPr>
            <w:r w:rsidRPr="00B871AD">
              <w:rPr>
                <w:sz w:val="18"/>
                <w:szCs w:val="18"/>
              </w:rPr>
              <w:t>positive</w:t>
            </w:r>
          </w:p>
        </w:tc>
        <w:tc>
          <w:tcPr>
            <w:tcW w:w="1567" w:type="dxa"/>
          </w:tcPr>
          <w:p w:rsidR="00657F7B" w:rsidRPr="00B871AD" w:rsidRDefault="00657F7B" w:rsidP="00D335FE">
            <w:pPr>
              <w:bidi w:val="0"/>
              <w:spacing w:after="0" w:line="240" w:lineRule="auto"/>
              <w:rPr>
                <w:sz w:val="18"/>
                <w:szCs w:val="18"/>
              </w:rPr>
            </w:pPr>
            <w:r w:rsidRPr="00B871AD">
              <w:rPr>
                <w:sz w:val="18"/>
                <w:szCs w:val="18"/>
              </w:rPr>
              <w:t>1</w:t>
            </w:r>
          </w:p>
        </w:tc>
        <w:tc>
          <w:tcPr>
            <w:tcW w:w="5208" w:type="dxa"/>
          </w:tcPr>
          <w:p w:rsidR="00657F7B" w:rsidRPr="00B871AD" w:rsidRDefault="00657F7B" w:rsidP="00D335FE">
            <w:pPr>
              <w:bidi w:val="0"/>
              <w:spacing w:after="0" w:line="240" w:lineRule="auto"/>
              <w:rPr>
                <w:sz w:val="18"/>
                <w:szCs w:val="18"/>
              </w:rPr>
            </w:pPr>
            <w:r w:rsidRPr="00B871AD">
              <w:rPr>
                <w:sz w:val="18"/>
                <w:szCs w:val="18"/>
              </w:rPr>
              <w:t>Type block depth</w:t>
            </w:r>
          </w:p>
        </w:tc>
      </w:tr>
      <w:tr w:rsidR="00657F7B" w:rsidRPr="00B871AD" w:rsidTr="00D335FE">
        <w:trPr>
          <w:trHeight w:val="345"/>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Addr_d_g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3</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Address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Len_d_g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2</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Length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Crc_d_g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1</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CRC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Eof_d_g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1</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EOF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Sof_val_g</w:t>
            </w:r>
            <w:proofErr w:type="spellEnd"/>
          </w:p>
        </w:tc>
        <w:tc>
          <w:tcPr>
            <w:tcW w:w="1567" w:type="dxa"/>
          </w:tcPr>
          <w:p w:rsidR="00657F7B" w:rsidRPr="00B871AD" w:rsidRDefault="00657F7B" w:rsidP="00D335FE">
            <w:pPr>
              <w:bidi w:val="0"/>
              <w:jc w:val="center"/>
              <w:rPr>
                <w:sz w:val="18"/>
                <w:szCs w:val="18"/>
              </w:rPr>
            </w:pPr>
            <w:r w:rsidRPr="00B871AD">
              <w:rPr>
                <w:sz w:val="18"/>
                <w:szCs w:val="18"/>
              </w:rPr>
              <w:t>natural</w:t>
            </w:r>
          </w:p>
        </w:tc>
        <w:tc>
          <w:tcPr>
            <w:tcW w:w="1567" w:type="dxa"/>
          </w:tcPr>
          <w:p w:rsidR="00657F7B" w:rsidRPr="00B871AD" w:rsidRDefault="00657F7B" w:rsidP="00D335FE">
            <w:pPr>
              <w:bidi w:val="0"/>
              <w:rPr>
                <w:sz w:val="18"/>
                <w:szCs w:val="18"/>
              </w:rPr>
            </w:pPr>
            <w:r w:rsidRPr="00B871AD">
              <w:rPr>
                <w:sz w:val="18"/>
                <w:szCs w:val="18"/>
              </w:rPr>
              <w:t>100</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Initial SOF value (decimal = 64</w:t>
            </w:r>
            <w:r w:rsidRPr="00B871AD">
              <w:rPr>
                <w:sz w:val="18"/>
                <w:szCs w:val="18"/>
                <w:vertAlign w:val="subscript"/>
              </w:rPr>
              <w:t>hex</w:t>
            </w:r>
            <w:r w:rsidRPr="00B871AD">
              <w:rPr>
                <w:sz w:val="18"/>
                <w:szCs w:val="18"/>
              </w:rPr>
              <w:t>)</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Eof_val_g</w:t>
            </w:r>
            <w:proofErr w:type="spellEnd"/>
          </w:p>
        </w:tc>
        <w:tc>
          <w:tcPr>
            <w:tcW w:w="1567" w:type="dxa"/>
          </w:tcPr>
          <w:p w:rsidR="00657F7B" w:rsidRPr="00B871AD" w:rsidRDefault="00657F7B" w:rsidP="00D335FE">
            <w:pPr>
              <w:bidi w:val="0"/>
              <w:jc w:val="center"/>
              <w:rPr>
                <w:sz w:val="18"/>
                <w:szCs w:val="18"/>
              </w:rPr>
            </w:pPr>
            <w:r w:rsidRPr="00B871AD">
              <w:rPr>
                <w:sz w:val="18"/>
                <w:szCs w:val="18"/>
              </w:rPr>
              <w:t>natural</w:t>
            </w:r>
          </w:p>
        </w:tc>
        <w:tc>
          <w:tcPr>
            <w:tcW w:w="1567" w:type="dxa"/>
          </w:tcPr>
          <w:p w:rsidR="00657F7B" w:rsidRPr="00B871AD" w:rsidRDefault="00657F7B" w:rsidP="00D335FE">
            <w:pPr>
              <w:bidi w:val="0"/>
              <w:rPr>
                <w:sz w:val="18"/>
                <w:szCs w:val="18"/>
              </w:rPr>
            </w:pPr>
            <w:r w:rsidRPr="00B871AD">
              <w:rPr>
                <w:sz w:val="18"/>
                <w:szCs w:val="18"/>
              </w:rPr>
              <w:t>200</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Initial EOF value (decimal = C8</w:t>
            </w:r>
            <w:r w:rsidRPr="00B871AD">
              <w:rPr>
                <w:sz w:val="18"/>
                <w:szCs w:val="18"/>
                <w:vertAlign w:val="subscript"/>
              </w:rPr>
              <w:t>hex</w:t>
            </w:r>
            <w:r w:rsidRPr="00B871AD">
              <w:rPr>
                <w:sz w:val="18"/>
                <w:szCs w:val="18"/>
              </w:rPr>
              <w:t>)</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Width_g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8</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Data width (number of bits)</w:t>
            </w:r>
          </w:p>
        </w:tc>
      </w:tr>
    </w:tbl>
    <w:p w:rsidR="00657F7B" w:rsidRPr="001E45FF" w:rsidRDefault="00657F7B" w:rsidP="00857276">
      <w:pPr>
        <w:pStyle w:val="af"/>
        <w:keepNext/>
        <w:jc w:val="center"/>
      </w:pPr>
      <w:bookmarkStart w:id="369" w:name="_Toc331865049"/>
      <w:bookmarkStart w:id="370" w:name="_Toc340785108"/>
      <w:bookmarkStart w:id="371" w:name="_Toc341813328"/>
      <w:bookmarkStart w:id="372" w:name="_Toc378517854"/>
      <w:bookmarkStart w:id="373" w:name="_Toc378519030"/>
      <w:r w:rsidRPr="00334673">
        <w:t xml:space="preserve">Table </w:t>
      </w:r>
      <w:r w:rsidR="008B50AB">
        <w:fldChar w:fldCharType="begin"/>
      </w:r>
      <w:r w:rsidR="008B50AB">
        <w:instrText xml:space="preserve"> SEQ Table \* ARABIC </w:instrText>
      </w:r>
      <w:r w:rsidR="008B50AB">
        <w:fldChar w:fldCharType="separate"/>
      </w:r>
      <w:r w:rsidR="00D1530F">
        <w:rPr>
          <w:noProof/>
        </w:rPr>
        <w:t>46</w:t>
      </w:r>
      <w:r w:rsidR="008B50AB">
        <w:rPr>
          <w:noProof/>
        </w:rPr>
        <w:fldChar w:fldCharType="end"/>
      </w:r>
      <w:r w:rsidRPr="00334673">
        <w:t xml:space="preserve"> - message encoder generics</w:t>
      </w:r>
      <w:bookmarkStart w:id="374" w:name="_Toc332270020"/>
      <w:bookmarkEnd w:id="369"/>
      <w:bookmarkEnd w:id="370"/>
      <w:bookmarkEnd w:id="371"/>
      <w:bookmarkEnd w:id="372"/>
      <w:bookmarkEnd w:id="373"/>
    </w:p>
    <w:p w:rsidR="00657F7B" w:rsidRPr="00397F12" w:rsidRDefault="00657F7B" w:rsidP="00657F7B">
      <w:pPr>
        <w:pStyle w:val="3"/>
        <w:bidi w:val="0"/>
        <w:ind w:left="900"/>
        <w:rPr>
          <w:b w:val="0"/>
          <w:bCs w:val="0"/>
        </w:rPr>
      </w:pPr>
      <w:bookmarkStart w:id="375" w:name="_Toc340785932"/>
    </w:p>
    <w:p w:rsidR="00657F7B" w:rsidRDefault="003A68D4" w:rsidP="00857276">
      <w:pPr>
        <w:pStyle w:val="5"/>
        <w:bidi w:val="0"/>
        <w:rPr>
          <w:b/>
          <w:bCs/>
        </w:rPr>
      </w:pPr>
      <w:bookmarkStart w:id="376" w:name="_Toc341813245"/>
      <w:r>
        <w:t>3.</w:t>
      </w:r>
      <w:r w:rsidR="00857276">
        <w:t>9</w:t>
      </w:r>
      <w:r>
        <w:t>.1.2.3</w:t>
      </w:r>
      <w:r w:rsidR="00657F7B">
        <w:tab/>
      </w:r>
      <w:r w:rsidR="00657F7B" w:rsidRPr="00D65C7C">
        <w:t>RAM</w:t>
      </w:r>
      <w:bookmarkEnd w:id="374"/>
      <w:bookmarkEnd w:id="375"/>
      <w:bookmarkEnd w:id="376"/>
    </w:p>
    <w:p w:rsidR="00657F7B" w:rsidRDefault="00657F7B" w:rsidP="00657F7B">
      <w:pPr>
        <w:bidi w:val="0"/>
      </w:pPr>
      <w:r w:rsidRPr="00D65C7C">
        <w:t xml:space="preserve"> A 256 byte RAM</w:t>
      </w:r>
      <w:r>
        <w:t xml:space="preserve">. See signal and generics list at the </w:t>
      </w:r>
      <w:r>
        <w:fldChar w:fldCharType="begin"/>
      </w:r>
      <w:r>
        <w:instrText xml:space="preserve"> REF _Ref341453963 \h </w:instrText>
      </w:r>
      <w:r>
        <w:fldChar w:fldCharType="separate"/>
      </w:r>
      <w:r>
        <w:rPr>
          <w:rStyle w:val="ac"/>
        </w:rPr>
        <w:t>RX path</w:t>
      </w:r>
      <w:r>
        <w:fldChar w:fldCharType="end"/>
      </w:r>
      <w:r>
        <w:t>.</w:t>
      </w:r>
    </w:p>
    <w:p w:rsidR="00657F7B" w:rsidRDefault="00657F7B" w:rsidP="00857276">
      <w:pPr>
        <w:pStyle w:val="5"/>
        <w:numPr>
          <w:ilvl w:val="4"/>
          <w:numId w:val="31"/>
        </w:numPr>
        <w:bidi w:val="0"/>
        <w:rPr>
          <w:b/>
          <w:bCs/>
        </w:rPr>
      </w:pPr>
      <w:bookmarkStart w:id="377" w:name="_Toc332270021"/>
      <w:bookmarkStart w:id="378" w:name="_Toc340785933"/>
      <w:bookmarkStart w:id="379" w:name="_Toc341813246"/>
      <w:r w:rsidRPr="00303D8E">
        <w:t>CRC</w:t>
      </w:r>
      <w:bookmarkEnd w:id="377"/>
      <w:bookmarkEnd w:id="378"/>
      <w:bookmarkEnd w:id="379"/>
    </w:p>
    <w:p w:rsidR="00657F7B" w:rsidRDefault="00657F7B" w:rsidP="00657F7B">
      <w:pPr>
        <w:bidi w:val="0"/>
      </w:pPr>
      <w:r w:rsidRPr="00D65C7C">
        <w:t xml:space="preserve"> The </w:t>
      </w:r>
      <w:r w:rsidRPr="00303D8E">
        <w:t>CRC</w:t>
      </w:r>
      <w:r w:rsidRPr="00D65C7C">
        <w:t xml:space="preserve"> receive the data from the Message encoder, calculate </w:t>
      </w:r>
      <w:proofErr w:type="gramStart"/>
      <w:r w:rsidRPr="00D65C7C">
        <w:t>it’s</w:t>
      </w:r>
      <w:proofErr w:type="gramEnd"/>
      <w:r w:rsidRPr="00D65C7C">
        <w:t xml:space="preserve"> CRC value, return it to the Message Encoder which insert the CRC value into the UART package.</w:t>
      </w:r>
      <w:r>
        <w:t xml:space="preserve"> See signal and generics list at the TX Path.</w:t>
      </w:r>
    </w:p>
    <w:p w:rsidR="00657F7B" w:rsidRDefault="003A68D4" w:rsidP="00857276">
      <w:pPr>
        <w:pStyle w:val="5"/>
        <w:bidi w:val="0"/>
      </w:pPr>
      <w:bookmarkStart w:id="380" w:name="_Toc332270022"/>
      <w:bookmarkStart w:id="381" w:name="_Toc340785934"/>
      <w:bookmarkStart w:id="382" w:name="_Toc341813247"/>
      <w:r>
        <w:t>3.</w:t>
      </w:r>
      <w:r w:rsidR="00857276">
        <w:t>9</w:t>
      </w:r>
      <w:r>
        <w:t>.1.2.5</w:t>
      </w:r>
      <w:r w:rsidR="00657F7B">
        <w:tab/>
      </w:r>
      <w:r w:rsidR="00657F7B" w:rsidRPr="00164C35">
        <w:t>FIFO</w:t>
      </w:r>
      <w:bookmarkEnd w:id="380"/>
      <w:bookmarkEnd w:id="381"/>
      <w:bookmarkEnd w:id="382"/>
    </w:p>
    <w:p w:rsidR="00657F7B" w:rsidRDefault="00657F7B" w:rsidP="00657F7B">
      <w:pPr>
        <w:bidi w:val="0"/>
      </w:pPr>
      <w:proofErr w:type="gramStart"/>
      <w:r w:rsidRPr="00ED7A5A">
        <w:rPr>
          <w:rFonts w:cstheme="minorHAnsi"/>
        </w:rPr>
        <w:t>This block is a general FIFO, it receiving from the message encoder the data and arrange</w:t>
      </w:r>
      <w:proofErr w:type="gramEnd"/>
      <w:r w:rsidRPr="00ED7A5A">
        <w:rPr>
          <w:rFonts w:cstheme="minorHAnsi"/>
        </w:rPr>
        <w:t xml:space="preserve"> it in a queue before it arrive to the UART</w:t>
      </w:r>
      <w:r>
        <w:rPr>
          <w:rFonts w:cstheme="minorHAnsi"/>
        </w:rPr>
        <w:t>.</w:t>
      </w:r>
      <w:r w:rsidRPr="00ED7A5A">
        <w:rPr>
          <w:rFonts w:cstheme="minorHAnsi"/>
        </w:rPr>
        <w:t xml:space="preserve"> </w:t>
      </w:r>
    </w:p>
    <w:tbl>
      <w:tblPr>
        <w:tblpPr w:leftFromText="180" w:rightFromText="180" w:vertAnchor="text" w:horzAnchor="margin" w:tblpXSpec="center" w:tblpY="81"/>
        <w:tblW w:w="10568" w:type="dxa"/>
        <w:tblLook w:val="04A0" w:firstRow="1" w:lastRow="0" w:firstColumn="1" w:lastColumn="0" w:noHBand="0" w:noVBand="1"/>
      </w:tblPr>
      <w:tblGrid>
        <w:gridCol w:w="2388"/>
        <w:gridCol w:w="960"/>
        <w:gridCol w:w="1880"/>
        <w:gridCol w:w="5340"/>
      </w:tblGrid>
      <w:tr w:rsidR="00657F7B" w:rsidRPr="00B94B73" w:rsidTr="00D335FE">
        <w:trPr>
          <w:trHeight w:val="300"/>
        </w:trPr>
        <w:tc>
          <w:tcPr>
            <w:tcW w:w="2388"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type</w:t>
            </w:r>
          </w:p>
        </w:tc>
        <w:tc>
          <w:tcPr>
            <w:tcW w:w="188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description</w:t>
            </w:r>
          </w:p>
        </w:tc>
      </w:tr>
      <w:tr w:rsidR="00657F7B" w:rsidRPr="00B94B73" w:rsidTr="00D335FE">
        <w:trPr>
          <w:trHeight w:val="129"/>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clk</w:t>
            </w:r>
            <w:proofErr w:type="spellEnd"/>
            <w:r w:rsidRPr="00B94B73">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system clock</w:t>
            </w:r>
          </w:p>
        </w:tc>
      </w:tr>
      <w:tr w:rsidR="00657F7B" w:rsidRPr="00B94B73" w:rsidTr="00D335FE">
        <w:trPr>
          <w:trHeight w:val="183"/>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Reset</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block reset</w:t>
            </w:r>
          </w:p>
        </w:tc>
      </w:tr>
      <w:tr w:rsidR="00657F7B" w:rsidRPr="00B94B73" w:rsidTr="00D335FE">
        <w:trPr>
          <w:trHeight w:val="138"/>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 Data</w:t>
            </w:r>
          </w:p>
        </w:tc>
      </w:tr>
      <w:tr w:rsidR="00657F7B" w:rsidRPr="00B94B73" w:rsidTr="00D335FE">
        <w:trPr>
          <w:trHeight w:val="192"/>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rd_en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Read Enable (request for data)</w:t>
            </w:r>
          </w:p>
        </w:tc>
      </w:tr>
      <w:tr w:rsidR="00657F7B" w:rsidRPr="00B94B73" w:rsidTr="00D335FE">
        <w:trPr>
          <w:trHeight w:val="237"/>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Flush</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Flush data</w:t>
            </w:r>
          </w:p>
        </w:tc>
      </w:tr>
      <w:tr w:rsidR="00657F7B" w:rsidRPr="00B94B73" w:rsidTr="00D335FE">
        <w:trPr>
          <w:trHeight w:val="201"/>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Dout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 Data</w:t>
            </w:r>
          </w:p>
        </w:tc>
      </w:tr>
      <w:tr w:rsidR="00657F7B" w:rsidRPr="00B94B73" w:rsidTr="00D335FE">
        <w:trPr>
          <w:trHeight w:val="246"/>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Dout_valid</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 data is valid</w:t>
            </w:r>
          </w:p>
        </w:tc>
      </w:tr>
      <w:tr w:rsidR="00657F7B" w:rsidRPr="00B94B73" w:rsidTr="00D335FE">
        <w:trPr>
          <w:trHeight w:val="210"/>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Afull</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almost full</w:t>
            </w:r>
          </w:p>
        </w:tc>
      </w:tr>
      <w:tr w:rsidR="00657F7B" w:rsidRPr="00B94B73" w:rsidTr="00D335FE">
        <w:trPr>
          <w:trHeight w:val="174"/>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Full</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full</w:t>
            </w:r>
          </w:p>
        </w:tc>
      </w:tr>
      <w:tr w:rsidR="00657F7B" w:rsidRPr="00B94B73" w:rsidTr="00D335FE">
        <w:trPr>
          <w:trHeight w:val="300"/>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Aempty</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almost empty</w:t>
            </w:r>
          </w:p>
        </w:tc>
      </w:tr>
      <w:tr w:rsidR="00657F7B" w:rsidRPr="00B94B73" w:rsidTr="00D335FE">
        <w:trPr>
          <w:trHeight w:val="219"/>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Empty</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empty</w:t>
            </w:r>
          </w:p>
        </w:tc>
      </w:tr>
      <w:tr w:rsidR="00657F7B" w:rsidRPr="00B94B73" w:rsidTr="00D335FE">
        <w:trPr>
          <w:trHeight w:val="264"/>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Used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log_depth_g</w:t>
            </w:r>
            <w:proofErr w:type="spellEnd"/>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 xml:space="preserve">Current number of elements is FIFO. Note the range. In case </w:t>
            </w:r>
            <w:proofErr w:type="spellStart"/>
            <w:r w:rsidRPr="00B94B73">
              <w:rPr>
                <w:rFonts w:ascii="Calibri" w:eastAsia="Times New Roman" w:hAnsi="Calibri" w:cs="Calibri"/>
                <w:color w:val="000000"/>
                <w:sz w:val="18"/>
                <w:szCs w:val="18"/>
              </w:rPr>
              <w:t>depth_g</w:t>
            </w:r>
            <w:proofErr w:type="spellEnd"/>
            <w:r w:rsidRPr="00B94B73">
              <w:rPr>
                <w:rFonts w:ascii="Calibri" w:eastAsia="Times New Roman" w:hAnsi="Calibri" w:cs="Calibri"/>
                <w:color w:val="000000"/>
                <w:sz w:val="18"/>
                <w:szCs w:val="18"/>
              </w:rPr>
              <w:t xml:space="preserve"> is 2^x, then the extra bit will be used</w:t>
            </w:r>
          </w:p>
        </w:tc>
      </w:tr>
    </w:tbl>
    <w:p w:rsidR="00657F7B" w:rsidRDefault="00657F7B" w:rsidP="00657F7B">
      <w:pPr>
        <w:pStyle w:val="af"/>
        <w:keepNext/>
      </w:pPr>
    </w:p>
    <w:p w:rsidR="00657F7B" w:rsidRDefault="00657F7B" w:rsidP="00657F7B">
      <w:pPr>
        <w:pStyle w:val="af"/>
        <w:keepNext/>
        <w:jc w:val="center"/>
      </w:pPr>
      <w:bookmarkStart w:id="383" w:name="_Toc331865050"/>
      <w:bookmarkStart w:id="384" w:name="_Toc340785109"/>
      <w:bookmarkStart w:id="385" w:name="_Toc341813329"/>
      <w:bookmarkStart w:id="386" w:name="_Toc378517855"/>
      <w:bookmarkStart w:id="387" w:name="_Toc378519031"/>
      <w:r>
        <w:t xml:space="preserve">Table </w:t>
      </w:r>
      <w:r w:rsidR="008B50AB">
        <w:fldChar w:fldCharType="begin"/>
      </w:r>
      <w:r w:rsidR="008B50AB">
        <w:instrText xml:space="preserve"> SEQ Table \* ARABIC </w:instrText>
      </w:r>
      <w:r w:rsidR="008B50AB">
        <w:fldChar w:fldCharType="separate"/>
      </w:r>
      <w:r w:rsidR="00D1530F">
        <w:rPr>
          <w:noProof/>
        </w:rPr>
        <w:t>47</w:t>
      </w:r>
      <w:r w:rsidR="008B50AB">
        <w:rPr>
          <w:noProof/>
        </w:rPr>
        <w:fldChar w:fldCharType="end"/>
      </w:r>
      <w:r>
        <w:t xml:space="preserve"> - FIFO signals</w:t>
      </w:r>
      <w:bookmarkEnd w:id="383"/>
      <w:bookmarkEnd w:id="384"/>
      <w:bookmarkEnd w:id="385"/>
      <w:bookmarkEnd w:id="386"/>
      <w:bookmarkEnd w:id="387"/>
    </w:p>
    <w:p w:rsidR="00657F7B" w:rsidRPr="00907BBE" w:rsidRDefault="00657F7B" w:rsidP="00657F7B">
      <w:pPr>
        <w:rPr>
          <w:rtl/>
        </w:rPr>
      </w:pPr>
    </w:p>
    <w:tbl>
      <w:tblPr>
        <w:tblpPr w:leftFromText="180" w:rightFromText="180" w:vertAnchor="text" w:horzAnchor="margin" w:tblpXSpec="center" w:tblpY="280"/>
        <w:tblW w:w="105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7"/>
        <w:gridCol w:w="1567"/>
        <w:gridCol w:w="1567"/>
        <w:gridCol w:w="5410"/>
      </w:tblGrid>
      <w:tr w:rsidR="00657F7B" w:rsidRPr="00B94B73" w:rsidTr="00D335FE">
        <w:trPr>
          <w:trHeight w:val="201"/>
          <w:tblHeader/>
        </w:trPr>
        <w:tc>
          <w:tcPr>
            <w:tcW w:w="1957"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Generic Parameter</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sidRPr="00563BF7">
              <w:rPr>
                <w:b/>
                <w:bCs/>
                <w:sz w:val="18"/>
                <w:szCs w:val="18"/>
              </w:rPr>
              <w:t>type</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5410"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Description</w:t>
            </w:r>
          </w:p>
        </w:tc>
      </w:tr>
      <w:tr w:rsidR="00657F7B" w:rsidRPr="00B94B73" w:rsidTr="00D335FE">
        <w:trPr>
          <w:trHeight w:val="193"/>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Reset_polartiy_g</w:t>
            </w:r>
            <w:proofErr w:type="spellEnd"/>
          </w:p>
        </w:tc>
        <w:tc>
          <w:tcPr>
            <w:tcW w:w="1567" w:type="dxa"/>
          </w:tcPr>
          <w:p w:rsidR="00657F7B" w:rsidRPr="00091ED8" w:rsidRDefault="00657F7B" w:rsidP="00D335FE">
            <w:pPr>
              <w:bidi w:val="0"/>
              <w:spacing w:after="0" w:line="240" w:lineRule="auto"/>
              <w:jc w:val="center"/>
              <w:rPr>
                <w:sz w:val="18"/>
                <w:szCs w:val="18"/>
              </w:rPr>
            </w:pPr>
            <w:proofErr w:type="spellStart"/>
            <w:r w:rsidRPr="00091ED8">
              <w:rPr>
                <w:sz w:val="18"/>
                <w:szCs w:val="18"/>
              </w:rPr>
              <w:t>Std_logic</w:t>
            </w:r>
            <w:proofErr w:type="spellEnd"/>
          </w:p>
        </w:tc>
        <w:tc>
          <w:tcPr>
            <w:tcW w:w="1567" w:type="dxa"/>
          </w:tcPr>
          <w:p w:rsidR="00657F7B" w:rsidRPr="00091ED8" w:rsidRDefault="00657F7B" w:rsidP="00D335FE">
            <w:pPr>
              <w:bidi w:val="0"/>
              <w:spacing w:after="0" w:line="240" w:lineRule="auto"/>
              <w:rPr>
                <w:sz w:val="18"/>
                <w:szCs w:val="18"/>
              </w:rPr>
            </w:pPr>
            <w:r w:rsidRPr="00091ED8">
              <w:rPr>
                <w:sz w:val="18"/>
                <w:szCs w:val="18"/>
              </w:rPr>
              <w:t>'0'</w:t>
            </w:r>
          </w:p>
        </w:tc>
        <w:tc>
          <w:tcPr>
            <w:tcW w:w="5410" w:type="dxa"/>
          </w:tcPr>
          <w:p w:rsidR="00657F7B" w:rsidRPr="00091ED8" w:rsidRDefault="00657F7B" w:rsidP="00D335FE">
            <w:pPr>
              <w:bidi w:val="0"/>
              <w:spacing w:after="0" w:line="240" w:lineRule="auto"/>
              <w:rPr>
                <w:sz w:val="18"/>
                <w:szCs w:val="18"/>
              </w:rPr>
            </w:pPr>
            <w:r w:rsidRPr="00091ED8">
              <w:rPr>
                <w:sz w:val="18"/>
                <w:szCs w:val="18"/>
              </w:rPr>
              <w:t>Reset active in this polarity</w:t>
            </w:r>
          </w:p>
        </w:tc>
      </w:tr>
      <w:tr w:rsidR="00657F7B" w:rsidRPr="00B94B73" w:rsidTr="00D335FE">
        <w:trPr>
          <w:trHeight w:val="403"/>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lastRenderedPageBreak/>
              <w:t>width_g</w:t>
            </w:r>
            <w:proofErr w:type="spellEnd"/>
          </w:p>
        </w:tc>
        <w:tc>
          <w:tcPr>
            <w:tcW w:w="1567" w:type="dxa"/>
          </w:tcPr>
          <w:p w:rsidR="00657F7B" w:rsidRPr="00091ED8" w:rsidRDefault="00657F7B" w:rsidP="00D335FE">
            <w:pPr>
              <w:bidi w:val="0"/>
              <w:spacing w:after="0" w:line="240" w:lineRule="auto"/>
              <w:jc w:val="center"/>
              <w:rPr>
                <w:sz w:val="18"/>
                <w:szCs w:val="18"/>
              </w:rPr>
            </w:pPr>
            <w:r w:rsidRPr="00091ED8">
              <w:rPr>
                <w:sz w:val="18"/>
                <w:szCs w:val="18"/>
              </w:rPr>
              <w:t>positive</w:t>
            </w:r>
          </w:p>
        </w:tc>
        <w:tc>
          <w:tcPr>
            <w:tcW w:w="1567" w:type="dxa"/>
          </w:tcPr>
          <w:p w:rsidR="00657F7B" w:rsidRPr="00091ED8" w:rsidRDefault="00657F7B" w:rsidP="00D335FE">
            <w:pPr>
              <w:bidi w:val="0"/>
              <w:spacing w:after="0" w:line="240" w:lineRule="auto"/>
              <w:rPr>
                <w:sz w:val="18"/>
                <w:szCs w:val="18"/>
              </w:rPr>
            </w:pPr>
            <w:r w:rsidRPr="00091ED8">
              <w:rPr>
                <w:sz w:val="18"/>
                <w:szCs w:val="18"/>
              </w:rPr>
              <w:t>8</w:t>
            </w:r>
          </w:p>
        </w:tc>
        <w:tc>
          <w:tcPr>
            <w:tcW w:w="5410" w:type="dxa"/>
          </w:tcPr>
          <w:p w:rsidR="00657F7B" w:rsidRPr="00091ED8" w:rsidRDefault="00657F7B" w:rsidP="00D335FE">
            <w:pPr>
              <w:bidi w:val="0"/>
              <w:spacing w:after="0" w:line="240" w:lineRule="auto"/>
              <w:rPr>
                <w:sz w:val="18"/>
                <w:szCs w:val="18"/>
              </w:rPr>
            </w:pPr>
            <w:r w:rsidRPr="00091ED8">
              <w:rPr>
                <w:sz w:val="18"/>
                <w:szCs w:val="18"/>
              </w:rPr>
              <w:t>Width of data</w:t>
            </w:r>
          </w:p>
        </w:tc>
      </w:tr>
      <w:tr w:rsidR="00657F7B" w:rsidRPr="00B94B73" w:rsidTr="00D335FE">
        <w:trPr>
          <w:trHeight w:val="193"/>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depth_g</w:t>
            </w:r>
            <w:proofErr w:type="spellEnd"/>
          </w:p>
        </w:tc>
        <w:tc>
          <w:tcPr>
            <w:tcW w:w="1567" w:type="dxa"/>
          </w:tcPr>
          <w:p w:rsidR="00657F7B" w:rsidRPr="00091ED8" w:rsidRDefault="00657F7B" w:rsidP="00D335FE">
            <w:pPr>
              <w:bidi w:val="0"/>
              <w:spacing w:after="0" w:line="240" w:lineRule="auto"/>
              <w:jc w:val="center"/>
              <w:rPr>
                <w:sz w:val="18"/>
                <w:szCs w:val="18"/>
              </w:rPr>
            </w:pPr>
            <w:r w:rsidRPr="00091ED8">
              <w:rPr>
                <w:sz w:val="18"/>
                <w:szCs w:val="18"/>
              </w:rPr>
              <w:t>positive</w:t>
            </w:r>
          </w:p>
        </w:tc>
        <w:tc>
          <w:tcPr>
            <w:tcW w:w="1567" w:type="dxa"/>
          </w:tcPr>
          <w:p w:rsidR="00657F7B" w:rsidRPr="00091ED8" w:rsidRDefault="00657F7B" w:rsidP="00D335FE">
            <w:pPr>
              <w:bidi w:val="0"/>
              <w:spacing w:after="0" w:line="240" w:lineRule="auto"/>
              <w:rPr>
                <w:sz w:val="18"/>
                <w:szCs w:val="18"/>
              </w:rPr>
            </w:pPr>
            <w:r w:rsidRPr="00091ED8">
              <w:rPr>
                <w:sz w:val="18"/>
                <w:szCs w:val="18"/>
              </w:rPr>
              <w:t>9</w:t>
            </w:r>
          </w:p>
        </w:tc>
        <w:tc>
          <w:tcPr>
            <w:tcW w:w="5410" w:type="dxa"/>
          </w:tcPr>
          <w:p w:rsidR="00657F7B" w:rsidRPr="00091ED8" w:rsidRDefault="00657F7B" w:rsidP="00D335FE">
            <w:pPr>
              <w:bidi w:val="0"/>
              <w:spacing w:after="0" w:line="240" w:lineRule="auto"/>
              <w:rPr>
                <w:sz w:val="18"/>
                <w:szCs w:val="18"/>
              </w:rPr>
            </w:pPr>
            <w:r w:rsidRPr="00091ED8">
              <w:rPr>
                <w:sz w:val="18"/>
                <w:szCs w:val="18"/>
              </w:rPr>
              <w:t>Maximum elements in FIFO</w:t>
            </w:r>
          </w:p>
        </w:tc>
      </w:tr>
      <w:tr w:rsidR="00657F7B" w:rsidRPr="00B94B73" w:rsidTr="00D335FE">
        <w:trPr>
          <w:trHeight w:val="201"/>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log_depth_g</w:t>
            </w:r>
            <w:proofErr w:type="spellEnd"/>
          </w:p>
        </w:tc>
        <w:tc>
          <w:tcPr>
            <w:tcW w:w="1567" w:type="dxa"/>
          </w:tcPr>
          <w:p w:rsidR="00657F7B" w:rsidRPr="00091ED8" w:rsidRDefault="00657F7B" w:rsidP="00D335FE">
            <w:pPr>
              <w:tabs>
                <w:tab w:val="center" w:pos="675"/>
              </w:tabs>
              <w:bidi w:val="0"/>
              <w:spacing w:after="0" w:line="240" w:lineRule="auto"/>
              <w:jc w:val="center"/>
              <w:rPr>
                <w:sz w:val="18"/>
                <w:szCs w:val="18"/>
              </w:rPr>
            </w:pPr>
            <w:r w:rsidRPr="00091ED8">
              <w:rPr>
                <w:sz w:val="18"/>
                <w:szCs w:val="18"/>
              </w:rPr>
              <w:t>natural</w:t>
            </w:r>
          </w:p>
        </w:tc>
        <w:tc>
          <w:tcPr>
            <w:tcW w:w="1567" w:type="dxa"/>
          </w:tcPr>
          <w:p w:rsidR="00657F7B" w:rsidRPr="00091ED8" w:rsidRDefault="00657F7B" w:rsidP="00D335FE">
            <w:pPr>
              <w:tabs>
                <w:tab w:val="center" w:pos="675"/>
              </w:tabs>
              <w:bidi w:val="0"/>
              <w:spacing w:after="0" w:line="240" w:lineRule="auto"/>
              <w:rPr>
                <w:sz w:val="18"/>
                <w:szCs w:val="18"/>
              </w:rPr>
            </w:pPr>
            <w:r w:rsidRPr="00091ED8">
              <w:rPr>
                <w:sz w:val="18"/>
                <w:szCs w:val="18"/>
              </w:rPr>
              <w:t>4</w:t>
            </w:r>
          </w:p>
        </w:tc>
        <w:tc>
          <w:tcPr>
            <w:tcW w:w="5410" w:type="dxa"/>
          </w:tcPr>
          <w:p w:rsidR="00657F7B" w:rsidRPr="00091ED8" w:rsidRDefault="00657F7B" w:rsidP="00D335FE">
            <w:pPr>
              <w:bidi w:val="0"/>
              <w:spacing w:after="0" w:line="240" w:lineRule="auto"/>
              <w:rPr>
                <w:sz w:val="18"/>
                <w:szCs w:val="18"/>
              </w:rPr>
            </w:pPr>
            <w:r w:rsidRPr="00091ED8">
              <w:rPr>
                <w:sz w:val="18"/>
                <w:szCs w:val="18"/>
              </w:rPr>
              <w:t xml:space="preserve">Logarithm of </w:t>
            </w:r>
            <w:proofErr w:type="spellStart"/>
            <w:r w:rsidRPr="00091ED8">
              <w:rPr>
                <w:sz w:val="18"/>
                <w:szCs w:val="18"/>
              </w:rPr>
              <w:t>depth_g</w:t>
            </w:r>
            <w:proofErr w:type="spellEnd"/>
            <w:r w:rsidRPr="00091ED8">
              <w:rPr>
                <w:sz w:val="18"/>
                <w:szCs w:val="18"/>
              </w:rPr>
              <w:t xml:space="preserve"> (Number of bits to represent </w:t>
            </w:r>
            <w:proofErr w:type="spellStart"/>
            <w:r w:rsidRPr="00091ED8">
              <w:rPr>
                <w:sz w:val="18"/>
                <w:szCs w:val="18"/>
              </w:rPr>
              <w:t>depth_g</w:t>
            </w:r>
            <w:proofErr w:type="spellEnd"/>
            <w:r w:rsidRPr="00091ED8">
              <w:rPr>
                <w:sz w:val="18"/>
                <w:szCs w:val="18"/>
              </w:rPr>
              <w:t>. 2^4=16 &gt; 9)</w:t>
            </w:r>
          </w:p>
        </w:tc>
      </w:tr>
      <w:tr w:rsidR="00657F7B" w:rsidRPr="00B94B73" w:rsidTr="00D335FE">
        <w:trPr>
          <w:trHeight w:val="345"/>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almost_full_g</w:t>
            </w:r>
            <w:proofErr w:type="spellEnd"/>
          </w:p>
        </w:tc>
        <w:tc>
          <w:tcPr>
            <w:tcW w:w="1567" w:type="dxa"/>
          </w:tcPr>
          <w:p w:rsidR="00657F7B" w:rsidRPr="00091ED8" w:rsidRDefault="00657F7B" w:rsidP="00D335FE">
            <w:pPr>
              <w:tabs>
                <w:tab w:val="center" w:pos="675"/>
              </w:tabs>
              <w:bidi w:val="0"/>
              <w:jc w:val="center"/>
              <w:rPr>
                <w:sz w:val="18"/>
                <w:szCs w:val="18"/>
              </w:rPr>
            </w:pPr>
            <w:r w:rsidRPr="00091ED8">
              <w:rPr>
                <w:sz w:val="18"/>
                <w:szCs w:val="18"/>
              </w:rPr>
              <w:t>positive</w:t>
            </w:r>
          </w:p>
        </w:tc>
        <w:tc>
          <w:tcPr>
            <w:tcW w:w="1567" w:type="dxa"/>
          </w:tcPr>
          <w:p w:rsidR="00657F7B" w:rsidRPr="00091ED8" w:rsidRDefault="00657F7B" w:rsidP="00D335FE">
            <w:pPr>
              <w:tabs>
                <w:tab w:val="center" w:pos="675"/>
              </w:tabs>
              <w:bidi w:val="0"/>
              <w:rPr>
                <w:sz w:val="18"/>
                <w:szCs w:val="18"/>
              </w:rPr>
            </w:pPr>
            <w:r w:rsidRPr="00091ED8">
              <w:rPr>
                <w:sz w:val="18"/>
                <w:szCs w:val="18"/>
              </w:rPr>
              <w:t>8</w:t>
            </w:r>
          </w:p>
        </w:tc>
        <w:tc>
          <w:tcPr>
            <w:tcW w:w="5410" w:type="dxa"/>
          </w:tcPr>
          <w:p w:rsidR="00657F7B" w:rsidRPr="00091ED8" w:rsidRDefault="00657F7B" w:rsidP="00D335FE">
            <w:pPr>
              <w:keepNext/>
              <w:bidi w:val="0"/>
              <w:spacing w:after="0" w:line="240" w:lineRule="auto"/>
              <w:rPr>
                <w:sz w:val="18"/>
                <w:szCs w:val="18"/>
              </w:rPr>
            </w:pPr>
            <w:r w:rsidRPr="00091ED8">
              <w:rPr>
                <w:sz w:val="18"/>
                <w:szCs w:val="18"/>
              </w:rPr>
              <w:t>Rise almost full flag at this number of elements in FIFO</w:t>
            </w:r>
          </w:p>
        </w:tc>
      </w:tr>
      <w:tr w:rsidR="00657F7B" w:rsidRPr="00B94B73" w:rsidTr="00D335FE">
        <w:trPr>
          <w:trHeight w:val="229"/>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almost_empty_g</w:t>
            </w:r>
            <w:proofErr w:type="spellEnd"/>
          </w:p>
        </w:tc>
        <w:tc>
          <w:tcPr>
            <w:tcW w:w="1567" w:type="dxa"/>
          </w:tcPr>
          <w:p w:rsidR="00657F7B" w:rsidRPr="00091ED8" w:rsidRDefault="00657F7B" w:rsidP="00D335FE">
            <w:pPr>
              <w:bidi w:val="0"/>
              <w:jc w:val="center"/>
              <w:rPr>
                <w:sz w:val="18"/>
                <w:szCs w:val="18"/>
              </w:rPr>
            </w:pPr>
            <w:r w:rsidRPr="00091ED8">
              <w:rPr>
                <w:sz w:val="18"/>
                <w:szCs w:val="18"/>
              </w:rPr>
              <w:t>positive</w:t>
            </w:r>
          </w:p>
        </w:tc>
        <w:tc>
          <w:tcPr>
            <w:tcW w:w="1567" w:type="dxa"/>
          </w:tcPr>
          <w:p w:rsidR="00657F7B" w:rsidRPr="00091ED8" w:rsidRDefault="00657F7B" w:rsidP="00D335FE">
            <w:pPr>
              <w:bidi w:val="0"/>
              <w:rPr>
                <w:sz w:val="18"/>
                <w:szCs w:val="18"/>
              </w:rPr>
            </w:pPr>
            <w:r w:rsidRPr="00091ED8">
              <w:rPr>
                <w:sz w:val="18"/>
                <w:szCs w:val="18"/>
              </w:rPr>
              <w:t>1</w:t>
            </w:r>
          </w:p>
        </w:tc>
        <w:tc>
          <w:tcPr>
            <w:tcW w:w="5410" w:type="dxa"/>
          </w:tcPr>
          <w:p w:rsidR="00657F7B" w:rsidRPr="00091ED8" w:rsidRDefault="00657F7B" w:rsidP="00D335FE">
            <w:pPr>
              <w:keepNext/>
              <w:bidi w:val="0"/>
              <w:spacing w:after="0" w:line="240" w:lineRule="auto"/>
              <w:rPr>
                <w:sz w:val="18"/>
                <w:szCs w:val="18"/>
              </w:rPr>
            </w:pPr>
            <w:r w:rsidRPr="00091ED8">
              <w:rPr>
                <w:sz w:val="18"/>
                <w:szCs w:val="18"/>
              </w:rPr>
              <w:t>Rise almost empty flag at this number of elements in FIFO</w:t>
            </w:r>
          </w:p>
        </w:tc>
      </w:tr>
    </w:tbl>
    <w:p w:rsidR="00657F7B" w:rsidRDefault="00657F7B" w:rsidP="00657F7B">
      <w:pPr>
        <w:bidi w:val="0"/>
      </w:pPr>
    </w:p>
    <w:p w:rsidR="00657F7B" w:rsidRDefault="00657F7B" w:rsidP="00657F7B">
      <w:pPr>
        <w:pStyle w:val="af"/>
        <w:keepNext/>
        <w:jc w:val="center"/>
      </w:pPr>
      <w:bookmarkStart w:id="388" w:name="_Toc331865051"/>
      <w:bookmarkStart w:id="389" w:name="_Toc340785110"/>
      <w:bookmarkStart w:id="390" w:name="_Toc341813330"/>
      <w:bookmarkStart w:id="391" w:name="_Toc378517856"/>
      <w:bookmarkStart w:id="392" w:name="_Toc378519032"/>
      <w:r>
        <w:t xml:space="preserve">Table </w:t>
      </w:r>
      <w:r w:rsidR="008B50AB">
        <w:fldChar w:fldCharType="begin"/>
      </w:r>
      <w:r w:rsidR="008B50AB">
        <w:instrText xml:space="preserve"> SEQ Table \* ARABIC </w:instrText>
      </w:r>
      <w:r w:rsidR="008B50AB">
        <w:fldChar w:fldCharType="separate"/>
      </w:r>
      <w:r w:rsidR="00D1530F">
        <w:rPr>
          <w:noProof/>
        </w:rPr>
        <w:t>48</w:t>
      </w:r>
      <w:r w:rsidR="008B50AB">
        <w:rPr>
          <w:noProof/>
        </w:rPr>
        <w:fldChar w:fldCharType="end"/>
      </w:r>
      <w:r>
        <w:t xml:space="preserve"> - FIFO</w:t>
      </w:r>
      <w:r>
        <w:rPr>
          <w:noProof/>
        </w:rPr>
        <w:t xml:space="preserve"> Generics</w:t>
      </w:r>
      <w:bookmarkEnd w:id="388"/>
      <w:bookmarkEnd w:id="389"/>
      <w:bookmarkEnd w:id="390"/>
      <w:bookmarkEnd w:id="391"/>
      <w:bookmarkEnd w:id="392"/>
    </w:p>
    <w:p w:rsidR="00657F7B" w:rsidRPr="00D65C7C" w:rsidRDefault="00657F7B" w:rsidP="00657F7B">
      <w:pPr>
        <w:bidi w:val="0"/>
      </w:pPr>
    </w:p>
    <w:p w:rsidR="00657F7B" w:rsidRDefault="003A68D4" w:rsidP="00857276">
      <w:pPr>
        <w:pStyle w:val="5"/>
        <w:bidi w:val="0"/>
      </w:pPr>
      <w:bookmarkStart w:id="393" w:name="_Toc332270023"/>
      <w:bookmarkStart w:id="394" w:name="_Toc340785935"/>
      <w:bookmarkStart w:id="395" w:name="_Toc341813248"/>
      <w:r>
        <w:t>3.</w:t>
      </w:r>
      <w:r w:rsidR="00857276">
        <w:t>9</w:t>
      </w:r>
      <w:r>
        <w:t>.1.2.6</w:t>
      </w:r>
      <w:r w:rsidR="00657F7B">
        <w:tab/>
      </w:r>
      <w:r w:rsidR="00657F7B" w:rsidRPr="00D65C7C">
        <w:t>UART TX</w:t>
      </w:r>
      <w:bookmarkEnd w:id="393"/>
      <w:bookmarkEnd w:id="394"/>
      <w:bookmarkEnd w:id="395"/>
    </w:p>
    <w:p w:rsidR="00657F7B" w:rsidRPr="00D65C7C" w:rsidRDefault="00657F7B" w:rsidP="00657F7B">
      <w:pPr>
        <w:bidi w:val="0"/>
      </w:pPr>
      <w:r w:rsidRPr="00D65C7C">
        <w:t>Receiving the data wrapped from the MESSAGE ENCODER and transmits it out to the HOST.</w:t>
      </w:r>
    </w:p>
    <w:p w:rsidR="00657F7B" w:rsidRDefault="00657F7B" w:rsidP="00657F7B">
      <w:pPr>
        <w:bidi w:val="0"/>
      </w:pPr>
      <w:r w:rsidRPr="00D65C7C">
        <w:t>The UART require rate of 115,200 Kbit/sec.</w:t>
      </w:r>
    </w:p>
    <w:tbl>
      <w:tblPr>
        <w:tblW w:w="10554" w:type="dxa"/>
        <w:jc w:val="center"/>
        <w:tblInd w:w="-1058" w:type="dxa"/>
        <w:tblLook w:val="04A0" w:firstRow="1" w:lastRow="0" w:firstColumn="1" w:lastColumn="0" w:noHBand="0" w:noVBand="1"/>
      </w:tblPr>
      <w:tblGrid>
        <w:gridCol w:w="2374"/>
        <w:gridCol w:w="960"/>
        <w:gridCol w:w="1880"/>
        <w:gridCol w:w="5340"/>
      </w:tblGrid>
      <w:tr w:rsidR="00657F7B" w:rsidRPr="00715E40" w:rsidTr="00D335FE">
        <w:trPr>
          <w:trHeight w:val="300"/>
          <w:jc w:val="center"/>
        </w:trPr>
        <w:tc>
          <w:tcPr>
            <w:tcW w:w="2374"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type</w:t>
            </w:r>
          </w:p>
        </w:tc>
        <w:tc>
          <w:tcPr>
            <w:tcW w:w="188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description</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3562ED">
              <w:rPr>
                <w:rFonts w:ascii="Calibri" w:eastAsia="Times New Roman" w:hAnsi="Calibri" w:cs="Calibri"/>
                <w:color w:val="000000"/>
                <w:sz w:val="18"/>
                <w:szCs w:val="18"/>
              </w:rPr>
              <w:t>clk</w:t>
            </w:r>
            <w:proofErr w:type="spellEnd"/>
            <w:r w:rsidRPr="003562ED">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system clock</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Reset</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block reset</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E55ECF">
              <w:rPr>
                <w:rFonts w:ascii="Calibri" w:eastAsia="Times New Roman" w:hAnsi="Calibri" w:cs="Calibri"/>
                <w:color w:val="000000"/>
                <w:sz w:val="18"/>
                <w:szCs w:val="18"/>
              </w:rPr>
              <w:t>databits_g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E55ECF">
              <w:rPr>
                <w:rFonts w:ascii="Calibri" w:eastAsia="Times New Roman" w:hAnsi="Calibri" w:cs="Calibri"/>
                <w:color w:val="000000"/>
                <w:sz w:val="18"/>
                <w:szCs w:val="18"/>
              </w:rPr>
              <w:t>Parallel data in</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E55ECF">
              <w:rPr>
                <w:rFonts w:ascii="Calibri" w:eastAsia="Times New Roman" w:hAnsi="Calibri" w:cs="Calibri"/>
                <w:color w:val="000000"/>
                <w:sz w:val="18"/>
                <w:szCs w:val="18"/>
              </w:rPr>
              <w:t>fifo_din_valid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E55ECF">
              <w:rPr>
                <w:rFonts w:ascii="Calibri" w:eastAsia="Times New Roman" w:hAnsi="Calibri" w:cs="Calibri"/>
                <w:color w:val="000000"/>
                <w:sz w:val="18"/>
                <w:szCs w:val="18"/>
              </w:rPr>
              <w:t>FIFO Ready to transmitted new data to TX</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E55ECF">
              <w:rPr>
                <w:rFonts w:ascii="Calibri" w:eastAsia="Times New Roman" w:hAnsi="Calibri" w:cs="Calibri"/>
                <w:color w:val="000000"/>
                <w:sz w:val="18"/>
                <w:szCs w:val="18"/>
              </w:rPr>
              <w:t>fifo_empty</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E55ECF">
              <w:rPr>
                <w:rFonts w:ascii="Calibri" w:eastAsia="Times New Roman" w:hAnsi="Calibri" w:cs="Calibri"/>
                <w:color w:val="000000"/>
                <w:sz w:val="18"/>
                <w:szCs w:val="18"/>
              </w:rPr>
              <w:t>FIFO is not empty</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A7420B">
              <w:rPr>
                <w:rFonts w:ascii="Calibri" w:eastAsia="Times New Roman" w:hAnsi="Calibri" w:cs="Calibri"/>
                <w:color w:val="000000"/>
                <w:sz w:val="18"/>
                <w:szCs w:val="18"/>
              </w:rPr>
              <w:t>fifo_rd_en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A7420B">
              <w:rPr>
                <w:rFonts w:ascii="Calibri" w:eastAsia="Times New Roman" w:hAnsi="Calibri" w:cs="Calibri"/>
                <w:color w:val="000000"/>
                <w:sz w:val="18"/>
                <w:szCs w:val="18"/>
              </w:rPr>
              <w:t xml:space="preserve">Controls FIFO </w:t>
            </w:r>
            <w:proofErr w:type="spellStart"/>
            <w:r w:rsidRPr="00A7420B">
              <w:rPr>
                <w:rFonts w:ascii="Calibri" w:eastAsia="Times New Roman" w:hAnsi="Calibri" w:cs="Calibri"/>
                <w:color w:val="000000"/>
                <w:sz w:val="18"/>
                <w:szCs w:val="18"/>
              </w:rPr>
              <w:t>rd_en</w:t>
            </w:r>
            <w:proofErr w:type="spellEnd"/>
          </w:p>
        </w:tc>
      </w:tr>
      <w:tr w:rsidR="00657F7B" w:rsidRPr="00715E40" w:rsidTr="00D335FE">
        <w:trPr>
          <w:trHeight w:val="300"/>
          <w:jc w:val="center"/>
        </w:trPr>
        <w:tc>
          <w:tcPr>
            <w:tcW w:w="23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A7420B">
              <w:rPr>
                <w:rFonts w:ascii="Calibri" w:eastAsia="Times New Roman" w:hAnsi="Calibri" w:cs="Calibri"/>
                <w:color w:val="000000"/>
                <w:sz w:val="18"/>
                <w:szCs w:val="18"/>
              </w:rPr>
              <w:t>Dout</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Default="00657F7B" w:rsidP="00D335FE">
            <w:pPr>
              <w:keepNext/>
              <w:bidi w:val="0"/>
              <w:spacing w:after="0" w:line="240" w:lineRule="auto"/>
              <w:rPr>
                <w:rFonts w:ascii="Calibri" w:eastAsia="Times New Roman" w:hAnsi="Calibri" w:cs="Calibri"/>
                <w:color w:val="000000"/>
                <w:sz w:val="18"/>
                <w:szCs w:val="18"/>
              </w:rPr>
            </w:pPr>
            <w:r w:rsidRPr="00A7420B">
              <w:rPr>
                <w:rFonts w:ascii="Calibri" w:eastAsia="Times New Roman" w:hAnsi="Calibri" w:cs="Calibri"/>
                <w:color w:val="000000"/>
                <w:sz w:val="18"/>
                <w:szCs w:val="18"/>
              </w:rPr>
              <w:t>Serial data out</w:t>
            </w:r>
          </w:p>
        </w:tc>
      </w:tr>
    </w:tbl>
    <w:p w:rsidR="00657F7B" w:rsidRPr="00D65C7C" w:rsidRDefault="00657F7B" w:rsidP="00657F7B">
      <w:pPr>
        <w:pStyle w:val="af"/>
        <w:jc w:val="center"/>
      </w:pPr>
      <w:bookmarkStart w:id="396" w:name="_Toc331865052"/>
      <w:bookmarkStart w:id="397" w:name="_Toc340785111"/>
      <w:bookmarkStart w:id="398" w:name="_Toc341813331"/>
      <w:bookmarkStart w:id="399" w:name="_Toc378517857"/>
      <w:bookmarkStart w:id="400" w:name="_Toc378519033"/>
      <w:r>
        <w:t xml:space="preserve">Table </w:t>
      </w:r>
      <w:r w:rsidR="008B50AB">
        <w:fldChar w:fldCharType="begin"/>
      </w:r>
      <w:r w:rsidR="008B50AB">
        <w:instrText xml:space="preserve"> SEQ Table \* ARABIC </w:instrText>
      </w:r>
      <w:r w:rsidR="008B50AB">
        <w:fldChar w:fldCharType="separate"/>
      </w:r>
      <w:r w:rsidR="00D1530F">
        <w:rPr>
          <w:noProof/>
        </w:rPr>
        <w:t>49</w:t>
      </w:r>
      <w:r w:rsidR="008B50AB">
        <w:rPr>
          <w:noProof/>
        </w:rPr>
        <w:fldChar w:fldCharType="end"/>
      </w:r>
      <w:r>
        <w:rPr>
          <w:noProof/>
        </w:rPr>
        <w:t xml:space="preserve"> - UART_TX signals</w:t>
      </w:r>
      <w:bookmarkEnd w:id="396"/>
      <w:bookmarkEnd w:id="397"/>
      <w:bookmarkEnd w:id="398"/>
      <w:bookmarkEnd w:id="399"/>
      <w:bookmarkEnd w:id="400"/>
    </w:p>
    <w:p w:rsidR="00657F7B" w:rsidRDefault="00657F7B" w:rsidP="00657F7B">
      <w:pPr>
        <w:bidi w:val="0"/>
      </w:pPr>
      <w:r>
        <w:t>See generics list at the RX Path.</w:t>
      </w:r>
    </w:p>
    <w:p w:rsidR="00657F7B" w:rsidRDefault="00657F7B" w:rsidP="00657F7B">
      <w:pPr>
        <w:bidi w:val="0"/>
        <w:rPr>
          <w:b/>
          <w:bCs/>
        </w:rPr>
      </w:pPr>
      <w:r>
        <w:rPr>
          <w:b/>
          <w:bCs/>
        </w:rPr>
        <w:t xml:space="preserve">Wishbone Master </w:t>
      </w:r>
    </w:p>
    <w:p w:rsidR="00657F7B" w:rsidRDefault="00657F7B" w:rsidP="00657F7B">
      <w:pPr>
        <w:bidi w:val="0"/>
        <w:spacing w:after="0"/>
      </w:pPr>
      <w:r>
        <w:rPr>
          <w:b/>
          <w:bCs/>
        </w:rPr>
        <w:t xml:space="preserve"> </w:t>
      </w:r>
      <w:r>
        <w:t xml:space="preserve">See </w:t>
      </w:r>
      <w:r>
        <w:fldChar w:fldCharType="begin"/>
      </w:r>
      <w:r>
        <w:instrText xml:space="preserve"> REF _Ref341454009 \h  \* MERGEFORMAT </w:instrText>
      </w:r>
      <w:r>
        <w:fldChar w:fldCharType="separate"/>
      </w:r>
      <w:r w:rsidRPr="00D47E2B">
        <w:rPr>
          <w:i/>
          <w:iCs/>
          <w:u w:val="single"/>
        </w:rPr>
        <w:t>Wishbone Master</w:t>
      </w:r>
      <w:r>
        <w:fldChar w:fldCharType="end"/>
      </w:r>
      <w:r>
        <w:t xml:space="preserve"> at </w:t>
      </w:r>
      <w:r w:rsidRPr="00D47E2B">
        <w:t>wishbone units.</w:t>
      </w:r>
    </w:p>
    <w:p w:rsidR="00657F7B" w:rsidRDefault="00657F7B" w:rsidP="00657F7B">
      <w:pPr>
        <w:bidi w:val="0"/>
        <w:spacing w:after="0"/>
      </w:pPr>
    </w:p>
    <w:p w:rsidR="00657F7B" w:rsidRDefault="00657F7B" w:rsidP="00657F7B">
      <w:pPr>
        <w:bidi w:val="0"/>
        <w:spacing w:after="0"/>
        <w:rPr>
          <w:b/>
          <w:bCs/>
        </w:rPr>
      </w:pPr>
      <w:r>
        <w:rPr>
          <w:b/>
          <w:bCs/>
        </w:rPr>
        <w:t xml:space="preserve">Wishbone Slave </w:t>
      </w:r>
    </w:p>
    <w:p w:rsidR="00657F7B" w:rsidRPr="00AB43F0" w:rsidRDefault="00657F7B" w:rsidP="00657F7B">
      <w:pPr>
        <w:bidi w:val="0"/>
        <w:spacing w:after="0"/>
        <w:rPr>
          <w:rStyle w:val="ac"/>
          <w:smallCaps/>
          <w:sz w:val="28"/>
          <w:szCs w:val="28"/>
        </w:rPr>
      </w:pPr>
      <w:r w:rsidRPr="00D47E2B">
        <w:rPr>
          <w:b/>
          <w:bCs/>
        </w:rPr>
        <w:t xml:space="preserve"> </w:t>
      </w:r>
      <w:proofErr w:type="gramStart"/>
      <w:r w:rsidRPr="00AB43F0">
        <w:t>see</w:t>
      </w:r>
      <w:proofErr w:type="gramEnd"/>
      <w:r w:rsidRPr="00AB43F0">
        <w:t xml:space="preserve"> </w:t>
      </w:r>
      <w:r>
        <w:fldChar w:fldCharType="begin"/>
      </w:r>
      <w:r>
        <w:instrText xml:space="preserve"> REF _Ref341454047 \h  \* MERGEFORMAT </w:instrText>
      </w:r>
      <w:r>
        <w:fldChar w:fldCharType="separate"/>
      </w:r>
      <w:r w:rsidRPr="00D47E2B">
        <w:rPr>
          <w:i/>
          <w:iCs/>
          <w:u w:val="single"/>
        </w:rPr>
        <w:t>Wishbone Slave</w:t>
      </w:r>
      <w:r>
        <w:fldChar w:fldCharType="end"/>
      </w:r>
      <w:r w:rsidRPr="00D47E2B">
        <w:rPr>
          <w:i/>
          <w:iCs/>
        </w:rPr>
        <w:t xml:space="preserve"> </w:t>
      </w:r>
      <w:r>
        <w:t xml:space="preserve">at </w:t>
      </w:r>
      <w:r w:rsidRPr="00D47E2B">
        <w:t>wishbone units.</w:t>
      </w:r>
      <w:r w:rsidRPr="00AB43F0">
        <w:rPr>
          <w:rStyle w:val="ac"/>
        </w:rPr>
        <w:br w:type="page"/>
      </w:r>
    </w:p>
    <w:bookmarkEnd w:id="349"/>
    <w:p w:rsidR="00657F7B" w:rsidRPr="00657F7B" w:rsidRDefault="00657F7B" w:rsidP="00657F7B">
      <w:pPr>
        <w:pStyle w:val="4"/>
        <w:bidi w:val="0"/>
        <w:rPr>
          <w:i w:val="0"/>
          <w:iCs w:val="0"/>
        </w:rPr>
      </w:pPr>
    </w:p>
    <w:p w:rsidR="0011330A" w:rsidRDefault="003728E9" w:rsidP="00857276">
      <w:pPr>
        <w:pStyle w:val="3"/>
        <w:bidi w:val="0"/>
        <w:rPr>
          <w:b w:val="0"/>
          <w:bCs w:val="0"/>
        </w:rPr>
      </w:pPr>
      <w:bookmarkStart w:id="401" w:name="_Toc378518890"/>
      <w:bookmarkEnd w:id="264"/>
      <w:bookmarkEnd w:id="265"/>
      <w:bookmarkEnd w:id="266"/>
      <w:r>
        <w:t>3.</w:t>
      </w:r>
      <w:r w:rsidR="00857276">
        <w:t>9</w:t>
      </w:r>
      <w:r>
        <w:t>.2</w:t>
      </w:r>
      <w:r w:rsidR="0011330A">
        <w:tab/>
      </w:r>
      <w:bookmarkStart w:id="402" w:name="_Toc332270043"/>
      <w:bookmarkStart w:id="403" w:name="_Toc340785963"/>
      <w:bookmarkStart w:id="404" w:name="_Toc341813274"/>
      <w:r w:rsidR="0011330A">
        <w:t>Wishbone Protocol</w:t>
      </w:r>
      <w:bookmarkEnd w:id="401"/>
      <w:bookmarkEnd w:id="402"/>
      <w:bookmarkEnd w:id="403"/>
      <w:bookmarkEnd w:id="404"/>
    </w:p>
    <w:p w:rsidR="0011330A" w:rsidRDefault="0011330A" w:rsidP="0011330A">
      <w:pPr>
        <w:bidi w:val="0"/>
      </w:pPr>
      <w:r>
        <w:t xml:space="preserve">The Internal communication system uses the international Wishbone protocol. The </w:t>
      </w:r>
      <w:r w:rsidRPr="003A65F4">
        <w:rPr>
          <w:rFonts w:cs="Times New Roman"/>
        </w:rPr>
        <w:t>Wishbone Bus</w:t>
      </w:r>
      <w:r>
        <w:t xml:space="preserve"> is an </w:t>
      </w:r>
      <w:r w:rsidRPr="003A65F4">
        <w:rPr>
          <w:rFonts w:cs="Times New Roman"/>
        </w:rPr>
        <w:t>open source hardware</w:t>
      </w:r>
      <w:r>
        <w:t xml:space="preserve"> </w:t>
      </w:r>
      <w:r w:rsidRPr="003A65F4">
        <w:rPr>
          <w:rFonts w:cs="Times New Roman"/>
        </w:rPr>
        <w:t>computer bus</w:t>
      </w:r>
      <w:r>
        <w:t xml:space="preserve"> intended to let the parts of an </w:t>
      </w:r>
      <w:r w:rsidRPr="003A65F4">
        <w:rPr>
          <w:rFonts w:cs="Times New Roman"/>
        </w:rPr>
        <w:t>integrated circuit</w:t>
      </w:r>
      <w:r>
        <w:t xml:space="preserve"> communicate with each other. The aim is to allow the connection of differing </w:t>
      </w:r>
      <w:r w:rsidRPr="003A65F4">
        <w:rPr>
          <w:rFonts w:cs="Times New Roman"/>
        </w:rPr>
        <w:t>cores</w:t>
      </w:r>
      <w:r>
        <w:t xml:space="preserve"> to each other inside of a chip. </w:t>
      </w:r>
    </w:p>
    <w:p w:rsidR="0011330A" w:rsidRDefault="0011330A" w:rsidP="0011330A">
      <w:pPr>
        <w:bidi w:val="0"/>
        <w:spacing w:after="0"/>
      </w:pPr>
      <w:r>
        <w:t>There are two types of clients on the wishbone bus: master and slave.</w:t>
      </w:r>
    </w:p>
    <w:p w:rsidR="0011330A" w:rsidRDefault="0011330A" w:rsidP="0011330A">
      <w:pPr>
        <w:bidi w:val="0"/>
        <w:spacing w:after="0"/>
      </w:pPr>
      <w:r>
        <w:t xml:space="preserve">1 – </w:t>
      </w:r>
      <w:proofErr w:type="gramStart"/>
      <w:r>
        <w:t>wishbone</w:t>
      </w:r>
      <w:proofErr w:type="gramEnd"/>
      <w:r>
        <w:t xml:space="preserve"> master (WM) – active unit. Initiates bus cycles and ends them.</w:t>
      </w:r>
    </w:p>
    <w:p w:rsidR="0011330A" w:rsidRDefault="0011330A" w:rsidP="0011330A">
      <w:pPr>
        <w:bidi w:val="0"/>
        <w:spacing w:after="0"/>
      </w:pPr>
      <w:r>
        <w:t xml:space="preserve">2 – </w:t>
      </w:r>
      <w:proofErr w:type="gramStart"/>
      <w:r>
        <w:t>wishbone</w:t>
      </w:r>
      <w:proofErr w:type="gramEnd"/>
      <w:r>
        <w:t xml:space="preserve"> slave (WS) - passive unit. Writes or reads data according to master request.</w:t>
      </w:r>
    </w:p>
    <w:p w:rsidR="0011330A" w:rsidRDefault="0011330A" w:rsidP="0011330A">
      <w:pPr>
        <w:bidi w:val="0"/>
        <w:spacing w:after="0"/>
      </w:pPr>
    </w:p>
    <w:p w:rsidR="0011330A" w:rsidRDefault="0011330A" w:rsidP="0011330A">
      <w:pPr>
        <w:bidi w:val="0"/>
        <w:spacing w:after="0"/>
      </w:pPr>
      <w:r>
        <w:t xml:space="preserve"> In our system we use the following signals in order to activate the wishbone bus. </w:t>
      </w:r>
    </w:p>
    <w:p w:rsidR="0011330A" w:rsidRDefault="0011330A" w:rsidP="0011330A">
      <w:pPr>
        <w:bidi w:val="0"/>
        <w:spacing w:after="0"/>
      </w:pPr>
      <w:r>
        <w:t xml:space="preserve">CYC – </w:t>
      </w:r>
      <w:r w:rsidRPr="00A365A1">
        <w:t xml:space="preserve">'1' for bus </w:t>
      </w:r>
      <w:proofErr w:type="spellStart"/>
      <w:r w:rsidRPr="00A365A1">
        <w:t>transmition</w:t>
      </w:r>
      <w:proofErr w:type="spellEnd"/>
      <w:r w:rsidRPr="00A365A1">
        <w:t xml:space="preserve"> request, '0' for no bus </w:t>
      </w:r>
      <w:proofErr w:type="spellStart"/>
      <w:r w:rsidRPr="00A365A1">
        <w:t>transmition</w:t>
      </w:r>
      <w:proofErr w:type="spellEnd"/>
      <w:r w:rsidRPr="00A365A1">
        <w:t xml:space="preserve"> request</w:t>
      </w:r>
    </w:p>
    <w:p w:rsidR="0011330A" w:rsidRDefault="0011330A" w:rsidP="0011330A">
      <w:pPr>
        <w:bidi w:val="0"/>
        <w:spacing w:after="0"/>
      </w:pPr>
      <w:r>
        <w:t xml:space="preserve">STB </w:t>
      </w:r>
      <w:proofErr w:type="gramStart"/>
      <w:r>
        <w:t xml:space="preserve">–  </w:t>
      </w:r>
      <w:r w:rsidRPr="00A365A1">
        <w:t>'1'</w:t>
      </w:r>
      <w:proofErr w:type="gramEnd"/>
      <w:r w:rsidRPr="00A365A1">
        <w:t xml:space="preserve"> for active bus operation, '0' for no bus operation</w:t>
      </w:r>
    </w:p>
    <w:p w:rsidR="0011330A" w:rsidRDefault="0011330A" w:rsidP="0011330A">
      <w:pPr>
        <w:bidi w:val="0"/>
        <w:spacing w:after="0"/>
      </w:pPr>
      <w:proofErr w:type="gramStart"/>
      <w:r>
        <w:t>DAT(</w:t>
      </w:r>
      <w:proofErr w:type="gramEnd"/>
      <w:r>
        <w:t xml:space="preserve">sent from WM to WS) – data sent on the bus </w:t>
      </w:r>
    </w:p>
    <w:p w:rsidR="0011330A" w:rsidRDefault="0011330A" w:rsidP="0011330A">
      <w:pPr>
        <w:bidi w:val="0"/>
        <w:spacing w:after="0"/>
      </w:pPr>
      <w:r>
        <w:t>ADR – initial address for transaction</w:t>
      </w:r>
    </w:p>
    <w:p w:rsidR="0011330A" w:rsidRDefault="0011330A" w:rsidP="0011330A">
      <w:pPr>
        <w:bidi w:val="0"/>
        <w:spacing w:after="0"/>
      </w:pPr>
      <w:r>
        <w:t>TGA – type of client being accessed</w:t>
      </w:r>
    </w:p>
    <w:p w:rsidR="0011330A" w:rsidRDefault="0011330A" w:rsidP="0011330A">
      <w:pPr>
        <w:bidi w:val="0"/>
        <w:spacing w:after="0"/>
      </w:pPr>
      <w:r>
        <w:t xml:space="preserve">TGD – length of the data </w:t>
      </w:r>
      <w:proofErr w:type="gramStart"/>
      <w:r>
        <w:t>( length</w:t>
      </w:r>
      <w:proofErr w:type="gramEnd"/>
      <w:r>
        <w:t>[data] -1)</w:t>
      </w:r>
    </w:p>
    <w:p w:rsidR="0011330A" w:rsidRDefault="0011330A" w:rsidP="0011330A">
      <w:pPr>
        <w:bidi w:val="0"/>
        <w:spacing w:after="0"/>
      </w:pPr>
      <w:r>
        <w:t>WE – write enable</w:t>
      </w:r>
    </w:p>
    <w:p w:rsidR="0011330A" w:rsidRDefault="0011330A" w:rsidP="0011330A">
      <w:pPr>
        <w:bidi w:val="0"/>
        <w:spacing w:after="0"/>
      </w:pPr>
      <w:r>
        <w:t>DAT – data sent on the bus</w:t>
      </w:r>
    </w:p>
    <w:p w:rsidR="0011330A" w:rsidRDefault="0011330A" w:rsidP="0011330A">
      <w:pPr>
        <w:bidi w:val="0"/>
        <w:spacing w:after="0"/>
      </w:pPr>
      <w:proofErr w:type="gramStart"/>
      <w:r>
        <w:t>ACK(</w:t>
      </w:r>
      <w:proofErr w:type="gramEnd"/>
      <w:r>
        <w:t>sent from WS to WM)  - successful read or write operation ended by WS.</w:t>
      </w:r>
    </w:p>
    <w:p w:rsidR="0011330A" w:rsidRDefault="0011330A" w:rsidP="0011330A">
      <w:pPr>
        <w:bidi w:val="0"/>
        <w:spacing w:after="0"/>
      </w:pPr>
      <w:r w:rsidRPr="00D47E2B">
        <w:t xml:space="preserve">STALL </w:t>
      </w:r>
      <w:r>
        <w:t>–</w:t>
      </w:r>
      <w:r w:rsidRPr="00D47E2B">
        <w:t xml:space="preserve"> </w:t>
      </w:r>
      <w:r>
        <w:t>indicate that the slave</w:t>
      </w:r>
      <w:r w:rsidRPr="00D47E2B">
        <w:t xml:space="preserve"> is not available for transaction</w:t>
      </w:r>
      <w:r>
        <w:t>.</w:t>
      </w:r>
    </w:p>
    <w:p w:rsidR="0011330A" w:rsidRPr="00D47E2B" w:rsidRDefault="0011330A" w:rsidP="0011330A">
      <w:pPr>
        <w:bidi w:val="0"/>
        <w:spacing w:after="0"/>
      </w:pPr>
      <w:proofErr w:type="gramStart"/>
      <w:r>
        <w:t>ERR</w:t>
      </w:r>
      <w:r w:rsidRPr="00D47E2B">
        <w:t xml:space="preserve"> </w:t>
      </w:r>
      <w:r>
        <w:t xml:space="preserve"> -</w:t>
      </w:r>
      <w:proofErr w:type="gramEnd"/>
      <w:r>
        <w:t xml:space="preserve"> </w:t>
      </w:r>
      <w:r w:rsidRPr="00D47E2B">
        <w:t>Watchdog interrupts, resets</w:t>
      </w:r>
      <w:r>
        <w:t xml:space="preserve"> the</w:t>
      </w:r>
      <w:r w:rsidRPr="00D47E2B">
        <w:t xml:space="preserve"> wishbone master</w:t>
      </w:r>
      <w:r>
        <w:t>.</w:t>
      </w:r>
    </w:p>
    <w:p w:rsidR="0011330A" w:rsidRDefault="0011330A" w:rsidP="0011330A">
      <w:pPr>
        <w:bidi w:val="0"/>
        <w:spacing w:after="0"/>
      </w:pPr>
    </w:p>
    <w:p w:rsidR="0011330A" w:rsidRDefault="0011330A" w:rsidP="0011330A">
      <w:pPr>
        <w:bidi w:val="0"/>
        <w:spacing w:after="0"/>
      </w:pPr>
    </w:p>
    <w:p w:rsidR="0011330A" w:rsidRDefault="0011330A" w:rsidP="0011330A">
      <w:pPr>
        <w:bidi w:val="0"/>
        <w:spacing w:after="0"/>
      </w:pPr>
      <w:r w:rsidRPr="00D47E2B">
        <w:rPr>
          <w:u w:val="single"/>
        </w:rPr>
        <w:t>Wishbone cycle example</w:t>
      </w:r>
      <w:r>
        <w:t>:  In the following waveform a master performs a write transaction.</w:t>
      </w:r>
    </w:p>
    <w:p w:rsidR="0011330A" w:rsidRDefault="0011330A" w:rsidP="0011330A">
      <w:pPr>
        <w:bidi w:val="0"/>
        <w:spacing w:after="0"/>
      </w:pPr>
      <w:r>
        <w:t>The assertion of the CYC signal indicate</w:t>
      </w:r>
      <w:r>
        <w:rPr>
          <w:rStyle w:val="hps"/>
        </w:rPr>
        <w:t>s</w:t>
      </w:r>
      <w:r>
        <w:t xml:space="preserve"> </w:t>
      </w:r>
      <w:r>
        <w:rPr>
          <w:rStyle w:val="hps"/>
        </w:rPr>
        <w:t>the beginning of</w:t>
      </w:r>
      <w:r>
        <w:t xml:space="preserve"> </w:t>
      </w:r>
      <w:r>
        <w:rPr>
          <w:rStyle w:val="hps"/>
        </w:rPr>
        <w:t xml:space="preserve">the new </w:t>
      </w:r>
      <w:proofErr w:type="gramStart"/>
      <w:r>
        <w:rPr>
          <w:rStyle w:val="hps"/>
        </w:rPr>
        <w:t>transaction,</w:t>
      </w:r>
      <w:proofErr w:type="gramEnd"/>
      <w:r>
        <w:rPr>
          <w:rStyle w:val="hps"/>
        </w:rPr>
        <w:t xml:space="preserve"> while the STB signal is high it indicates </w:t>
      </w:r>
      <w:r>
        <w:t>the data package transmission.</w:t>
      </w:r>
    </w:p>
    <w:p w:rsidR="0011330A" w:rsidRDefault="0011330A" w:rsidP="0011330A">
      <w:pPr>
        <w:bidi w:val="0"/>
        <w:spacing w:after="0"/>
      </w:pPr>
      <w:r>
        <w:t xml:space="preserve">STB would </w:t>
      </w:r>
      <w:proofErr w:type="gramStart"/>
      <w:r>
        <w:t>de-asserted</w:t>
      </w:r>
      <w:proofErr w:type="gramEnd"/>
      <w:r>
        <w:t xml:space="preserve"> when master finishes sending or requesting data. </w:t>
      </w:r>
    </w:p>
    <w:p w:rsidR="0011330A" w:rsidRDefault="0011330A" w:rsidP="0011330A">
      <w:pPr>
        <w:bidi w:val="0"/>
        <w:spacing w:after="0"/>
      </w:pPr>
      <w:r>
        <w:t xml:space="preserve">The maser will count the numbers of received </w:t>
      </w:r>
      <w:proofErr w:type="spellStart"/>
      <w:r>
        <w:t>ack’s</w:t>
      </w:r>
      <w:proofErr w:type="spellEnd"/>
      <w:r>
        <w:t xml:space="preserve"> (equal to the numbers of cycle </w:t>
      </w:r>
      <w:proofErr w:type="gramStart"/>
      <w:r>
        <w:t>the acknowledge</w:t>
      </w:r>
      <w:proofErr w:type="gramEnd"/>
      <w:r>
        <w:t xml:space="preserve"> was high) and after all the </w:t>
      </w:r>
      <w:proofErr w:type="spellStart"/>
      <w:r>
        <w:t>acks</w:t>
      </w:r>
      <w:proofErr w:type="spellEnd"/>
      <w:r>
        <w:t xml:space="preserve"> will are received, the CYC signal will drop and the transaction would end. </w:t>
      </w:r>
    </w:p>
    <w:p w:rsidR="0011330A" w:rsidRDefault="0011330A" w:rsidP="0011330A">
      <w:pPr>
        <w:bidi w:val="0"/>
        <w:spacing w:after="0"/>
      </w:pPr>
    </w:p>
    <w:p w:rsidR="0011330A" w:rsidRDefault="0011330A" w:rsidP="0011330A">
      <w:pPr>
        <w:keepNext/>
        <w:bidi w:val="0"/>
        <w:spacing w:after="0"/>
        <w:jc w:val="center"/>
      </w:pPr>
      <w:r>
        <w:rPr>
          <w:noProof/>
        </w:rPr>
        <w:drawing>
          <wp:inline distT="0" distB="0" distL="0" distR="0" wp14:anchorId="0029A530" wp14:editId="58B2D78F">
            <wp:extent cx="4552950" cy="214625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556432" cy="2147896"/>
                    </a:xfrm>
                    <a:prstGeom prst="rect">
                      <a:avLst/>
                    </a:prstGeom>
                  </pic:spPr>
                </pic:pic>
              </a:graphicData>
            </a:graphic>
          </wp:inline>
        </w:drawing>
      </w:r>
    </w:p>
    <w:p w:rsidR="0011330A" w:rsidRPr="00932F6F" w:rsidRDefault="0011330A" w:rsidP="0011330A">
      <w:pPr>
        <w:pStyle w:val="af"/>
        <w:jc w:val="center"/>
      </w:pPr>
      <w:bookmarkStart w:id="405" w:name="_Toc331865024"/>
      <w:bookmarkStart w:id="406" w:name="_Toc340787067"/>
      <w:bookmarkStart w:id="407" w:name="_Toc341813396"/>
      <w:bookmarkStart w:id="408" w:name="_Toc378517785"/>
      <w:bookmarkStart w:id="409" w:name="_Toc378518956"/>
      <w:r>
        <w:t xml:space="preserve">Figure </w:t>
      </w:r>
      <w:r w:rsidR="008B50AB">
        <w:fldChar w:fldCharType="begin"/>
      </w:r>
      <w:r w:rsidR="008B50AB">
        <w:instrText xml:space="preserve"> SEQ Figure \* ARABIC </w:instrText>
      </w:r>
      <w:r w:rsidR="008B50AB">
        <w:fldChar w:fldCharType="separate"/>
      </w:r>
      <w:r w:rsidR="0000669E">
        <w:rPr>
          <w:noProof/>
        </w:rPr>
        <w:t>35</w:t>
      </w:r>
      <w:r w:rsidR="008B50AB">
        <w:rPr>
          <w:noProof/>
        </w:rPr>
        <w:fldChar w:fldCharType="end"/>
      </w:r>
      <w:r>
        <w:rPr>
          <w:noProof/>
        </w:rPr>
        <w:t xml:space="preserve"> - Wishbone cycle waveform example</w:t>
      </w:r>
      <w:bookmarkEnd w:id="405"/>
      <w:bookmarkEnd w:id="406"/>
      <w:bookmarkEnd w:id="407"/>
      <w:bookmarkEnd w:id="408"/>
      <w:bookmarkEnd w:id="409"/>
    </w:p>
    <w:p w:rsidR="0011330A" w:rsidRPr="00D47E2B" w:rsidRDefault="0011330A" w:rsidP="0011330A">
      <w:pPr>
        <w:bidi w:val="0"/>
      </w:pPr>
      <w:r w:rsidRPr="00D47E2B">
        <w:lastRenderedPageBreak/>
        <w:t xml:space="preserve">This mode of work is a pipeline mode, in that way all the bytes are transmit one after the other, without waiting for an acknowledge after every </w:t>
      </w:r>
      <w:proofErr w:type="spellStart"/>
      <w:r w:rsidRPr="00D47E2B">
        <w:t>byte</w:t>
      </w:r>
      <w:proofErr w:type="spellEnd"/>
      <w:r w:rsidRPr="00D47E2B">
        <w:t>.</w:t>
      </w:r>
    </w:p>
    <w:p w:rsidR="0011330A" w:rsidRDefault="0011330A" w:rsidP="0011330A">
      <w:pPr>
        <w:bidi w:val="0"/>
        <w:rPr>
          <w:u w:val="single"/>
        </w:rPr>
      </w:pPr>
      <w:r w:rsidRPr="00D47E2B">
        <w:t>*More about the advantage of a pipeline mode compared to the standard mode in the system analysis chapter.</w:t>
      </w:r>
      <w:r>
        <w:rPr>
          <w:u w:val="single"/>
        </w:rPr>
        <w:t xml:space="preserve"> </w:t>
      </w:r>
    </w:p>
    <w:p w:rsidR="0011330A" w:rsidRDefault="0011330A" w:rsidP="0011330A">
      <w:pPr>
        <w:bidi w:val="0"/>
      </w:pPr>
      <w:r>
        <w:rPr>
          <w:u w:val="single"/>
        </w:rPr>
        <w:t>Numbering:</w:t>
      </w:r>
      <w:r>
        <w:t xml:space="preserve"> Each master and slave has a unique number that characterizes it. For the wishbone slaves this number is the TGA signal.</w:t>
      </w:r>
    </w:p>
    <w:p w:rsidR="0011330A" w:rsidRDefault="0011330A" w:rsidP="0011330A">
      <w:pPr>
        <w:bidi w:val="0"/>
      </w:pPr>
      <w:r>
        <w:t>Wishbone master 1 – RX path</w:t>
      </w:r>
    </w:p>
    <w:p w:rsidR="0011330A" w:rsidRDefault="0011330A" w:rsidP="0011330A">
      <w:pPr>
        <w:bidi w:val="0"/>
      </w:pPr>
      <w:r>
        <w:t>Wishbone master 2 – TX path</w:t>
      </w:r>
    </w:p>
    <w:p w:rsidR="0011330A" w:rsidRPr="000F09DD" w:rsidRDefault="0011330A" w:rsidP="0011330A">
      <w:pPr>
        <w:bidi w:val="0"/>
      </w:pPr>
      <w:r>
        <w:t xml:space="preserve">Wishbone master 3 – </w:t>
      </w:r>
      <w:proofErr w:type="spellStart"/>
      <w:r>
        <w:t>Config</w:t>
      </w:r>
      <w:proofErr w:type="spellEnd"/>
      <w:r>
        <w:t xml:space="preserve"> Control Block (CCB)</w:t>
      </w:r>
    </w:p>
    <w:p w:rsidR="0011330A" w:rsidRDefault="0011330A" w:rsidP="0011330A">
      <w:pPr>
        <w:bidi w:val="0"/>
      </w:pPr>
    </w:p>
    <w:p w:rsidR="0011330A" w:rsidRDefault="0011330A" w:rsidP="0011330A">
      <w:pPr>
        <w:bidi w:val="0"/>
      </w:pPr>
      <w:r>
        <w:t>Wishbone slave 1 – RX path</w:t>
      </w:r>
    </w:p>
    <w:p w:rsidR="0011330A" w:rsidRDefault="0011330A" w:rsidP="0011330A">
      <w:pPr>
        <w:bidi w:val="0"/>
      </w:pPr>
      <w:r>
        <w:t>Wishbone slave 2 – TX path</w:t>
      </w:r>
    </w:p>
    <w:p w:rsidR="0011330A" w:rsidRDefault="0011330A" w:rsidP="0011330A">
      <w:pPr>
        <w:bidi w:val="0"/>
      </w:pPr>
      <w:r>
        <w:t>Wishbone slave 3 – Wait client</w:t>
      </w:r>
    </w:p>
    <w:p w:rsidR="0011330A" w:rsidRDefault="0011330A" w:rsidP="0011330A">
      <w:pPr>
        <w:bidi w:val="0"/>
      </w:pPr>
      <w:r>
        <w:t>Wishbone slave 4 – Led client</w:t>
      </w:r>
    </w:p>
    <w:p w:rsidR="0011330A" w:rsidRDefault="0011330A" w:rsidP="0011330A">
      <w:pPr>
        <w:bidi w:val="0"/>
      </w:pPr>
      <w:r>
        <w:t>Wishbone slave 5 – Display client</w:t>
      </w:r>
    </w:p>
    <w:p w:rsidR="0011330A" w:rsidRDefault="0011330A" w:rsidP="0011330A">
      <w:pPr>
        <w:bidi w:val="0"/>
      </w:pPr>
      <w:r>
        <w:t>Wishbone slave 6 – Flash control</w:t>
      </w:r>
    </w:p>
    <w:p w:rsidR="0011330A" w:rsidRDefault="0011330A" w:rsidP="0011330A">
      <w:pPr>
        <w:bidi w:val="0"/>
      </w:pPr>
    </w:p>
    <w:p w:rsidR="0011330A" w:rsidRPr="00710AB0" w:rsidRDefault="0011330A" w:rsidP="0011330A">
      <w:pPr>
        <w:bidi w:val="0"/>
      </w:pPr>
      <w:r>
        <w:t xml:space="preserve">As seen above there are three masters in the systems. Only one master can make a transaction on the bus. Therefore there is a routing policy implemented in the </w:t>
      </w:r>
      <w:proofErr w:type="spellStart"/>
      <w:r>
        <w:rPr>
          <w:b/>
          <w:bCs/>
        </w:rPr>
        <w:t>wishbone_intercon</w:t>
      </w:r>
      <w:proofErr w:type="spellEnd"/>
      <w:r>
        <w:rPr>
          <w:b/>
          <w:bCs/>
        </w:rPr>
        <w:t xml:space="preserve"> </w:t>
      </w:r>
      <w:r>
        <w:t xml:space="preserve">unit. </w:t>
      </w:r>
    </w:p>
    <w:p w:rsidR="00DC3150" w:rsidRPr="0011330A" w:rsidRDefault="00DC3150" w:rsidP="0011330A">
      <w:pPr>
        <w:pStyle w:val="3"/>
        <w:bidi w:val="0"/>
      </w:pPr>
    </w:p>
    <w:p w:rsidR="003728E9" w:rsidRDefault="003728E9" w:rsidP="00DC3150">
      <w:pPr>
        <w:bidi w:val="0"/>
      </w:pPr>
    </w:p>
    <w:p w:rsidR="003728E9" w:rsidRDefault="003728E9" w:rsidP="00857276">
      <w:pPr>
        <w:pStyle w:val="3"/>
        <w:bidi w:val="0"/>
      </w:pPr>
      <w:bookmarkStart w:id="410" w:name="_Toc378518891"/>
      <w:r>
        <w:t>3.</w:t>
      </w:r>
      <w:r w:rsidR="00857276">
        <w:t>9</w:t>
      </w:r>
      <w:r>
        <w:t>.3</w:t>
      </w:r>
      <w:r>
        <w:tab/>
        <w:t xml:space="preserve"> Wishbone </w:t>
      </w:r>
      <w:proofErr w:type="spellStart"/>
      <w:r>
        <w:t>Intercon</w:t>
      </w:r>
      <w:bookmarkEnd w:id="410"/>
      <w:proofErr w:type="spellEnd"/>
    </w:p>
    <w:p w:rsidR="00DC3150" w:rsidRDefault="00DC3150" w:rsidP="003728E9">
      <w:pPr>
        <w:bidi w:val="0"/>
      </w:pPr>
      <w:r>
        <w:t xml:space="preserve">The Wishbone </w:t>
      </w:r>
      <w:proofErr w:type="spellStart"/>
      <w:r>
        <w:t>Intercon</w:t>
      </w:r>
      <w:proofErr w:type="spellEnd"/>
      <w:r>
        <w:t xml:space="preserve"> consists of a router and an arbiter. The router directs the wishbone signals from the operating master to the chosen slave through a series of </w:t>
      </w:r>
      <w:proofErr w:type="spellStart"/>
      <w:r>
        <w:t>muxes</w:t>
      </w:r>
      <w:proofErr w:type="spellEnd"/>
      <w:r>
        <w:t xml:space="preserve">. The arbiter is a FSM which enables only one master to use the wishbone bus. Every master that wants to make a transaction asserts CYC. Only the master that is enabled by the arbiter FSM gets its signals passed to the intended slave and can get back an ACK sig. </w:t>
      </w:r>
    </w:p>
    <w:p w:rsidR="00DC3150" w:rsidRDefault="00DC3150" w:rsidP="00DC3150">
      <w:pPr>
        <w:bidi w:val="0"/>
      </w:pPr>
      <w:r w:rsidRPr="00D47E2B">
        <w:t xml:space="preserve">At the wishbone </w:t>
      </w:r>
      <w:proofErr w:type="spellStart"/>
      <w:r w:rsidRPr="00D47E2B">
        <w:t>intercon</w:t>
      </w:r>
      <w:proofErr w:type="spellEnd"/>
      <w:r w:rsidRPr="00D47E2B">
        <w:t xml:space="preserve"> a watchdog timer was implemented: If a transaction does not end within a </w:t>
      </w:r>
      <w:proofErr w:type="spellStart"/>
      <w:r w:rsidRPr="00D47E2B">
        <w:t>TimeOut</w:t>
      </w:r>
      <w:proofErr w:type="spellEnd"/>
      <w:r w:rsidRPr="00D47E2B">
        <w:t>, determine by generics (</w:t>
      </w:r>
      <w:proofErr w:type="spellStart"/>
      <w:r w:rsidRPr="00D47E2B">
        <w:t>clk_freq_g</w:t>
      </w:r>
      <w:proofErr w:type="spellEnd"/>
      <w:r w:rsidRPr="00D47E2B">
        <w:t>/</w:t>
      </w:r>
      <w:proofErr w:type="spellStart"/>
      <w:r w:rsidRPr="00D47E2B">
        <w:t>watchdog_timer_freq_g</w:t>
      </w:r>
      <w:proofErr w:type="spellEnd"/>
      <w:r w:rsidRPr="00D47E2B">
        <w:t xml:space="preserve">), </w:t>
      </w:r>
      <w:proofErr w:type="gramStart"/>
      <w:r w:rsidRPr="00D47E2B">
        <w:t>the  master</w:t>
      </w:r>
      <w:proofErr w:type="gramEnd"/>
      <w:r w:rsidRPr="00D47E2B">
        <w:t xml:space="preserve"> that hold the bus will be </w:t>
      </w:r>
      <w:proofErr w:type="spellStart"/>
      <w:r w:rsidRPr="00D47E2B">
        <w:t>reseted</w:t>
      </w:r>
      <w:proofErr w:type="spellEnd"/>
      <w:r w:rsidRPr="00D47E2B">
        <w:t xml:space="preserve"> by assertion</w:t>
      </w:r>
      <w:r w:rsidRPr="00DD6DC8">
        <w:t xml:space="preserve"> of  his ERR_I signal,</w:t>
      </w:r>
      <w:r w:rsidRPr="00D47E2B">
        <w:t xml:space="preserve"> and the transaction will end.  </w:t>
      </w:r>
    </w:p>
    <w:p w:rsidR="00DC3150" w:rsidRDefault="00DC3150" w:rsidP="00DC3150">
      <w:pPr>
        <w:bidi w:val="0"/>
      </w:pPr>
    </w:p>
    <w:p w:rsidR="00DC3150" w:rsidRDefault="00DC3150" w:rsidP="00DC3150">
      <w:pPr>
        <w:bidi w:val="0"/>
        <w:spacing w:after="0"/>
      </w:pPr>
      <w:r>
        <w:lastRenderedPageBreak/>
        <w:t>The arbiter FSM operates as follow. If no master is using the bus than the master that asserts CYC firsts can use the bus. If more than one master requests the bus at the same time, the priority is:</w:t>
      </w:r>
    </w:p>
    <w:p w:rsidR="00DC3150" w:rsidRDefault="00DC3150" w:rsidP="00DC3150">
      <w:pPr>
        <w:bidi w:val="0"/>
        <w:spacing w:after="0"/>
      </w:pPr>
      <w:r>
        <w:t>WM 1 -</w:t>
      </w:r>
      <w:proofErr w:type="gramStart"/>
      <w:r>
        <w:t>&gt;  WM</w:t>
      </w:r>
      <w:proofErr w:type="gramEnd"/>
      <w:r>
        <w:t xml:space="preserve"> 2 -&gt; WM3</w:t>
      </w:r>
    </w:p>
    <w:p w:rsidR="00DC3150" w:rsidRDefault="00DC3150" w:rsidP="00DC3150">
      <w:pPr>
        <w:keepNext/>
        <w:bidi w:val="0"/>
        <w:spacing w:after="0"/>
      </w:pPr>
      <w:r>
        <w:rPr>
          <w:noProof/>
        </w:rPr>
        <w:drawing>
          <wp:inline distT="0" distB="0" distL="0" distR="0" wp14:anchorId="600480D6" wp14:editId="27CF6B95">
            <wp:extent cx="5274310" cy="3988093"/>
            <wp:effectExtent l="1905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5274310" cy="3988093"/>
                    </a:xfrm>
                    <a:prstGeom prst="rect">
                      <a:avLst/>
                    </a:prstGeom>
                    <a:noFill/>
                    <a:ln w="9525">
                      <a:noFill/>
                      <a:miter lim="800000"/>
                      <a:headEnd/>
                      <a:tailEnd/>
                    </a:ln>
                  </pic:spPr>
                </pic:pic>
              </a:graphicData>
            </a:graphic>
          </wp:inline>
        </w:drawing>
      </w:r>
    </w:p>
    <w:p w:rsidR="00DC3150" w:rsidRPr="005318B5" w:rsidRDefault="00DC3150" w:rsidP="00DC3150">
      <w:pPr>
        <w:pStyle w:val="af"/>
        <w:jc w:val="center"/>
      </w:pPr>
      <w:bookmarkStart w:id="411" w:name="_Toc331865025"/>
      <w:bookmarkStart w:id="412" w:name="_Toc340787068"/>
      <w:bookmarkStart w:id="413" w:name="_Toc341813397"/>
      <w:bookmarkStart w:id="414" w:name="_Toc378517786"/>
      <w:bookmarkStart w:id="415" w:name="_Toc378518957"/>
      <w:r>
        <w:t xml:space="preserve">Figure </w:t>
      </w:r>
      <w:r w:rsidR="008B50AB">
        <w:fldChar w:fldCharType="begin"/>
      </w:r>
      <w:r w:rsidR="008B50AB">
        <w:instrText xml:space="preserve"> SEQ Figure \* ARABIC </w:instrText>
      </w:r>
      <w:r w:rsidR="008B50AB">
        <w:fldChar w:fldCharType="separate"/>
      </w:r>
      <w:r w:rsidR="0000669E">
        <w:rPr>
          <w:noProof/>
        </w:rPr>
        <w:t>36</w:t>
      </w:r>
      <w:r w:rsidR="008B50AB">
        <w:rPr>
          <w:noProof/>
        </w:rPr>
        <w:fldChar w:fldCharType="end"/>
      </w:r>
      <w:r>
        <w:t xml:space="preserve"> - Wishbone </w:t>
      </w:r>
      <w:proofErr w:type="spellStart"/>
      <w:r>
        <w:t>Intercon</w:t>
      </w:r>
      <w:bookmarkEnd w:id="411"/>
      <w:bookmarkEnd w:id="412"/>
      <w:bookmarkEnd w:id="413"/>
      <w:bookmarkEnd w:id="414"/>
      <w:bookmarkEnd w:id="415"/>
      <w:proofErr w:type="spellEnd"/>
    </w:p>
    <w:p w:rsidR="00DC3150" w:rsidRPr="005318B5" w:rsidRDefault="00DC3150" w:rsidP="00DC3150">
      <w:pPr>
        <w:spacing w:after="0"/>
      </w:pPr>
    </w:p>
    <w:p w:rsidR="00DC3150" w:rsidRDefault="003728E9" w:rsidP="00857276">
      <w:pPr>
        <w:pStyle w:val="3"/>
        <w:bidi w:val="0"/>
        <w:rPr>
          <w:b w:val="0"/>
          <w:bCs w:val="0"/>
        </w:rPr>
      </w:pPr>
      <w:bookmarkStart w:id="416" w:name="_Toc332270045"/>
      <w:bookmarkStart w:id="417" w:name="_Toc340785965"/>
      <w:bookmarkStart w:id="418" w:name="_Ref341448992"/>
      <w:bookmarkStart w:id="419" w:name="_Ref341454009"/>
      <w:bookmarkStart w:id="420" w:name="_Ref341454785"/>
      <w:bookmarkStart w:id="421" w:name="_Toc341813276"/>
      <w:bookmarkStart w:id="422" w:name="_Toc378518892"/>
      <w:r>
        <w:t>3.</w:t>
      </w:r>
      <w:r w:rsidR="00857276">
        <w:t>9</w:t>
      </w:r>
      <w:r>
        <w:t>.4</w:t>
      </w:r>
      <w:r>
        <w:tab/>
      </w:r>
      <w:r w:rsidR="00DC3150">
        <w:t>Wishbone Master</w:t>
      </w:r>
      <w:bookmarkEnd w:id="416"/>
      <w:bookmarkEnd w:id="417"/>
      <w:bookmarkEnd w:id="418"/>
      <w:bookmarkEnd w:id="419"/>
      <w:bookmarkEnd w:id="420"/>
      <w:bookmarkEnd w:id="421"/>
      <w:bookmarkEnd w:id="422"/>
    </w:p>
    <w:p w:rsidR="00DC3150" w:rsidRDefault="00DC3150" w:rsidP="00DC3150">
      <w:pPr>
        <w:bidi w:val="0"/>
      </w:pPr>
      <w:r>
        <w:t xml:space="preserve">The Wishbone Master is the unit that initiates and manages a transaction on the wishbone bus. </w:t>
      </w:r>
      <w:r w:rsidRPr="00863765">
        <w:t xml:space="preserve">The wishbone mode supported is </w:t>
      </w:r>
      <w:r w:rsidRPr="00D47E2B">
        <w:rPr>
          <w:u w:val="single"/>
        </w:rPr>
        <w:t>pipeline mode</w:t>
      </w:r>
      <w:r w:rsidRPr="00863765">
        <w:t xml:space="preserve"> defined in the Wishbone B4 spec.</w:t>
      </w:r>
      <w:r>
        <w:t xml:space="preserve">  Therefore, a respond to Wishbone request can be replied as soon as one cycle after it is broadcast on a bus.</w:t>
      </w:r>
    </w:p>
    <w:p w:rsidR="00DC3150" w:rsidRPr="00D47E2B" w:rsidRDefault="00DC3150" w:rsidP="00DC3150">
      <w:pPr>
        <w:bidi w:val="0"/>
        <w:spacing w:after="0"/>
        <w:rPr>
          <w:b/>
          <w:bCs/>
          <w:u w:val="single"/>
        </w:rPr>
      </w:pPr>
      <w:r w:rsidRPr="00210BF6">
        <w:rPr>
          <w:b/>
          <w:bCs/>
          <w:u w:val="single"/>
        </w:rPr>
        <w:t xml:space="preserve">Connecting a Wishbone </w:t>
      </w:r>
      <w:r>
        <w:rPr>
          <w:b/>
          <w:bCs/>
          <w:u w:val="single"/>
        </w:rPr>
        <w:t>Master:</w:t>
      </w:r>
    </w:p>
    <w:p w:rsidR="00DC3150" w:rsidRDefault="00DC3150" w:rsidP="00DC3150">
      <w:pPr>
        <w:bidi w:val="0"/>
      </w:pPr>
      <w:r>
        <w:t>To make a transactions using a wishbone master a requesting unit should be connected and a RAM. The requesting unit should supply the following data to make a transaction:</w:t>
      </w:r>
    </w:p>
    <w:p w:rsidR="00DC3150" w:rsidRDefault="00DC3150" w:rsidP="00846050">
      <w:pPr>
        <w:pStyle w:val="a9"/>
        <w:numPr>
          <w:ilvl w:val="0"/>
          <w:numId w:val="9"/>
        </w:numPr>
        <w:bidi w:val="0"/>
      </w:pPr>
      <w:r>
        <w:t xml:space="preserve">Assert </w:t>
      </w:r>
      <w:proofErr w:type="spellStart"/>
      <w:r w:rsidRPr="00091ED8">
        <w:rPr>
          <w:rFonts w:ascii="Calibri" w:hAnsi="Calibri" w:cs="Calibri"/>
          <w:color w:val="000000"/>
          <w:sz w:val="18"/>
          <w:szCs w:val="18"/>
        </w:rPr>
        <w:t>wm_start</w:t>
      </w:r>
      <w:proofErr w:type="spellEnd"/>
      <w:r>
        <w:rPr>
          <w:rFonts w:ascii="Calibri" w:hAnsi="Calibri" w:cs="Calibri"/>
          <w:color w:val="000000"/>
          <w:sz w:val="18"/>
          <w:szCs w:val="18"/>
        </w:rPr>
        <w:t xml:space="preserve"> </w:t>
      </w:r>
      <w:r>
        <w:t>for 1 cycle.</w:t>
      </w:r>
    </w:p>
    <w:p w:rsidR="00DC3150" w:rsidRDefault="00DC3150" w:rsidP="00846050">
      <w:pPr>
        <w:pStyle w:val="a9"/>
        <w:numPr>
          <w:ilvl w:val="0"/>
          <w:numId w:val="9"/>
        </w:numPr>
        <w:bidi w:val="0"/>
      </w:pPr>
      <w:r>
        <w:t xml:space="preserve">When asserting </w:t>
      </w:r>
      <w:proofErr w:type="spellStart"/>
      <w:r>
        <w:t>wm_start</w:t>
      </w:r>
      <w:proofErr w:type="spellEnd"/>
      <w:r>
        <w:t xml:space="preserve"> - provide valid values on:</w:t>
      </w:r>
    </w:p>
    <w:p w:rsidR="00DC3150" w:rsidRDefault="00DC3150" w:rsidP="00DC3150">
      <w:pPr>
        <w:pStyle w:val="a9"/>
        <w:bidi w:val="0"/>
      </w:pPr>
      <w:r>
        <w:t xml:space="preserve">- </w:t>
      </w:r>
      <w:proofErr w:type="spellStart"/>
      <w:proofErr w:type="gramStart"/>
      <w:r>
        <w:t>wr</w:t>
      </w:r>
      <w:proofErr w:type="spellEnd"/>
      <w:proofErr w:type="gramEnd"/>
      <w:r>
        <w:t xml:space="preserve"> – ‘1’ for write transaction. </w:t>
      </w:r>
      <w:proofErr w:type="gramStart"/>
      <w:r>
        <w:t>‘0’ for read transaction.</w:t>
      </w:r>
      <w:proofErr w:type="gramEnd"/>
    </w:p>
    <w:p w:rsidR="00DC3150" w:rsidRDefault="00DC3150" w:rsidP="00DC3150">
      <w:pPr>
        <w:pStyle w:val="a9"/>
        <w:bidi w:val="0"/>
      </w:pPr>
      <w:proofErr w:type="gramStart"/>
      <w:r>
        <w:t xml:space="preserve">- </w:t>
      </w:r>
      <w:proofErr w:type="spellStart"/>
      <w:r>
        <w:t>len_in</w:t>
      </w:r>
      <w:proofErr w:type="spellEnd"/>
      <w:r>
        <w:t xml:space="preserve"> – length of the read/write.</w:t>
      </w:r>
      <w:proofErr w:type="gramEnd"/>
    </w:p>
    <w:p w:rsidR="00DC3150" w:rsidRDefault="00DC3150" w:rsidP="00DC3150">
      <w:pPr>
        <w:pStyle w:val="a9"/>
        <w:bidi w:val="0"/>
      </w:pPr>
      <w:r>
        <w:t xml:space="preserve">- </w:t>
      </w:r>
      <w:proofErr w:type="spellStart"/>
      <w:r>
        <w:t>type_in</w:t>
      </w:r>
      <w:proofErr w:type="spellEnd"/>
      <w:r>
        <w:t xml:space="preserve"> – client being accessed in the transaction</w:t>
      </w:r>
    </w:p>
    <w:p w:rsidR="00DC3150" w:rsidRDefault="00DC3150" w:rsidP="00DC3150">
      <w:pPr>
        <w:pStyle w:val="a9"/>
        <w:bidi w:val="0"/>
      </w:pPr>
      <w:r>
        <w:t xml:space="preserve">- </w:t>
      </w:r>
      <w:proofErr w:type="spellStart"/>
      <w:r>
        <w:t>addr_in</w:t>
      </w:r>
      <w:proofErr w:type="spellEnd"/>
      <w:r>
        <w:t xml:space="preserve"> – address being accessed in the transaction</w:t>
      </w:r>
    </w:p>
    <w:p w:rsidR="00DC3150" w:rsidRDefault="00DC3150" w:rsidP="00DC3150">
      <w:pPr>
        <w:pStyle w:val="a9"/>
        <w:bidi w:val="0"/>
      </w:pPr>
      <w:r>
        <w:t xml:space="preserve">- </w:t>
      </w:r>
      <w:proofErr w:type="spellStart"/>
      <w:r>
        <w:t>ram_start_addr</w:t>
      </w:r>
      <w:proofErr w:type="spellEnd"/>
      <w:r>
        <w:t xml:space="preserve"> – the </w:t>
      </w:r>
      <w:r w:rsidRPr="00DD6DC8">
        <w:rPr>
          <w:u w:val="single"/>
        </w:rPr>
        <w:t>RAM address</w:t>
      </w:r>
      <w:r>
        <w:t xml:space="preserve"> WM will write values received in a read transaction or read from in a write transaction.</w:t>
      </w:r>
    </w:p>
    <w:p w:rsidR="00DC3150" w:rsidRDefault="00DC3150" w:rsidP="00846050">
      <w:pPr>
        <w:pStyle w:val="a9"/>
        <w:numPr>
          <w:ilvl w:val="0"/>
          <w:numId w:val="9"/>
        </w:numPr>
        <w:bidi w:val="0"/>
      </w:pPr>
      <w:r>
        <w:lastRenderedPageBreak/>
        <w:t xml:space="preserve">When transaction ends </w:t>
      </w:r>
      <w:proofErr w:type="spellStart"/>
      <w:r>
        <w:t>wm_end</w:t>
      </w:r>
      <w:proofErr w:type="spellEnd"/>
      <w:r>
        <w:t xml:space="preserve"> output would be asserted for 1 cycle to notify that the WM has ended the current transaction and is ready for another one.</w:t>
      </w:r>
    </w:p>
    <w:p w:rsidR="00DC3150" w:rsidRDefault="00DC3150" w:rsidP="00DC3150">
      <w:pPr>
        <w:pStyle w:val="a9"/>
        <w:bidi w:val="0"/>
      </w:pPr>
    </w:p>
    <w:p w:rsidR="00DC3150" w:rsidRDefault="00DC3150" w:rsidP="00DC3150">
      <w:pPr>
        <w:pStyle w:val="a9"/>
        <w:bidi w:val="0"/>
      </w:pPr>
      <w:r>
        <w:t xml:space="preserve">An example of how to connect a wishbone master is shown in the </w:t>
      </w:r>
      <w:proofErr w:type="gramStart"/>
      <w:r>
        <w:t>following  figure</w:t>
      </w:r>
      <w:proofErr w:type="gramEnd"/>
      <w:r>
        <w:t>.</w:t>
      </w:r>
    </w:p>
    <w:p w:rsidR="00DC3150" w:rsidRPr="003074FD" w:rsidRDefault="00DC3150" w:rsidP="00DC3150">
      <w:pPr>
        <w:pStyle w:val="a9"/>
        <w:keepNext/>
        <w:bidi w:val="0"/>
        <w:rPr>
          <w:rtl/>
        </w:rPr>
      </w:pPr>
      <w:r>
        <w:rPr>
          <w:noProof/>
        </w:rPr>
        <w:drawing>
          <wp:inline distT="0" distB="0" distL="0" distR="0" wp14:anchorId="5B5F04CD" wp14:editId="674805DC">
            <wp:extent cx="5274310" cy="4294340"/>
            <wp:effectExtent l="19050" t="0" r="2540" b="0"/>
            <wp:docPr id="35"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cstate="print"/>
                    <a:srcRect/>
                    <a:stretch>
                      <a:fillRect/>
                    </a:stretch>
                  </pic:blipFill>
                  <pic:spPr bwMode="auto">
                    <a:xfrm>
                      <a:off x="0" y="0"/>
                      <a:ext cx="5274310" cy="4294340"/>
                    </a:xfrm>
                    <a:prstGeom prst="rect">
                      <a:avLst/>
                    </a:prstGeom>
                    <a:noFill/>
                    <a:ln w="9525">
                      <a:noFill/>
                      <a:miter lim="800000"/>
                      <a:headEnd/>
                      <a:tailEnd/>
                    </a:ln>
                  </pic:spPr>
                </pic:pic>
              </a:graphicData>
            </a:graphic>
          </wp:inline>
        </w:drawing>
      </w:r>
    </w:p>
    <w:p w:rsidR="00DC3150" w:rsidRDefault="00DC3150" w:rsidP="00DC3150">
      <w:pPr>
        <w:pStyle w:val="af"/>
        <w:bidi w:val="0"/>
        <w:jc w:val="center"/>
      </w:pPr>
      <w:bookmarkStart w:id="423" w:name="_Toc341813398"/>
      <w:bookmarkStart w:id="424" w:name="_Toc378517787"/>
      <w:bookmarkStart w:id="425" w:name="_Toc378518958"/>
      <w:r>
        <w:t xml:space="preserve">Figure </w:t>
      </w:r>
      <w:r w:rsidR="008B50AB">
        <w:fldChar w:fldCharType="begin"/>
      </w:r>
      <w:r w:rsidR="008B50AB">
        <w:instrText xml:space="preserve"> SEQ Figure \* ARABIC </w:instrText>
      </w:r>
      <w:r w:rsidR="008B50AB">
        <w:fldChar w:fldCharType="separate"/>
      </w:r>
      <w:r w:rsidR="0000669E">
        <w:rPr>
          <w:noProof/>
        </w:rPr>
        <w:t>37</w:t>
      </w:r>
      <w:r w:rsidR="008B50AB">
        <w:rPr>
          <w:noProof/>
        </w:rPr>
        <w:fldChar w:fldCharType="end"/>
      </w:r>
      <w:r>
        <w:t xml:space="preserve"> - Connecting a Wishbone Master</w:t>
      </w:r>
      <w:bookmarkEnd w:id="423"/>
      <w:bookmarkEnd w:id="424"/>
      <w:bookmarkEnd w:id="425"/>
    </w:p>
    <w:p w:rsidR="00DC3150" w:rsidRDefault="00DC3150" w:rsidP="00DC3150">
      <w:pPr>
        <w:pStyle w:val="a9"/>
        <w:keepNext/>
        <w:bidi w:val="0"/>
        <w:rPr>
          <w:b/>
          <w:bCs/>
          <w:u w:val="single"/>
        </w:rPr>
      </w:pPr>
      <w:r w:rsidRPr="00D47E2B">
        <w:rPr>
          <w:b/>
          <w:bCs/>
          <w:u w:val="single"/>
        </w:rPr>
        <w:t>Important signals:</w:t>
      </w:r>
    </w:p>
    <w:p w:rsidR="00DC3150" w:rsidRDefault="00DC3150" w:rsidP="00DC3150">
      <w:pPr>
        <w:pStyle w:val="a9"/>
        <w:keepNext/>
        <w:bidi w:val="0"/>
      </w:pPr>
      <w:r>
        <w:rPr>
          <w:b/>
          <w:bCs/>
        </w:rPr>
        <w:t xml:space="preserve">STALL_I </w:t>
      </w:r>
      <w:proofErr w:type="gramStart"/>
      <w:r>
        <w:rPr>
          <w:b/>
          <w:bCs/>
        </w:rPr>
        <w:t xml:space="preserve">- </w:t>
      </w:r>
      <w:r>
        <w:t xml:space="preserve"> A</w:t>
      </w:r>
      <w:proofErr w:type="gramEnd"/>
      <w:r>
        <w:t xml:space="preserve"> signal received from a client indicating the client is not ready for a transaction. When stall is asserted WM holds the transaction and waits for STALL_I to be de-asserted.</w:t>
      </w:r>
    </w:p>
    <w:p w:rsidR="00DC3150" w:rsidRDefault="00DC3150" w:rsidP="00DC3150">
      <w:pPr>
        <w:pStyle w:val="a9"/>
        <w:keepNext/>
        <w:bidi w:val="0"/>
      </w:pPr>
      <w:r>
        <w:rPr>
          <w:b/>
          <w:bCs/>
        </w:rPr>
        <w:t xml:space="preserve">ERR_I – </w:t>
      </w:r>
      <w:r>
        <w:t xml:space="preserve">A signal received from Wishbone </w:t>
      </w:r>
      <w:proofErr w:type="spellStart"/>
      <w:r>
        <w:t>Intercon</w:t>
      </w:r>
      <w:proofErr w:type="spellEnd"/>
      <w:r>
        <w:t xml:space="preserve"> and indicates a bus timeout. When ERR_I is asserted the WM is </w:t>
      </w:r>
      <w:proofErr w:type="spellStart"/>
      <w:r>
        <w:t>reseted</w:t>
      </w:r>
      <w:proofErr w:type="spellEnd"/>
      <w:r>
        <w:t xml:space="preserve"> and the transaction ends. The </w:t>
      </w:r>
      <w:proofErr w:type="spellStart"/>
      <w:r>
        <w:t>wm_end</w:t>
      </w:r>
      <w:proofErr w:type="spellEnd"/>
      <w:r>
        <w:t xml:space="preserve"> output is asserted by the WM to notify the requesting unit that the transaction ended.</w:t>
      </w:r>
    </w:p>
    <w:p w:rsidR="00DC3150" w:rsidRDefault="00DC3150" w:rsidP="00DC3150">
      <w:pPr>
        <w:bidi w:val="0"/>
        <w:spacing w:after="0"/>
      </w:pPr>
    </w:p>
    <w:p w:rsidR="00DC3150" w:rsidRDefault="00DC3150" w:rsidP="00DC3150">
      <w:pPr>
        <w:bidi w:val="0"/>
        <w:spacing w:after="0"/>
      </w:pPr>
      <w:r>
        <w:t xml:space="preserve">The Wishbone Master FSM consists of 2 main branches: </w:t>
      </w:r>
    </w:p>
    <w:p w:rsidR="00DC3150" w:rsidRDefault="00DC3150" w:rsidP="00DC3150">
      <w:pPr>
        <w:bidi w:val="0"/>
        <w:spacing w:after="0"/>
      </w:pPr>
      <w:r>
        <w:t>Read – for a reading transaction</w:t>
      </w:r>
    </w:p>
    <w:p w:rsidR="00DC3150" w:rsidRDefault="00DC3150" w:rsidP="00DC3150">
      <w:pPr>
        <w:bidi w:val="0"/>
        <w:spacing w:after="0"/>
      </w:pPr>
      <w:r>
        <w:t>Write – for a writing transaction</w:t>
      </w:r>
    </w:p>
    <w:p w:rsidR="00DC3150" w:rsidRDefault="00DC3150" w:rsidP="00DC3150">
      <w:pPr>
        <w:bidi w:val="0"/>
        <w:spacing w:after="0"/>
      </w:pPr>
    </w:p>
    <w:p w:rsidR="00DC3150" w:rsidRDefault="00DC3150" w:rsidP="00DC3150">
      <w:pPr>
        <w:bidi w:val="0"/>
        <w:spacing w:after="0"/>
      </w:pPr>
    </w:p>
    <w:p w:rsidR="00DC3150" w:rsidRDefault="00DC3150" w:rsidP="00DC3150">
      <w:pPr>
        <w:bidi w:val="0"/>
        <w:spacing w:after="0"/>
      </w:pPr>
    </w:p>
    <w:p w:rsidR="00DC3150" w:rsidRDefault="00DC3150" w:rsidP="00DC3150">
      <w:pPr>
        <w:bidi w:val="0"/>
        <w:spacing w:after="0"/>
      </w:pPr>
    </w:p>
    <w:p w:rsidR="00DC3150" w:rsidRDefault="00DC3150" w:rsidP="00DC3150">
      <w:pPr>
        <w:bidi w:val="0"/>
        <w:spacing w:after="0"/>
      </w:pPr>
    </w:p>
    <w:p w:rsidR="00DC3150" w:rsidRDefault="00DC3150" w:rsidP="00DC3150">
      <w:pPr>
        <w:keepNext/>
        <w:bidi w:val="0"/>
        <w:spacing w:after="0"/>
        <w:jc w:val="center"/>
      </w:pPr>
      <w:r>
        <w:rPr>
          <w:noProof/>
        </w:rPr>
        <w:drawing>
          <wp:inline distT="0" distB="0" distL="0" distR="0" wp14:anchorId="5115BD82" wp14:editId="4A141658">
            <wp:extent cx="5274310" cy="37945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274310" cy="3794573"/>
                    </a:xfrm>
                    <a:prstGeom prst="rect">
                      <a:avLst/>
                    </a:prstGeom>
                  </pic:spPr>
                </pic:pic>
              </a:graphicData>
            </a:graphic>
          </wp:inline>
        </w:drawing>
      </w:r>
    </w:p>
    <w:p w:rsidR="00DC3150" w:rsidRDefault="00DC3150" w:rsidP="00DC3150">
      <w:pPr>
        <w:pStyle w:val="af"/>
        <w:bidi w:val="0"/>
        <w:jc w:val="center"/>
      </w:pPr>
      <w:bookmarkStart w:id="426" w:name="_Toc340787069"/>
      <w:bookmarkStart w:id="427" w:name="_Toc341813399"/>
      <w:bookmarkStart w:id="428" w:name="_Toc378517788"/>
      <w:bookmarkStart w:id="429" w:name="_Toc378518959"/>
      <w:r>
        <w:t xml:space="preserve">Figure </w:t>
      </w:r>
      <w:r w:rsidR="008B50AB">
        <w:fldChar w:fldCharType="begin"/>
      </w:r>
      <w:r w:rsidR="008B50AB">
        <w:instrText xml:space="preserve"> SEQ Figure \* ARABIC </w:instrText>
      </w:r>
      <w:r w:rsidR="008B50AB">
        <w:fldChar w:fldCharType="separate"/>
      </w:r>
      <w:r w:rsidR="0000669E">
        <w:rPr>
          <w:noProof/>
        </w:rPr>
        <w:t>38</w:t>
      </w:r>
      <w:r w:rsidR="008B50AB">
        <w:rPr>
          <w:noProof/>
        </w:rPr>
        <w:fldChar w:fldCharType="end"/>
      </w:r>
      <w:r>
        <w:rPr>
          <w:noProof/>
        </w:rPr>
        <w:t xml:space="preserve"> - Wishbone Master FSM</w:t>
      </w:r>
      <w:bookmarkEnd w:id="426"/>
      <w:bookmarkEnd w:id="427"/>
      <w:bookmarkEnd w:id="428"/>
      <w:bookmarkEnd w:id="429"/>
    </w:p>
    <w:p w:rsidR="00DC3150" w:rsidRDefault="00DC3150" w:rsidP="00DC3150">
      <w:pPr>
        <w:keepNext/>
        <w:bidi w:val="0"/>
        <w:spacing w:after="0"/>
        <w:jc w:val="center"/>
      </w:pPr>
    </w:p>
    <w:p w:rsidR="00DC3150" w:rsidRDefault="00DC3150" w:rsidP="00DC3150">
      <w:pPr>
        <w:bidi w:val="0"/>
        <w:spacing w:after="0"/>
      </w:pPr>
    </w:p>
    <w:tbl>
      <w:tblPr>
        <w:tblW w:w="10473" w:type="dxa"/>
        <w:jc w:val="center"/>
        <w:tblInd w:w="-856" w:type="dxa"/>
        <w:tblLook w:val="04A0" w:firstRow="1" w:lastRow="0" w:firstColumn="1" w:lastColumn="0" w:noHBand="0" w:noVBand="1"/>
      </w:tblPr>
      <w:tblGrid>
        <w:gridCol w:w="2251"/>
        <w:gridCol w:w="1263"/>
        <w:gridCol w:w="2250"/>
        <w:gridCol w:w="4709"/>
      </w:tblGrid>
      <w:tr w:rsidR="00DC3150" w:rsidRPr="008E5441" w:rsidTr="00D95175">
        <w:trPr>
          <w:trHeight w:val="240"/>
          <w:jc w:val="center"/>
        </w:trPr>
        <w:tc>
          <w:tcPr>
            <w:tcW w:w="2251"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signal name</w:t>
            </w:r>
          </w:p>
        </w:tc>
        <w:tc>
          <w:tcPr>
            <w:tcW w:w="1263" w:type="dxa"/>
            <w:tcBorders>
              <w:top w:val="single" w:sz="4" w:space="0" w:color="auto"/>
              <w:left w:val="nil"/>
              <w:bottom w:val="single" w:sz="4" w:space="0" w:color="auto"/>
              <w:right w:val="single" w:sz="4" w:space="0" w:color="auto"/>
            </w:tcBorders>
            <w:shd w:val="clear" w:color="000000" w:fill="FFFF00"/>
            <w:noWrap/>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type</w:t>
            </w:r>
          </w:p>
        </w:tc>
        <w:tc>
          <w:tcPr>
            <w:tcW w:w="2250" w:type="dxa"/>
            <w:tcBorders>
              <w:top w:val="single" w:sz="4" w:space="0" w:color="auto"/>
              <w:left w:val="nil"/>
              <w:bottom w:val="single" w:sz="4" w:space="0" w:color="auto"/>
              <w:right w:val="single" w:sz="4" w:space="0" w:color="auto"/>
            </w:tcBorders>
            <w:shd w:val="clear" w:color="000000" w:fill="FFFF00"/>
            <w:noWrap/>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width (bits)</w:t>
            </w:r>
          </w:p>
        </w:tc>
        <w:tc>
          <w:tcPr>
            <w:tcW w:w="4709" w:type="dxa"/>
            <w:tcBorders>
              <w:top w:val="single" w:sz="4" w:space="0" w:color="auto"/>
              <w:left w:val="nil"/>
              <w:bottom w:val="single" w:sz="4" w:space="0" w:color="auto"/>
              <w:right w:val="single" w:sz="4" w:space="0" w:color="auto"/>
            </w:tcBorders>
            <w:shd w:val="clear" w:color="000000" w:fill="FFFF0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description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sys_clk</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clock</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sys_reset</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reset</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ADR_O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address word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DAT_O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data_in</w:t>
            </w:r>
            <w:proofErr w:type="spellEnd"/>
            <w:r w:rsidRPr="00091ED8">
              <w:rPr>
                <w:rFonts w:ascii="Calibri" w:hAnsi="Calibri" w:cs="Calibri"/>
                <w:color w:val="000000"/>
                <w:sz w:val="18"/>
                <w:szCs w:val="18"/>
              </w:rPr>
              <w:t xml:space="preserve"> word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WE_O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write, '0' for read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STB_O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active bus operation, '0' for no bus operation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CYC_O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1' for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 '0' for no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TGA_O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type word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TGD_O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length word</w:t>
            </w:r>
          </w:p>
        </w:tc>
      </w:tr>
      <w:tr w:rsidR="00DC3150" w:rsidRPr="008E5441" w:rsidTr="00D95175">
        <w:trPr>
          <w:trHeight w:val="188"/>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ACK_I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when valid data is received from WS or for successful write operation in WS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DAT_I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received from WS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STALL_I</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STALL - WS is not available for transaction </w:t>
            </w:r>
          </w:p>
        </w:tc>
      </w:tr>
      <w:tr w:rsidR="00DC3150" w:rsidRPr="008E5441" w:rsidTr="00D95175">
        <w:trPr>
          <w:trHeight w:val="188"/>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ERR_I</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Watchdog interrupts, resets wishbone master</w:t>
            </w:r>
          </w:p>
        </w:tc>
      </w:tr>
      <w:tr w:rsidR="00DC3150" w:rsidRPr="008E5441" w:rsidTr="00D95175">
        <w:trPr>
          <w:trHeight w:val="188"/>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ram_addr</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Input address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ram_dout</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Input data</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ram_dout_valid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Input data valid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ram_aout</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address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ram_aout_valid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address is valid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ram_din</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data</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ram_din_valid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data valid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wm_start</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when '1' WM starts a transaction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wr</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determines if the WM will make a read('0') or write('1') transaction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type_in</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is the client which the data is directed to</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lastRenderedPageBreak/>
              <w:t>len_in</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of the data (in words)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addr_in</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address in the client that the information will be written to</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ram_start_addr</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start address for WM to read from RAM</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wm_end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when '1' WM ended a transaction or </w:t>
            </w:r>
            <w:proofErr w:type="spellStart"/>
            <w:r w:rsidRPr="00091ED8">
              <w:rPr>
                <w:rFonts w:ascii="Calibri" w:hAnsi="Calibri" w:cs="Calibri"/>
                <w:color w:val="000000"/>
                <w:sz w:val="18"/>
                <w:szCs w:val="18"/>
              </w:rPr>
              <w:t>reseted</w:t>
            </w:r>
            <w:proofErr w:type="spellEnd"/>
            <w:r w:rsidRPr="00091ED8">
              <w:rPr>
                <w:rFonts w:ascii="Calibri" w:hAnsi="Calibri" w:cs="Calibri"/>
                <w:color w:val="000000"/>
                <w:sz w:val="18"/>
                <w:szCs w:val="18"/>
              </w:rPr>
              <w:t xml:space="preserve"> by watchdog ERR_I signal</w:t>
            </w:r>
          </w:p>
        </w:tc>
      </w:tr>
    </w:tbl>
    <w:p w:rsidR="00DC3150" w:rsidRDefault="00DC3150" w:rsidP="00DC3150">
      <w:pPr>
        <w:bidi w:val="0"/>
        <w:spacing w:after="0"/>
      </w:pPr>
    </w:p>
    <w:p w:rsidR="00DC3150" w:rsidRDefault="00DC3150" w:rsidP="00DC3150">
      <w:pPr>
        <w:pStyle w:val="af"/>
        <w:keepNext/>
        <w:jc w:val="center"/>
      </w:pPr>
      <w:bookmarkStart w:id="430" w:name="_Toc331865070"/>
      <w:bookmarkStart w:id="431" w:name="_Toc340785145"/>
      <w:bookmarkStart w:id="432" w:name="_Toc341813366"/>
      <w:bookmarkStart w:id="433" w:name="_Toc378517858"/>
      <w:bookmarkStart w:id="434" w:name="_Toc378519034"/>
      <w:r>
        <w:t xml:space="preserve">Table </w:t>
      </w:r>
      <w:r w:rsidR="008B50AB">
        <w:fldChar w:fldCharType="begin"/>
      </w:r>
      <w:r w:rsidR="008B50AB">
        <w:instrText xml:space="preserve"> SEQ Table \* ARABIC </w:instrText>
      </w:r>
      <w:r w:rsidR="008B50AB">
        <w:fldChar w:fldCharType="separate"/>
      </w:r>
      <w:r w:rsidR="00D1530F">
        <w:rPr>
          <w:noProof/>
        </w:rPr>
        <w:t>50</w:t>
      </w:r>
      <w:r w:rsidR="008B50AB">
        <w:rPr>
          <w:noProof/>
        </w:rPr>
        <w:fldChar w:fldCharType="end"/>
      </w:r>
      <w:r>
        <w:rPr>
          <w:noProof/>
        </w:rPr>
        <w:t xml:space="preserve"> - Wishbone Master interface</w:t>
      </w:r>
      <w:bookmarkEnd w:id="430"/>
      <w:bookmarkEnd w:id="431"/>
      <w:bookmarkEnd w:id="432"/>
      <w:bookmarkEnd w:id="433"/>
      <w:bookmarkEnd w:id="434"/>
    </w:p>
    <w:p w:rsidR="00DC3150" w:rsidRDefault="00DC3150" w:rsidP="00DC3150">
      <w:pPr>
        <w:pStyle w:val="af"/>
        <w:keepNext/>
      </w:pPr>
    </w:p>
    <w:tbl>
      <w:tblPr>
        <w:tblW w:w="10553" w:type="dxa"/>
        <w:jc w:val="center"/>
        <w:tblInd w:w="-2572" w:type="dxa"/>
        <w:tblLook w:val="04A0" w:firstRow="1" w:lastRow="0" w:firstColumn="1" w:lastColumn="0" w:noHBand="0" w:noVBand="1"/>
      </w:tblPr>
      <w:tblGrid>
        <w:gridCol w:w="3988"/>
        <w:gridCol w:w="870"/>
        <w:gridCol w:w="1422"/>
        <w:gridCol w:w="4273"/>
      </w:tblGrid>
      <w:tr w:rsidR="00DC3150" w:rsidRPr="008E5441" w:rsidTr="00D95175">
        <w:trPr>
          <w:trHeight w:val="303"/>
          <w:jc w:val="center"/>
        </w:trPr>
        <w:tc>
          <w:tcPr>
            <w:tcW w:w="3988"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DC3150" w:rsidRPr="008E5441" w:rsidRDefault="00DC3150" w:rsidP="00D95175">
            <w:pPr>
              <w:bidi w:val="0"/>
              <w:spacing w:after="0" w:line="240" w:lineRule="auto"/>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generic name</w:t>
            </w:r>
          </w:p>
        </w:tc>
        <w:tc>
          <w:tcPr>
            <w:tcW w:w="870" w:type="dxa"/>
            <w:tcBorders>
              <w:top w:val="single" w:sz="4" w:space="0" w:color="auto"/>
              <w:left w:val="nil"/>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type</w:t>
            </w:r>
          </w:p>
        </w:tc>
        <w:tc>
          <w:tcPr>
            <w:tcW w:w="1422" w:type="dxa"/>
            <w:tcBorders>
              <w:top w:val="single" w:sz="4" w:space="0" w:color="auto"/>
              <w:left w:val="nil"/>
              <w:bottom w:val="single" w:sz="4" w:space="0" w:color="auto"/>
              <w:right w:val="single" w:sz="4" w:space="0" w:color="auto"/>
            </w:tcBorders>
            <w:shd w:val="clear" w:color="000000" w:fill="00B0F0"/>
            <w:vAlign w:val="center"/>
          </w:tcPr>
          <w:p w:rsidR="00DC3150" w:rsidRPr="00204745" w:rsidRDefault="00DC3150" w:rsidP="00D95175">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Actual</w:t>
            </w:r>
            <w:r w:rsidRPr="00204745">
              <w:rPr>
                <w:rFonts w:ascii="Calibri" w:eastAsia="Times New Roman" w:hAnsi="Calibri" w:cs="Calibri"/>
                <w:b/>
                <w:bCs/>
                <w:color w:val="000000"/>
                <w:sz w:val="18"/>
                <w:szCs w:val="18"/>
              </w:rPr>
              <w:t xml:space="preserve"> value</w:t>
            </w:r>
          </w:p>
        </w:tc>
        <w:tc>
          <w:tcPr>
            <w:tcW w:w="4273" w:type="dxa"/>
            <w:tcBorders>
              <w:top w:val="single" w:sz="4" w:space="0" w:color="auto"/>
              <w:left w:val="single" w:sz="4" w:space="0" w:color="auto"/>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description</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reset_polarity_g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std_logic</w:t>
            </w:r>
            <w:proofErr w:type="spellEnd"/>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'0' = Active Low, '1' = Active High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data_width_g</w:t>
            </w:r>
            <w:proofErr w:type="spellEnd"/>
            <w:r w:rsidRPr="008E5441">
              <w:rPr>
                <w:rFonts w:ascii="Calibri" w:eastAsia="Times New Roman" w:hAnsi="Calibri" w:cs="Calibri"/>
                <w:color w:val="000000"/>
                <w:sz w:val="18"/>
                <w:szCs w:val="18"/>
              </w:rPr>
              <w:t xml:space="preserve">   </w:t>
            </w:r>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natural</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defines the width of the data lines of the system</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type_d_g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Type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addr_d_g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3</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Address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len_d_g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Length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63B04">
              <w:rPr>
                <w:rFonts w:ascii="Calibri" w:eastAsia="Times New Roman" w:hAnsi="Calibri" w:cs="Calibri"/>
                <w:color w:val="000000"/>
                <w:sz w:val="18"/>
                <w:szCs w:val="18"/>
              </w:rPr>
              <w:t>addr_bits_g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Log2 of the size of the RAM connected to master</w:t>
            </w:r>
          </w:p>
        </w:tc>
      </w:tr>
    </w:tbl>
    <w:p w:rsidR="00DC3150" w:rsidRDefault="00DC3150" w:rsidP="00DC3150">
      <w:pPr>
        <w:pStyle w:val="af"/>
        <w:keepNext/>
        <w:jc w:val="center"/>
      </w:pPr>
      <w:bookmarkStart w:id="435" w:name="_Toc331865071"/>
      <w:bookmarkStart w:id="436" w:name="_Toc340785146"/>
      <w:bookmarkStart w:id="437" w:name="_Toc341813367"/>
      <w:bookmarkStart w:id="438" w:name="_Toc378517859"/>
      <w:bookmarkStart w:id="439" w:name="_Toc378519035"/>
      <w:r>
        <w:t xml:space="preserve">Table </w:t>
      </w:r>
      <w:r w:rsidR="008B50AB">
        <w:fldChar w:fldCharType="begin"/>
      </w:r>
      <w:r w:rsidR="008B50AB">
        <w:instrText xml:space="preserve"> SEQ Table \* ARABIC </w:instrText>
      </w:r>
      <w:r w:rsidR="008B50AB">
        <w:fldChar w:fldCharType="separate"/>
      </w:r>
      <w:r w:rsidR="00D1530F">
        <w:rPr>
          <w:noProof/>
        </w:rPr>
        <w:t>51</w:t>
      </w:r>
      <w:r w:rsidR="008B50AB">
        <w:rPr>
          <w:noProof/>
        </w:rPr>
        <w:fldChar w:fldCharType="end"/>
      </w:r>
      <w:r>
        <w:t xml:space="preserve"> - Wishbone Master </w:t>
      </w:r>
      <w:proofErr w:type="gramStart"/>
      <w:r>
        <w:t>generics</w:t>
      </w:r>
      <w:bookmarkEnd w:id="435"/>
      <w:bookmarkEnd w:id="436"/>
      <w:bookmarkEnd w:id="437"/>
      <w:bookmarkEnd w:id="438"/>
      <w:bookmarkEnd w:id="439"/>
      <w:proofErr w:type="gramEnd"/>
    </w:p>
    <w:p w:rsidR="00DC3150" w:rsidRDefault="00DC3150" w:rsidP="00DC3150">
      <w:pPr>
        <w:pStyle w:val="3"/>
        <w:bidi w:val="0"/>
        <w:ind w:left="900"/>
        <w:rPr>
          <w:b w:val="0"/>
          <w:bCs w:val="0"/>
        </w:rPr>
      </w:pPr>
      <w:bookmarkStart w:id="440" w:name="_Toc332270046"/>
    </w:p>
    <w:p w:rsidR="00DC3150" w:rsidRPr="001E45FF" w:rsidRDefault="00DC3150" w:rsidP="00DC3150">
      <w:pPr>
        <w:bidi w:val="0"/>
      </w:pPr>
    </w:p>
    <w:p w:rsidR="00DC3150" w:rsidRDefault="003728E9" w:rsidP="00857276">
      <w:pPr>
        <w:pStyle w:val="3"/>
        <w:bidi w:val="0"/>
        <w:rPr>
          <w:b w:val="0"/>
          <w:bCs w:val="0"/>
        </w:rPr>
      </w:pPr>
      <w:bookmarkStart w:id="441" w:name="_Toc340785966"/>
      <w:bookmarkStart w:id="442" w:name="_Ref341449019"/>
      <w:bookmarkStart w:id="443" w:name="_Ref341454047"/>
      <w:bookmarkStart w:id="444" w:name="_Ref341456819"/>
      <w:bookmarkStart w:id="445" w:name="_Ref341457982"/>
      <w:bookmarkStart w:id="446" w:name="_Toc341813277"/>
      <w:bookmarkStart w:id="447" w:name="_Toc378518893"/>
      <w:r>
        <w:t>3.</w:t>
      </w:r>
      <w:r w:rsidR="00857276">
        <w:t>9</w:t>
      </w:r>
      <w:r>
        <w:t>.5</w:t>
      </w:r>
      <w:r>
        <w:tab/>
      </w:r>
      <w:r w:rsidR="00DC3150">
        <w:t>Wishbone Slave</w:t>
      </w:r>
      <w:bookmarkEnd w:id="440"/>
      <w:bookmarkEnd w:id="441"/>
      <w:bookmarkEnd w:id="442"/>
      <w:bookmarkEnd w:id="443"/>
      <w:bookmarkEnd w:id="444"/>
      <w:bookmarkEnd w:id="445"/>
      <w:bookmarkEnd w:id="446"/>
      <w:bookmarkEnd w:id="447"/>
    </w:p>
    <w:p w:rsidR="00DC3150" w:rsidRDefault="00DC3150" w:rsidP="00DC3150">
      <w:pPr>
        <w:bidi w:val="0"/>
      </w:pPr>
      <w:r>
        <w:t xml:space="preserve">Wishbone Slave is the client’s interface to the system. The unit is based on the same principles as the wishbone master. It has the simplest hardware that can handle the wishbone communication. Therefore it only responds to wishbone master signals and passes any information received to its host’s units without any processing.  </w:t>
      </w:r>
    </w:p>
    <w:p w:rsidR="00DC3150" w:rsidRDefault="00DC3150" w:rsidP="00DC3150">
      <w:pPr>
        <w:bidi w:val="0"/>
        <w:spacing w:after="0"/>
      </w:pPr>
      <w:r>
        <w:t xml:space="preserve">Important: The Wishbone mode of work implemented is </w:t>
      </w:r>
      <w:r>
        <w:rPr>
          <w:b/>
          <w:bCs/>
        </w:rPr>
        <w:t>pipeline</w:t>
      </w:r>
      <w:r>
        <w:t xml:space="preserve"> mode. </w:t>
      </w:r>
      <w:proofErr w:type="gramStart"/>
      <w:r>
        <w:t>Therefore ,</w:t>
      </w:r>
      <w:proofErr w:type="gramEnd"/>
      <w:r>
        <w:t xml:space="preserve"> the slave automatically responds to a write transaction with an ACK after one cycle.</w:t>
      </w:r>
    </w:p>
    <w:p w:rsidR="00DC3150" w:rsidRDefault="00DC3150" w:rsidP="00DC3150">
      <w:pPr>
        <w:bidi w:val="0"/>
        <w:spacing w:after="0"/>
      </w:pPr>
      <w:r>
        <w:t>A read request could be answered by the client at any time.</w:t>
      </w:r>
    </w:p>
    <w:p w:rsidR="00DC3150" w:rsidRDefault="00DC3150" w:rsidP="00DC3150">
      <w:pPr>
        <w:bidi w:val="0"/>
        <w:spacing w:after="0"/>
      </w:pPr>
    </w:p>
    <w:p w:rsidR="00DC3150" w:rsidRDefault="00DC3150" w:rsidP="00DC3150">
      <w:pPr>
        <w:bidi w:val="0"/>
        <w:spacing w:after="0"/>
        <w:rPr>
          <w:b/>
          <w:bCs/>
          <w:u w:val="single"/>
        </w:rPr>
      </w:pPr>
      <w:r w:rsidRPr="00D47E2B">
        <w:rPr>
          <w:b/>
          <w:bCs/>
          <w:u w:val="single"/>
        </w:rPr>
        <w:t>Connecting a Wishbone Slave</w:t>
      </w:r>
      <w:r>
        <w:rPr>
          <w:b/>
          <w:bCs/>
          <w:u w:val="single"/>
        </w:rPr>
        <w:t>:</w:t>
      </w:r>
    </w:p>
    <w:p w:rsidR="00DC3150" w:rsidRDefault="00DC3150" w:rsidP="00DC3150">
      <w:pPr>
        <w:bidi w:val="0"/>
        <w:spacing w:after="0"/>
      </w:pPr>
      <w:r>
        <w:t>A Wishbone Slave could be connected to a register unit, RAM or any other unit that could save the data once it is broadcasted on the bus.</w:t>
      </w:r>
    </w:p>
    <w:p w:rsidR="00DC3150" w:rsidRDefault="00DC3150" w:rsidP="00DC3150">
      <w:pPr>
        <w:bidi w:val="0"/>
        <w:spacing w:after="0"/>
      </w:pPr>
      <w:r>
        <w:t>The WS signals should be connected as followed:</w:t>
      </w:r>
    </w:p>
    <w:p w:rsidR="00DC3150" w:rsidRDefault="00DC3150" w:rsidP="00DC3150">
      <w:pPr>
        <w:bidi w:val="0"/>
        <w:spacing w:after="0"/>
      </w:pPr>
      <w:proofErr w:type="gramStart"/>
      <w:r w:rsidRPr="00D47E2B">
        <w:rPr>
          <w:u w:val="single"/>
        </w:rPr>
        <w:t>Always connected:</w:t>
      </w:r>
      <w:r>
        <w:t xml:space="preserve"> </w:t>
      </w:r>
      <w:proofErr w:type="spellStart"/>
      <w:r>
        <w:t>Reg_data</w:t>
      </w:r>
      <w:proofErr w:type="spellEnd"/>
      <w:r>
        <w:t xml:space="preserve">, </w:t>
      </w:r>
      <w:proofErr w:type="spellStart"/>
      <w:r>
        <w:t>reg_data_valid</w:t>
      </w:r>
      <w:proofErr w:type="spellEnd"/>
      <w:r>
        <w:t xml:space="preserve">, </w:t>
      </w:r>
      <w:proofErr w:type="spellStart"/>
      <w:r>
        <w:t>wr_en</w:t>
      </w:r>
      <w:proofErr w:type="spellEnd"/>
      <w:r>
        <w:t xml:space="preserve">, </w:t>
      </w:r>
      <w:proofErr w:type="spellStart"/>
      <w:r>
        <w:t>ws_data</w:t>
      </w:r>
      <w:proofErr w:type="spellEnd"/>
      <w:r>
        <w:t xml:space="preserve">, </w:t>
      </w:r>
      <w:proofErr w:type="spellStart"/>
      <w:r>
        <w:t>ws_data_valid</w:t>
      </w:r>
      <w:proofErr w:type="spellEnd"/>
      <w:r>
        <w:t>, address.</w:t>
      </w:r>
      <w:proofErr w:type="gramEnd"/>
    </w:p>
    <w:p w:rsidR="00DC3150" w:rsidRDefault="00DC3150" w:rsidP="00DC3150">
      <w:pPr>
        <w:bidi w:val="0"/>
        <w:spacing w:after="0"/>
      </w:pPr>
      <w:r w:rsidRPr="001A590E">
        <w:rPr>
          <w:u w:val="single"/>
        </w:rPr>
        <w:t>Optional</w:t>
      </w:r>
      <w:r>
        <w:rPr>
          <w:u w:val="single"/>
        </w:rPr>
        <w:t xml:space="preserve">: </w:t>
      </w:r>
      <w:proofErr w:type="spellStart"/>
      <w:r>
        <w:t>typ</w:t>
      </w:r>
      <w:proofErr w:type="spellEnd"/>
      <w:r>
        <w:t xml:space="preserve">, </w:t>
      </w:r>
      <w:proofErr w:type="spellStart"/>
      <w:r>
        <w:t>len</w:t>
      </w:r>
      <w:proofErr w:type="spellEnd"/>
      <w:r>
        <w:t xml:space="preserve">, </w:t>
      </w:r>
      <w:proofErr w:type="spellStart"/>
      <w:r>
        <w:t>active_cycle</w:t>
      </w:r>
      <w:proofErr w:type="spellEnd"/>
      <w:r>
        <w:t xml:space="preserve"> </w:t>
      </w:r>
    </w:p>
    <w:p w:rsidR="00DC3150" w:rsidRDefault="00DC3150" w:rsidP="00DC3150">
      <w:pPr>
        <w:bidi w:val="0"/>
        <w:spacing w:after="0"/>
      </w:pPr>
      <w:r>
        <w:rPr>
          <w:u w:val="single"/>
        </w:rPr>
        <w:t>Stall signal:</w:t>
      </w:r>
      <w:r>
        <w:t xml:space="preserve"> The stall signal should be driven by the client or alternatively connected constantly to ‘0’.</w:t>
      </w:r>
    </w:p>
    <w:p w:rsidR="00DC3150" w:rsidRDefault="00DC3150" w:rsidP="00DC3150">
      <w:pPr>
        <w:bidi w:val="0"/>
        <w:spacing w:after="0"/>
      </w:pPr>
    </w:p>
    <w:p w:rsidR="00DC3150" w:rsidRDefault="00DC3150" w:rsidP="00DC3150">
      <w:pPr>
        <w:bidi w:val="0"/>
        <w:spacing w:after="0"/>
      </w:pPr>
      <w:r>
        <w:t>An example for a connection of a Wishbone Slave to a registers unit is shown in the following figure.</w:t>
      </w:r>
    </w:p>
    <w:p w:rsidR="00DC3150" w:rsidRDefault="00DC3150" w:rsidP="00DC3150">
      <w:pPr>
        <w:keepNext/>
        <w:bidi w:val="0"/>
        <w:spacing w:after="0"/>
      </w:pPr>
      <w:r>
        <w:rPr>
          <w:noProof/>
        </w:rPr>
        <w:lastRenderedPageBreak/>
        <w:drawing>
          <wp:inline distT="0" distB="0" distL="0" distR="0" wp14:anchorId="7FA9F9F1" wp14:editId="36E699CC">
            <wp:extent cx="4686300" cy="2600325"/>
            <wp:effectExtent l="19050" t="0" r="0" b="0"/>
            <wp:docPr id="65" name="תמונה 62" descr="C:\Project\Documentation\connecting_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Project\Documentation\connecting_ws.jpg"/>
                    <pic:cNvPicPr>
                      <a:picLocks noChangeAspect="1" noChangeArrowheads="1"/>
                    </pic:cNvPicPr>
                  </pic:nvPicPr>
                  <pic:blipFill>
                    <a:blip r:embed="rId74" cstate="print"/>
                    <a:srcRect/>
                    <a:stretch>
                      <a:fillRect/>
                    </a:stretch>
                  </pic:blipFill>
                  <pic:spPr bwMode="auto">
                    <a:xfrm>
                      <a:off x="0" y="0"/>
                      <a:ext cx="4686300" cy="2600325"/>
                    </a:xfrm>
                    <a:prstGeom prst="rect">
                      <a:avLst/>
                    </a:prstGeom>
                    <a:noFill/>
                    <a:ln w="9525">
                      <a:noFill/>
                      <a:miter lim="800000"/>
                      <a:headEnd/>
                      <a:tailEnd/>
                    </a:ln>
                  </pic:spPr>
                </pic:pic>
              </a:graphicData>
            </a:graphic>
          </wp:inline>
        </w:drawing>
      </w:r>
    </w:p>
    <w:p w:rsidR="00DC3150" w:rsidRDefault="00DC3150" w:rsidP="00DC3150">
      <w:pPr>
        <w:pStyle w:val="af"/>
        <w:bidi w:val="0"/>
        <w:jc w:val="center"/>
      </w:pPr>
      <w:bookmarkStart w:id="448" w:name="_Toc341813400"/>
      <w:bookmarkStart w:id="449" w:name="_Toc378517789"/>
      <w:bookmarkStart w:id="450" w:name="_Toc378518960"/>
      <w:r>
        <w:t xml:space="preserve">Figure </w:t>
      </w:r>
      <w:r w:rsidR="008B50AB">
        <w:fldChar w:fldCharType="begin"/>
      </w:r>
      <w:r w:rsidR="008B50AB">
        <w:instrText xml:space="preserve"> SEQ Figure \* ARABIC </w:instrText>
      </w:r>
      <w:r w:rsidR="008B50AB">
        <w:fldChar w:fldCharType="separate"/>
      </w:r>
      <w:r w:rsidR="0000669E">
        <w:rPr>
          <w:noProof/>
        </w:rPr>
        <w:t>39</w:t>
      </w:r>
      <w:r w:rsidR="008B50AB">
        <w:rPr>
          <w:noProof/>
        </w:rPr>
        <w:fldChar w:fldCharType="end"/>
      </w:r>
      <w:r>
        <w:t xml:space="preserve"> - Connecting a Wishbone Slave</w:t>
      </w:r>
      <w:bookmarkEnd w:id="448"/>
      <w:bookmarkEnd w:id="449"/>
      <w:bookmarkEnd w:id="450"/>
    </w:p>
    <w:p w:rsidR="00DC3150" w:rsidRDefault="00DC3150" w:rsidP="00DC3150">
      <w:pPr>
        <w:bidi w:val="0"/>
        <w:spacing w:after="0"/>
      </w:pPr>
    </w:p>
    <w:tbl>
      <w:tblPr>
        <w:tblW w:w="10463" w:type="dxa"/>
        <w:jc w:val="center"/>
        <w:tblInd w:w="97" w:type="dxa"/>
        <w:tblLook w:val="04A0" w:firstRow="1" w:lastRow="0" w:firstColumn="1" w:lastColumn="0" w:noHBand="0" w:noVBand="1"/>
      </w:tblPr>
      <w:tblGrid>
        <w:gridCol w:w="2049"/>
        <w:gridCol w:w="1239"/>
        <w:gridCol w:w="2232"/>
        <w:gridCol w:w="4943"/>
      </w:tblGrid>
      <w:tr w:rsidR="00DC3150" w:rsidRPr="00CD1205" w:rsidTr="00D95175">
        <w:trPr>
          <w:trHeight w:val="315"/>
          <w:jc w:val="center"/>
        </w:trPr>
        <w:tc>
          <w:tcPr>
            <w:tcW w:w="2049" w:type="dxa"/>
            <w:tcBorders>
              <w:top w:val="single" w:sz="8" w:space="0" w:color="auto"/>
              <w:left w:val="single" w:sz="8" w:space="0" w:color="auto"/>
              <w:bottom w:val="single" w:sz="8" w:space="0" w:color="auto"/>
              <w:right w:val="single" w:sz="8" w:space="0" w:color="auto"/>
            </w:tcBorders>
            <w:shd w:val="clear" w:color="000000" w:fill="FFFF00"/>
            <w:noWrap/>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signal name</w:t>
            </w:r>
          </w:p>
        </w:tc>
        <w:tc>
          <w:tcPr>
            <w:tcW w:w="1239" w:type="dxa"/>
            <w:tcBorders>
              <w:top w:val="single" w:sz="8" w:space="0" w:color="auto"/>
              <w:left w:val="nil"/>
              <w:bottom w:val="single" w:sz="8" w:space="0" w:color="auto"/>
              <w:right w:val="single" w:sz="8" w:space="0" w:color="auto"/>
            </w:tcBorders>
            <w:shd w:val="clear" w:color="000000" w:fill="FFFF00"/>
            <w:noWrap/>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type</w:t>
            </w:r>
          </w:p>
        </w:tc>
        <w:tc>
          <w:tcPr>
            <w:tcW w:w="2021" w:type="dxa"/>
            <w:tcBorders>
              <w:top w:val="single" w:sz="8" w:space="0" w:color="auto"/>
              <w:left w:val="nil"/>
              <w:bottom w:val="single" w:sz="8" w:space="0" w:color="auto"/>
              <w:right w:val="single" w:sz="8" w:space="0" w:color="auto"/>
            </w:tcBorders>
            <w:shd w:val="clear" w:color="000000" w:fill="FFFF00"/>
            <w:noWrap/>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width (bits)</w:t>
            </w:r>
          </w:p>
        </w:tc>
        <w:tc>
          <w:tcPr>
            <w:tcW w:w="5154" w:type="dxa"/>
            <w:tcBorders>
              <w:top w:val="single" w:sz="8" w:space="0" w:color="auto"/>
              <w:left w:val="nil"/>
              <w:bottom w:val="single" w:sz="8" w:space="0" w:color="auto"/>
              <w:right w:val="single" w:sz="8" w:space="0" w:color="auto"/>
            </w:tcBorders>
            <w:shd w:val="clear" w:color="000000" w:fill="FFFF00"/>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description</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sys_clk</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clock</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sys_reset</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reset</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ADR_I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addr</w:t>
            </w:r>
            <w:proofErr w:type="spellEnd"/>
            <w:r w:rsidRPr="00091ED8">
              <w:rPr>
                <w:rFonts w:ascii="Calibri" w:hAnsi="Calibri" w:cs="Calibri"/>
                <w:color w:val="000000"/>
                <w:sz w:val="18"/>
                <w:szCs w:val="18"/>
              </w:rPr>
              <w:t xml:space="preserve"> word</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data_in</w:t>
            </w:r>
            <w:proofErr w:type="spellEnd"/>
            <w:r w:rsidRPr="00091ED8">
              <w:rPr>
                <w:rFonts w:ascii="Calibri" w:hAnsi="Calibri" w:cs="Calibri"/>
                <w:color w:val="000000"/>
                <w:sz w:val="18"/>
                <w:szCs w:val="18"/>
              </w:rPr>
              <w:t xml:space="preserve"> word</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WE_I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write, '0' for read</w:t>
            </w:r>
          </w:p>
        </w:tc>
      </w:tr>
      <w:tr w:rsidR="00DC3150" w:rsidRPr="00CD1205" w:rsidTr="00D95175">
        <w:trPr>
          <w:trHeight w:val="25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STB_I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active bus operation, '0' for no bus operation</w:t>
            </w:r>
          </w:p>
        </w:tc>
      </w:tr>
      <w:tr w:rsidR="00DC3150" w:rsidRPr="00CD1205" w:rsidTr="00D95175">
        <w:trPr>
          <w:trHeight w:val="25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CYC_I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'1' for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 '0' for no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TGA_I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type word</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TGD_I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len</w:t>
            </w:r>
            <w:proofErr w:type="spellEnd"/>
            <w:r w:rsidRPr="00091ED8">
              <w:rPr>
                <w:rFonts w:ascii="Calibri" w:hAnsi="Calibri" w:cs="Calibri"/>
                <w:color w:val="000000"/>
                <w:sz w:val="18"/>
                <w:szCs w:val="18"/>
              </w:rPr>
              <w:t xml:space="preserve"> word</w:t>
            </w:r>
          </w:p>
        </w:tc>
      </w:tr>
      <w:tr w:rsidR="00DC3150" w:rsidRPr="00CD1205" w:rsidTr="00D95175">
        <w:trPr>
          <w:trHeight w:val="51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ACK_O</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'1' when valid data is transmitted to MW or for successful write operation </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DAT_O</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transmit to MW</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STALL_O</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STALL - WS is not available for transaction </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w:t>
            </w:r>
          </w:p>
        </w:tc>
      </w:tr>
      <w:tr w:rsidR="00DC3150" w:rsidRPr="00CD1205" w:rsidTr="00D95175">
        <w:trPr>
          <w:trHeight w:val="51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beginning address in the client that the information will be written to</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wr_en</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out to registers</w:t>
            </w:r>
          </w:p>
        </w:tc>
      </w:tr>
      <w:tr w:rsidR="00DC3150" w:rsidRPr="00CD1205" w:rsidTr="00D95175">
        <w:trPr>
          <w:trHeight w:val="25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ws_data</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write data</w:t>
            </w:r>
          </w:p>
        </w:tc>
      </w:tr>
      <w:tr w:rsidR="00DC3150" w:rsidRPr="00CD1205" w:rsidTr="00D95175">
        <w:trPr>
          <w:trHeight w:val="34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ws_data_valid</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valid to registers</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reg_data</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to be transmitted to the WM</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reg_data_valid</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to be transmitted to the WM validity</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active_cycle</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CYC_I </w:t>
            </w:r>
            <w:proofErr w:type="spellStart"/>
            <w:r w:rsidRPr="00091ED8">
              <w:rPr>
                <w:rFonts w:ascii="Calibri" w:hAnsi="Calibri" w:cs="Calibri"/>
                <w:color w:val="000000"/>
                <w:sz w:val="18"/>
                <w:szCs w:val="18"/>
              </w:rPr>
              <w:t>outputed</w:t>
            </w:r>
            <w:proofErr w:type="spellEnd"/>
            <w:r w:rsidRPr="00091ED8">
              <w:rPr>
                <w:rFonts w:ascii="Calibri" w:hAnsi="Calibri" w:cs="Calibri"/>
                <w:color w:val="000000"/>
                <w:sz w:val="18"/>
                <w:szCs w:val="18"/>
              </w:rPr>
              <w:t xml:space="preserve"> to user side</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 - suspend wishbone transaction</w:t>
            </w:r>
          </w:p>
        </w:tc>
      </w:tr>
    </w:tbl>
    <w:p w:rsidR="00DC3150" w:rsidRDefault="00DC3150" w:rsidP="00DC3150">
      <w:pPr>
        <w:pStyle w:val="af"/>
        <w:jc w:val="center"/>
        <w:rPr>
          <w:noProof/>
        </w:rPr>
      </w:pPr>
      <w:bookmarkStart w:id="451" w:name="_Toc331865072"/>
      <w:bookmarkStart w:id="452" w:name="_Toc340785147"/>
      <w:bookmarkStart w:id="453" w:name="_Toc341813368"/>
      <w:bookmarkStart w:id="454" w:name="_Toc378517860"/>
      <w:bookmarkStart w:id="455" w:name="_Toc378519036"/>
      <w:r>
        <w:t xml:space="preserve">Table </w:t>
      </w:r>
      <w:r w:rsidR="008B50AB">
        <w:fldChar w:fldCharType="begin"/>
      </w:r>
      <w:r w:rsidR="008B50AB">
        <w:instrText xml:space="preserve"> SEQ Table \* ARABIC </w:instrText>
      </w:r>
      <w:r w:rsidR="008B50AB">
        <w:fldChar w:fldCharType="separate"/>
      </w:r>
      <w:r w:rsidR="00D1530F">
        <w:rPr>
          <w:noProof/>
        </w:rPr>
        <w:t>52</w:t>
      </w:r>
      <w:r w:rsidR="008B50AB">
        <w:rPr>
          <w:noProof/>
        </w:rPr>
        <w:fldChar w:fldCharType="end"/>
      </w:r>
      <w:r>
        <w:rPr>
          <w:noProof/>
        </w:rPr>
        <w:t xml:space="preserve"> - whishbone slave interface</w:t>
      </w:r>
      <w:bookmarkEnd w:id="451"/>
      <w:bookmarkEnd w:id="452"/>
      <w:bookmarkEnd w:id="453"/>
      <w:bookmarkEnd w:id="454"/>
      <w:bookmarkEnd w:id="455"/>
    </w:p>
    <w:p w:rsidR="00DC3150" w:rsidRDefault="00DC3150" w:rsidP="00DC3150">
      <w:pPr>
        <w:bidi w:val="0"/>
      </w:pPr>
    </w:p>
    <w:tbl>
      <w:tblPr>
        <w:tblW w:w="10553" w:type="dxa"/>
        <w:jc w:val="center"/>
        <w:tblInd w:w="-2572" w:type="dxa"/>
        <w:tblLook w:val="04A0" w:firstRow="1" w:lastRow="0" w:firstColumn="1" w:lastColumn="0" w:noHBand="0" w:noVBand="1"/>
      </w:tblPr>
      <w:tblGrid>
        <w:gridCol w:w="3988"/>
        <w:gridCol w:w="870"/>
        <w:gridCol w:w="1422"/>
        <w:gridCol w:w="4273"/>
      </w:tblGrid>
      <w:tr w:rsidR="00DC3150" w:rsidRPr="008E5441" w:rsidTr="00D95175">
        <w:trPr>
          <w:trHeight w:val="303"/>
          <w:jc w:val="center"/>
        </w:trPr>
        <w:tc>
          <w:tcPr>
            <w:tcW w:w="3988"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DC3150" w:rsidRPr="008E5441" w:rsidRDefault="00DC3150" w:rsidP="00D95175">
            <w:pPr>
              <w:bidi w:val="0"/>
              <w:spacing w:after="0" w:line="240" w:lineRule="auto"/>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lastRenderedPageBreak/>
              <w:t>generic name</w:t>
            </w:r>
          </w:p>
        </w:tc>
        <w:tc>
          <w:tcPr>
            <w:tcW w:w="870" w:type="dxa"/>
            <w:tcBorders>
              <w:top w:val="single" w:sz="4" w:space="0" w:color="auto"/>
              <w:left w:val="nil"/>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type</w:t>
            </w:r>
          </w:p>
        </w:tc>
        <w:tc>
          <w:tcPr>
            <w:tcW w:w="1422" w:type="dxa"/>
            <w:tcBorders>
              <w:top w:val="single" w:sz="4" w:space="0" w:color="auto"/>
              <w:left w:val="nil"/>
              <w:bottom w:val="single" w:sz="4" w:space="0" w:color="auto"/>
              <w:right w:val="single" w:sz="4" w:space="0" w:color="auto"/>
            </w:tcBorders>
            <w:shd w:val="clear" w:color="000000" w:fill="00B0F0"/>
            <w:vAlign w:val="center"/>
          </w:tcPr>
          <w:p w:rsidR="00DC3150" w:rsidRPr="00204745" w:rsidRDefault="00DC3150" w:rsidP="00D95175">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Actual</w:t>
            </w:r>
            <w:r w:rsidRPr="00204745">
              <w:rPr>
                <w:rFonts w:ascii="Calibri" w:eastAsia="Times New Roman" w:hAnsi="Calibri" w:cs="Calibri"/>
                <w:b/>
                <w:bCs/>
                <w:color w:val="000000"/>
                <w:sz w:val="18"/>
                <w:szCs w:val="18"/>
              </w:rPr>
              <w:t xml:space="preserve"> value</w:t>
            </w:r>
          </w:p>
        </w:tc>
        <w:tc>
          <w:tcPr>
            <w:tcW w:w="4273" w:type="dxa"/>
            <w:tcBorders>
              <w:top w:val="single" w:sz="4" w:space="0" w:color="auto"/>
              <w:left w:val="single" w:sz="4" w:space="0" w:color="auto"/>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description</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reset_polarity_g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std_logic</w:t>
            </w:r>
            <w:proofErr w:type="spellEnd"/>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'0' = Active Low, '1' = Active High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data_width_g</w:t>
            </w:r>
            <w:proofErr w:type="spellEnd"/>
            <w:r w:rsidRPr="008E5441">
              <w:rPr>
                <w:rFonts w:ascii="Calibri" w:eastAsia="Times New Roman" w:hAnsi="Calibri" w:cs="Calibri"/>
                <w:color w:val="000000"/>
                <w:sz w:val="18"/>
                <w:szCs w:val="18"/>
              </w:rPr>
              <w:t xml:space="preserve">   </w:t>
            </w:r>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natural</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defines the width of the data lines of the system</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type_d_g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Type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addr_d_g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3</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Address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len_d_g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Default="00DC3150" w:rsidP="00D95175">
            <w:pPr>
              <w:keepNext/>
              <w:bidi w:val="0"/>
              <w:spacing w:after="0" w:line="240" w:lineRule="auto"/>
              <w:rPr>
                <w:rFonts w:ascii="Calibri" w:eastAsia="Times New Roman" w:hAnsi="Calibri" w:cs="Calibri"/>
                <w:b/>
                <w:bCs/>
                <w:color w:val="000000"/>
                <w:sz w:val="18"/>
                <w:szCs w:val="18"/>
              </w:rPr>
            </w:pPr>
            <w:r w:rsidRPr="008E5441">
              <w:rPr>
                <w:rFonts w:ascii="Calibri" w:eastAsia="Times New Roman" w:hAnsi="Calibri" w:cs="Calibri"/>
                <w:color w:val="000000"/>
                <w:sz w:val="18"/>
                <w:szCs w:val="18"/>
              </w:rPr>
              <w:t>Length Depth</w:t>
            </w:r>
          </w:p>
        </w:tc>
      </w:tr>
    </w:tbl>
    <w:p w:rsidR="00DC3150" w:rsidRDefault="00DC3150" w:rsidP="00DC3150">
      <w:pPr>
        <w:pStyle w:val="af"/>
        <w:bidi w:val="0"/>
        <w:jc w:val="center"/>
      </w:pPr>
      <w:bookmarkStart w:id="456" w:name="_Toc341813369"/>
      <w:bookmarkStart w:id="457" w:name="_Toc378517861"/>
      <w:bookmarkStart w:id="458" w:name="_Toc378519037"/>
      <w:r>
        <w:t xml:space="preserve">Table </w:t>
      </w:r>
      <w:r w:rsidR="008B50AB">
        <w:fldChar w:fldCharType="begin"/>
      </w:r>
      <w:r w:rsidR="008B50AB">
        <w:instrText xml:space="preserve"> SEQ Table \* ARABIC </w:instrText>
      </w:r>
      <w:r w:rsidR="008B50AB">
        <w:fldChar w:fldCharType="separate"/>
      </w:r>
      <w:r w:rsidR="00D1530F">
        <w:rPr>
          <w:noProof/>
        </w:rPr>
        <w:t>53</w:t>
      </w:r>
      <w:r w:rsidR="008B50AB">
        <w:rPr>
          <w:noProof/>
        </w:rPr>
        <w:fldChar w:fldCharType="end"/>
      </w:r>
      <w:r>
        <w:t xml:space="preserve"> - Wishbone Slave generics</w:t>
      </w:r>
      <w:bookmarkEnd w:id="456"/>
      <w:bookmarkEnd w:id="457"/>
      <w:bookmarkEnd w:id="458"/>
    </w:p>
    <w:p w:rsidR="00857276" w:rsidRDefault="00857276" w:rsidP="00857276">
      <w:pPr>
        <w:pStyle w:val="3"/>
        <w:bidi w:val="0"/>
      </w:pPr>
      <w:bookmarkStart w:id="459" w:name="_Toc374298516"/>
    </w:p>
    <w:p w:rsidR="00427729" w:rsidRDefault="003728E9" w:rsidP="00037926">
      <w:pPr>
        <w:pStyle w:val="3"/>
        <w:bidi w:val="0"/>
      </w:pPr>
      <w:bookmarkStart w:id="460" w:name="_Toc378518894"/>
      <w:r>
        <w:t>3.</w:t>
      </w:r>
      <w:r w:rsidR="00857276">
        <w:t>9</w:t>
      </w:r>
      <w:r>
        <w:t>.6</w:t>
      </w:r>
      <w:r>
        <w:tab/>
      </w:r>
      <w:r w:rsidR="00037926">
        <w:t>OUTPUT BLOCK</w:t>
      </w:r>
      <w:r w:rsidR="00427729">
        <w:t xml:space="preserve"> (compressed file memory)</w:t>
      </w:r>
      <w:bookmarkEnd w:id="459"/>
      <w:bookmarkEnd w:id="460"/>
    </w:p>
    <w:p w:rsidR="00857276" w:rsidRDefault="00857276" w:rsidP="00427729">
      <w:pPr>
        <w:bidi w:val="0"/>
        <w:rPr>
          <w:rStyle w:val="af9"/>
          <w:bCs/>
          <w:i w:val="0"/>
        </w:rPr>
      </w:pPr>
    </w:p>
    <w:p w:rsidR="00427729" w:rsidRPr="00427729" w:rsidRDefault="00427729" w:rsidP="00857276">
      <w:pPr>
        <w:bidi w:val="0"/>
        <w:rPr>
          <w:rStyle w:val="af9"/>
          <w:b w:val="0"/>
          <w:bCs/>
          <w:i w:val="0"/>
          <w:iCs/>
        </w:rPr>
      </w:pPr>
      <w:r w:rsidRPr="00427729">
        <w:rPr>
          <w:rStyle w:val="af9"/>
          <w:bCs/>
          <w:i w:val="0"/>
        </w:rPr>
        <w:t>General Description</w:t>
      </w:r>
    </w:p>
    <w:p w:rsidR="00427729" w:rsidRDefault="00427729" w:rsidP="00427729">
      <w:pPr>
        <w:bidi w:val="0"/>
      </w:pPr>
      <w:r w:rsidRPr="00520704">
        <w:t xml:space="preserve"> </w:t>
      </w:r>
      <w:r>
        <w:t>The unit's goal is to be used as a data container between the core's fast data output to the slow TX PATH interface through wishbone protocol.</w:t>
      </w:r>
    </w:p>
    <w:p w:rsidR="00D04FBC" w:rsidRDefault="00D04FBC" w:rsidP="00D04FBC">
      <w:pPr>
        <w:bidi w:val="0"/>
      </w:pPr>
      <w:r>
        <w:rPr>
          <w:noProof/>
        </w:rPr>
        <w:drawing>
          <wp:inline distT="0" distB="0" distL="0" distR="0" wp14:anchorId="47A6FBB4" wp14:editId="6C130500">
            <wp:extent cx="3016250" cy="4548505"/>
            <wp:effectExtent l="0" t="0" r="0" b="4445"/>
            <wp:docPr id="70" name="Picture 70" descr="C:\Users\מורן\Desktop\SYNTESIS\OUTPUT 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מורן\Desktop\SYNTESIS\OUTPUT BLOCK.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16250" cy="4548505"/>
                    </a:xfrm>
                    <a:prstGeom prst="rect">
                      <a:avLst/>
                    </a:prstGeom>
                    <a:noFill/>
                    <a:ln>
                      <a:noFill/>
                    </a:ln>
                  </pic:spPr>
                </pic:pic>
              </a:graphicData>
            </a:graphic>
          </wp:inline>
        </w:drawing>
      </w:r>
    </w:p>
    <w:p w:rsidR="007E6E71" w:rsidRPr="007E6E71" w:rsidRDefault="007E6E71" w:rsidP="007E6E71">
      <w:pPr>
        <w:pStyle w:val="af"/>
        <w:bidi w:val="0"/>
        <w:jc w:val="center"/>
        <w:rPr>
          <w:rStyle w:val="af9"/>
          <w:b/>
          <w:bCs w:val="0"/>
          <w:i w:val="0"/>
          <w:iCs/>
        </w:rPr>
      </w:pPr>
      <w:bookmarkStart w:id="461" w:name="_Toc378517790"/>
      <w:bookmarkStart w:id="462" w:name="_Toc378518961"/>
      <w:r>
        <w:t xml:space="preserve">Figure </w:t>
      </w:r>
      <w:r>
        <w:fldChar w:fldCharType="begin"/>
      </w:r>
      <w:r>
        <w:instrText xml:space="preserve"> SEQ Figure \* ARABIC </w:instrText>
      </w:r>
      <w:r>
        <w:fldChar w:fldCharType="separate"/>
      </w:r>
      <w:r w:rsidR="0000669E">
        <w:rPr>
          <w:noProof/>
        </w:rPr>
        <w:t>40</w:t>
      </w:r>
      <w:r>
        <w:fldChar w:fldCharType="end"/>
      </w:r>
      <w:r>
        <w:rPr>
          <w:noProof/>
        </w:rPr>
        <w:t>- Output block</w:t>
      </w:r>
      <w:bookmarkEnd w:id="461"/>
      <w:bookmarkEnd w:id="462"/>
    </w:p>
    <w:p w:rsidR="0038301B" w:rsidRDefault="0038301B" w:rsidP="007E6E71">
      <w:pPr>
        <w:bidi w:val="0"/>
        <w:rPr>
          <w:rStyle w:val="af9"/>
        </w:rPr>
      </w:pPr>
    </w:p>
    <w:p w:rsidR="0038301B" w:rsidRDefault="0038301B" w:rsidP="0038301B">
      <w:pPr>
        <w:bidi w:val="0"/>
        <w:rPr>
          <w:rStyle w:val="af9"/>
        </w:rPr>
      </w:pPr>
    </w:p>
    <w:p w:rsidR="00427729" w:rsidRDefault="00427729" w:rsidP="0038301B">
      <w:pPr>
        <w:bidi w:val="0"/>
        <w:rPr>
          <w:rStyle w:val="af9"/>
        </w:rPr>
      </w:pPr>
      <w:r>
        <w:rPr>
          <w:rStyle w:val="af9"/>
        </w:rPr>
        <w:lastRenderedPageBreak/>
        <w:t>Functionality</w:t>
      </w:r>
    </w:p>
    <w:p w:rsidR="00427729" w:rsidRDefault="00427729" w:rsidP="00427729">
      <w:pPr>
        <w:bidi w:val="0"/>
      </w:pPr>
      <w:r w:rsidRPr="00520704">
        <w:t xml:space="preserve"> </w:t>
      </w:r>
      <w:r>
        <w:t xml:space="preserve">The unit reads the whole file from </w:t>
      </w:r>
      <w:proofErr w:type="gramStart"/>
      <w:r>
        <w:t>the  core</w:t>
      </w:r>
      <w:proofErr w:type="gramEnd"/>
      <w:r>
        <w:t xml:space="preserve"> and afterwards initiates its transmission to the TX PATH unit (via Wishbone </w:t>
      </w:r>
      <w:proofErr w:type="spellStart"/>
      <w:r>
        <w:t>intercon</w:t>
      </w:r>
      <w:proofErr w:type="spellEnd"/>
      <w:r>
        <w:t>) which will encapsulate it with the header bytes and transmit it according to UART protocol.</w:t>
      </w:r>
    </w:p>
    <w:p w:rsidR="00427729" w:rsidRDefault="00427729" w:rsidP="00427729">
      <w:pPr>
        <w:bidi w:val="0"/>
      </w:pPr>
      <w:r>
        <w:t>Reused components:</w:t>
      </w:r>
    </w:p>
    <w:p w:rsidR="00427729" w:rsidRDefault="00427729" w:rsidP="00846050">
      <w:pPr>
        <w:pStyle w:val="a9"/>
        <w:numPr>
          <w:ilvl w:val="0"/>
          <w:numId w:val="16"/>
        </w:numPr>
        <w:bidi w:val="0"/>
      </w:pPr>
      <w:r>
        <w:t>Wishbone master</w:t>
      </w:r>
    </w:p>
    <w:p w:rsidR="00427729" w:rsidRDefault="00427729" w:rsidP="00846050">
      <w:pPr>
        <w:pStyle w:val="a9"/>
        <w:numPr>
          <w:ilvl w:val="0"/>
          <w:numId w:val="16"/>
        </w:numPr>
        <w:bidi w:val="0"/>
      </w:pPr>
      <w:r>
        <w:t>Wishbone slave</w:t>
      </w:r>
    </w:p>
    <w:p w:rsidR="00427729" w:rsidRDefault="00427729" w:rsidP="00846050">
      <w:pPr>
        <w:pStyle w:val="a9"/>
        <w:numPr>
          <w:ilvl w:val="0"/>
          <w:numId w:val="16"/>
        </w:numPr>
        <w:bidi w:val="0"/>
      </w:pPr>
      <w:r>
        <w:t>2X General FIFO</w:t>
      </w:r>
    </w:p>
    <w:p w:rsidR="00427729" w:rsidRDefault="00427729" w:rsidP="00427729">
      <w:pPr>
        <w:bidi w:val="0"/>
      </w:pPr>
      <w:r>
        <w:t xml:space="preserve">In order to initiate a transmission the unit contains a Wishbone master which transfers a message with "type = </w:t>
      </w:r>
      <w:proofErr w:type="spellStart"/>
      <w:r>
        <w:t>tx_type_g</w:t>
      </w:r>
      <w:proofErr w:type="spellEnd"/>
      <w:r>
        <w:t xml:space="preserve">" field. This message will be routed by the Wishbone </w:t>
      </w:r>
      <w:proofErr w:type="spellStart"/>
      <w:r>
        <w:t>intercon</w:t>
      </w:r>
      <w:proofErr w:type="spellEnd"/>
      <w:r>
        <w:t xml:space="preserve"> according to this field to the Wishbone slave in the TX path unit. The message will contain 1 byte of data that'll contain the bytes amount that the unit intends to transmit to the TX path unit in this transaction.</w:t>
      </w:r>
    </w:p>
    <w:p w:rsidR="00427729" w:rsidRDefault="00427729" w:rsidP="00427729">
      <w:pPr>
        <w:bidi w:val="0"/>
      </w:pPr>
      <w:r>
        <w:t xml:space="preserve">The TX path slave unit will transfer the data to the master of the unit and it will send requests that contains "type = </w:t>
      </w:r>
      <w:proofErr w:type="spellStart"/>
      <w:r>
        <w:t>output_block_type_g</w:t>
      </w:r>
      <w:proofErr w:type="spellEnd"/>
      <w:r>
        <w:t>" in order to receive data from the output block FIFO through the unit's slave.</w:t>
      </w:r>
    </w:p>
    <w:p w:rsidR="00427729" w:rsidRDefault="00427729" w:rsidP="00846050">
      <w:pPr>
        <w:pStyle w:val="a9"/>
        <w:numPr>
          <w:ilvl w:val="0"/>
          <w:numId w:val="15"/>
        </w:numPr>
        <w:bidi w:val="0"/>
      </w:pPr>
      <w:r w:rsidRPr="003B2F9E">
        <w:t>The TX path unit is reuse of an existing block which was built as unit that is being informed from where to read and how much.</w:t>
      </w:r>
      <w:r>
        <w:t xml:space="preserve"> It could have been written as a unit that will directly receive data writing.</w:t>
      </w:r>
    </w:p>
    <w:p w:rsidR="00427729" w:rsidRDefault="00427729" w:rsidP="00427729">
      <w:pPr>
        <w:bidi w:val="0"/>
      </w:pPr>
      <w:r>
        <w:t>The unit contains 2 RAM memories that are used as a FIFO. The first memory is 8 byte long and the second is 32(KB) in order to be able to cope with full size input block. (the big memory is based on generic values in order to support block max size changing, the second memory is 8 bytes long in order to contain the added header in case of a 32KB uncompressed file).</w:t>
      </w:r>
    </w:p>
    <w:p w:rsidR="00427729" w:rsidRDefault="00427729" w:rsidP="00427729">
      <w:pPr>
        <w:bidi w:val="0"/>
      </w:pPr>
      <w:r>
        <w:t>The small memory is called short FIFO, reads data from the compressor and is managed by "FSM IN"</w:t>
      </w:r>
      <w:proofErr w:type="gramStart"/>
      <w:r>
        <w:t>,</w:t>
      </w:r>
      <w:proofErr w:type="gramEnd"/>
      <w:r>
        <w:t xml:space="preserve"> it transfers the data to the large memory FIFO that is managed by "FSM OUT" which sends the data when it's called to the Wishbone </w:t>
      </w:r>
      <w:proofErr w:type="spellStart"/>
      <w:r>
        <w:t>Intercon</w:t>
      </w:r>
      <w:proofErr w:type="spellEnd"/>
      <w:r>
        <w:t xml:space="preserve"> that'll route them to the TX PATH.</w:t>
      </w:r>
    </w:p>
    <w:p w:rsidR="00427729" w:rsidRDefault="00427729" w:rsidP="00427729">
      <w:pPr>
        <w:bidi w:val="0"/>
      </w:pPr>
      <w:r w:rsidRPr="0096486C">
        <w:t xml:space="preserve">The connection between the 2 memories is serial and is managed </w:t>
      </w:r>
      <w:proofErr w:type="gramStart"/>
      <w:r w:rsidRPr="0096486C">
        <w:t>independently .</w:t>
      </w:r>
      <w:proofErr w:type="gramEnd"/>
    </w:p>
    <w:p w:rsidR="00427729" w:rsidRDefault="00427729" w:rsidP="00427729">
      <w:pPr>
        <w:bidi w:val="0"/>
      </w:pPr>
    </w:p>
    <w:p w:rsidR="00427729" w:rsidRDefault="00427729" w:rsidP="00427729">
      <w:pPr>
        <w:bidi w:val="0"/>
      </w:pPr>
    </w:p>
    <w:p w:rsidR="00427729" w:rsidRDefault="00427729" w:rsidP="00427729">
      <w:pPr>
        <w:bidi w:val="0"/>
        <w:rPr>
          <w:b/>
        </w:rPr>
      </w:pPr>
      <w:r w:rsidRPr="006B0C6C">
        <w:rPr>
          <w:b/>
          <w:noProof/>
        </w:rPr>
        <w:lastRenderedPageBreak/>
        <w:drawing>
          <wp:inline distT="0" distB="0" distL="0" distR="0" wp14:anchorId="30B3BE52" wp14:editId="7A992A39">
            <wp:extent cx="4572638" cy="3429479"/>
            <wp:effectExtent l="0" t="0" r="0" b="0"/>
            <wp:docPr id="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72638" cy="3429479"/>
                    </a:xfrm>
                    <a:prstGeom prst="rect">
                      <a:avLst/>
                    </a:prstGeom>
                  </pic:spPr>
                </pic:pic>
              </a:graphicData>
            </a:graphic>
          </wp:inline>
        </w:drawing>
      </w:r>
    </w:p>
    <w:p w:rsidR="00427729" w:rsidRPr="00EC4717" w:rsidRDefault="00427729" w:rsidP="00427729">
      <w:pPr>
        <w:pStyle w:val="af"/>
        <w:bidi w:val="0"/>
        <w:jc w:val="center"/>
        <w:rPr>
          <w:b w:val="0"/>
          <w:bCs w:val="0"/>
          <w:i/>
          <w:iCs/>
          <w:u w:val="single"/>
        </w:rPr>
      </w:pPr>
      <w:bookmarkStart w:id="463" w:name="_Toc374298357"/>
      <w:bookmarkStart w:id="464" w:name="_Toc378517791"/>
      <w:bookmarkStart w:id="465" w:name="_Toc378518962"/>
      <w:r w:rsidRPr="00EC4717">
        <w:rPr>
          <w:b w:val="0"/>
          <w:bCs w:val="0"/>
          <w:i/>
          <w:iCs/>
        </w:rPr>
        <w:t xml:space="preserve">Figure </w:t>
      </w:r>
      <w:r w:rsidRPr="00EC4717">
        <w:rPr>
          <w:b w:val="0"/>
          <w:bCs w:val="0"/>
          <w:i/>
          <w:iCs/>
        </w:rPr>
        <w:fldChar w:fldCharType="begin"/>
      </w:r>
      <w:r w:rsidRPr="00EC4717">
        <w:rPr>
          <w:b w:val="0"/>
          <w:bCs w:val="0"/>
          <w:i/>
          <w:iCs/>
        </w:rPr>
        <w:instrText xml:space="preserve"> SEQ Figure \* ARABIC </w:instrText>
      </w:r>
      <w:r w:rsidRPr="00EC4717">
        <w:rPr>
          <w:b w:val="0"/>
          <w:bCs w:val="0"/>
          <w:i/>
          <w:iCs/>
        </w:rPr>
        <w:fldChar w:fldCharType="separate"/>
      </w:r>
      <w:r w:rsidR="0000669E">
        <w:rPr>
          <w:b w:val="0"/>
          <w:bCs w:val="0"/>
          <w:i/>
          <w:iCs/>
          <w:noProof/>
        </w:rPr>
        <w:t>41</w:t>
      </w:r>
      <w:r w:rsidRPr="00EC4717">
        <w:rPr>
          <w:b w:val="0"/>
          <w:bCs w:val="0"/>
          <w:i/>
          <w:iCs/>
        </w:rPr>
        <w:fldChar w:fldCharType="end"/>
      </w:r>
      <w:r w:rsidRPr="00EC4717">
        <w:rPr>
          <w:b w:val="0"/>
          <w:bCs w:val="0"/>
          <w:i/>
          <w:iCs/>
          <w:noProof/>
        </w:rPr>
        <w:t xml:space="preserve"> - Output block illustration</w:t>
      </w:r>
      <w:bookmarkEnd w:id="463"/>
      <w:bookmarkEnd w:id="464"/>
      <w:bookmarkEnd w:id="465"/>
    </w:p>
    <w:p w:rsidR="00427729" w:rsidRDefault="00427729" w:rsidP="00427729">
      <w:pPr>
        <w:bidi w:val="0"/>
        <w:rPr>
          <w:rFonts w:ascii="Cambria" w:hAnsi="Cambria" w:cs="Times New Roman"/>
          <w:b/>
          <w:bCs/>
          <w:color w:val="4F81BD"/>
          <w:sz w:val="26"/>
          <w:szCs w:val="26"/>
        </w:rPr>
      </w:pPr>
    </w:p>
    <w:p w:rsidR="00427729" w:rsidRPr="00C65880" w:rsidRDefault="00427729" w:rsidP="00427729">
      <w:pPr>
        <w:bidi w:val="0"/>
        <w:rPr>
          <w:rFonts w:ascii="Cambria" w:hAnsi="Cambria" w:cs="Times New Roman"/>
          <w:b/>
          <w:bCs/>
          <w:color w:val="4F81BD"/>
          <w:sz w:val="26"/>
          <w:szCs w:val="26"/>
        </w:rPr>
      </w:pPr>
      <w:r w:rsidRPr="00C65880">
        <w:rPr>
          <w:rFonts w:ascii="Cambria" w:hAnsi="Cambria" w:cs="Times New Roman"/>
          <w:b/>
          <w:bCs/>
          <w:color w:val="4F81BD"/>
          <w:sz w:val="26"/>
          <w:szCs w:val="26"/>
        </w:rPr>
        <w:t xml:space="preserve">Compressor data receiving- </w:t>
      </w:r>
      <w:proofErr w:type="gramStart"/>
      <w:r w:rsidRPr="00C65880">
        <w:rPr>
          <w:rFonts w:ascii="Cambria" w:hAnsi="Cambria" w:cs="Times New Roman"/>
          <w:b/>
          <w:bCs/>
          <w:color w:val="4F81BD"/>
          <w:sz w:val="26"/>
          <w:szCs w:val="26"/>
        </w:rPr>
        <w:t>FSM  IN</w:t>
      </w:r>
      <w:proofErr w:type="gramEnd"/>
      <w:r w:rsidRPr="00C65880">
        <w:rPr>
          <w:rFonts w:ascii="Cambria" w:hAnsi="Cambria" w:cs="Times New Roman"/>
          <w:b/>
          <w:bCs/>
          <w:color w:val="4F81BD"/>
          <w:sz w:val="26"/>
          <w:szCs w:val="26"/>
        </w:rPr>
        <w:t xml:space="preserve"> :</w:t>
      </w:r>
    </w:p>
    <w:p w:rsidR="00427729" w:rsidRDefault="00427729" w:rsidP="00427729">
      <w:pPr>
        <w:bidi w:val="0"/>
      </w:pPr>
      <w:r>
        <w:t>This FSM contains only 2 states, its goal is to control the output "ACK_O_2" that signals the core that the unit is available/unavailable to receive any more data.</w:t>
      </w:r>
    </w:p>
    <w:p w:rsidR="00427729" w:rsidRDefault="00427729" w:rsidP="00427729">
      <w:pPr>
        <w:bidi w:val="0"/>
      </w:pPr>
      <w:r>
        <w:t xml:space="preserve">As long as the core didn't finish transferring the whole file (the unit signals when its data transfer is finished by raising the port "wm_end_2") the unit is in a state where </w:t>
      </w:r>
      <w:proofErr w:type="gramStart"/>
      <w:r>
        <w:t>its</w:t>
      </w:r>
      <w:proofErr w:type="gramEnd"/>
      <w:r>
        <w:t xml:space="preserve"> ready to receive/ receiving more data – "buffering state".</w:t>
      </w:r>
    </w:p>
    <w:p w:rsidR="00427729" w:rsidRDefault="00427729" w:rsidP="00427729">
      <w:pPr>
        <w:bidi w:val="0"/>
      </w:pPr>
      <w:r>
        <w:t>When the core signals that it's done transferring data the unit moves to the next state where it sends data to the next unit and is not able to receive any more data (another compressed file) until all its data is transferred to the transmitting unit - TX PATH.</w:t>
      </w:r>
    </w:p>
    <w:p w:rsidR="00427729" w:rsidRDefault="00427729" w:rsidP="00427729">
      <w:pPr>
        <w:bidi w:val="0"/>
      </w:pPr>
      <w:r>
        <w:t>Then it'll move back to its first state when the FIFO is empty again.</w:t>
      </w:r>
    </w:p>
    <w:p w:rsidR="00427729" w:rsidRPr="00C65880" w:rsidRDefault="00427729" w:rsidP="00427729">
      <w:pPr>
        <w:bidi w:val="0"/>
        <w:rPr>
          <w:rFonts w:ascii="Cambria" w:hAnsi="Cambria" w:cs="Times New Roman"/>
          <w:b/>
          <w:bCs/>
          <w:color w:val="4F81BD"/>
          <w:sz w:val="26"/>
          <w:szCs w:val="26"/>
        </w:rPr>
      </w:pPr>
      <w:r w:rsidRPr="00C65880">
        <w:rPr>
          <w:rFonts w:ascii="Cambria" w:hAnsi="Cambria" w:cs="Times New Roman"/>
          <w:b/>
          <w:bCs/>
          <w:color w:val="4F81BD"/>
          <w:sz w:val="26"/>
          <w:szCs w:val="26"/>
        </w:rPr>
        <w:t>TX PATH data transfer – FSM OUT:</w:t>
      </w:r>
    </w:p>
    <w:p w:rsidR="00427729" w:rsidRDefault="00427729" w:rsidP="00427729">
      <w:pPr>
        <w:bidi w:val="0"/>
      </w:pPr>
      <w:r>
        <w:t>This FSM needs to interact with the Wishbone unit and through it to initiate data transfer from the FIFO in case there is any.</w:t>
      </w:r>
    </w:p>
    <w:p w:rsidR="00427729" w:rsidRDefault="00427729" w:rsidP="00427729">
      <w:pPr>
        <w:bidi w:val="0"/>
      </w:pPr>
      <w:r>
        <w:t>The unit sends a transmit request to the TX path, in which it contains the data length it intends to transmit on the following transaction by using 1 byte in the data field (1 – 256) according to the max frame size.</w:t>
      </w:r>
    </w:p>
    <w:p w:rsidR="00427729" w:rsidRDefault="00427729" w:rsidP="00427729">
      <w:pPr>
        <w:bidi w:val="0"/>
      </w:pPr>
      <w:r>
        <w:t xml:space="preserve">After the Wishbone master receives an ACK for the request it sent (with the ACK comes a flag informing that the destination unit is free – stall=0), the machine will move to the </w:t>
      </w:r>
      <w:r>
        <w:lastRenderedPageBreak/>
        <w:t>following state in which FIFO data reading is performed to the BUS by demand from the master of the TX path unit. The data reading will be performed through the Wishbone slave unit of the sending unit (output block).</w:t>
      </w:r>
    </w:p>
    <w:p w:rsidR="00427729" w:rsidRDefault="00427729" w:rsidP="00427729">
      <w:pPr>
        <w:bidi w:val="0"/>
      </w:pPr>
      <w:r>
        <w:t>After sending the whole data in the current transaction, the unit moves to a state in which it waits until the destination unit will finish sending all the data that was sent to it on the last transaction on UART.</w:t>
      </w:r>
    </w:p>
    <w:p w:rsidR="00427729" w:rsidRPr="002A1697" w:rsidRDefault="00427729" w:rsidP="00427729">
      <w:pPr>
        <w:bidi w:val="0"/>
        <w:rPr>
          <w:b/>
          <w:bCs/>
          <w:color w:val="0070C0"/>
          <w:u w:val="single"/>
        </w:rPr>
      </w:pPr>
      <w:r w:rsidRPr="002A1697">
        <w:rPr>
          <w:b/>
          <w:bCs/>
          <w:color w:val="0070C0"/>
          <w:u w:val="single"/>
        </w:rPr>
        <w:t>Timing calculation between send requests:</w:t>
      </w:r>
    </w:p>
    <w:p w:rsidR="00427729" w:rsidRDefault="00427729" w:rsidP="00427729">
      <w:pPr>
        <w:bidi w:val="0"/>
      </w:pPr>
      <w:r>
        <w:t>In order to calculate the transfer time of each byte through the UART the unit receives the line properties (baud rate, parity bit, stop bit etc.) as generics.</w:t>
      </w:r>
    </w:p>
    <w:p w:rsidR="00427729" w:rsidRDefault="00427729" w:rsidP="00427729">
      <w:pPr>
        <w:bidi w:val="0"/>
      </w:pPr>
      <w:r>
        <w:t>Each byte arriving to the TX path, is transferred by UART protocol, this frame size can change according to the given properties that reflects on the added headers to the data being transferred.</w:t>
      </w:r>
    </w:p>
    <w:p w:rsidR="00427729" w:rsidRDefault="00427729" w:rsidP="00427729">
      <w:pPr>
        <w:bidi w:val="0"/>
      </w:pPr>
      <w:r>
        <w:t>Additionally the UART baud rate reflects on the whole frame transmission. Since it's very slow comparing to the core clock many 50 MHz clock cycles will pass while the frame is transmitted.</w:t>
      </w:r>
    </w:p>
    <w:p w:rsidR="00427729" w:rsidRDefault="00427729" w:rsidP="00427729">
      <w:pPr>
        <w:bidi w:val="0"/>
      </w:pPr>
      <w:r>
        <w:t>Before sending the next data frame the system needs to wait a while according to the following equation:</w:t>
      </w:r>
    </w:p>
    <w:p w:rsidR="00427729" w:rsidRDefault="00427729" w:rsidP="00427729">
      <w:pPr>
        <w:bidi w:val="0"/>
      </w:pPr>
      <w:r w:rsidRPr="00271EB8">
        <w:rPr>
          <w:position w:val="-8"/>
        </w:rPr>
        <w:object w:dxaOrig="9820" w:dyaOrig="240">
          <v:shape id="_x0000_i1027" type="#_x0000_t75" style="width:508.5pt;height:15pt" o:ole="">
            <v:imagedata r:id="rId77" o:title=""/>
          </v:shape>
          <o:OLEObject Type="Embed" ProgID="Equation.DSMT4" ShapeID="_x0000_i1027" DrawAspect="Content" ObjectID="_1452261677" r:id="rId78"/>
        </w:object>
      </w:r>
      <w:proofErr w:type="gramStart"/>
      <w:r>
        <w:t>requested</w:t>
      </w:r>
      <w:proofErr w:type="gramEnd"/>
      <w:r>
        <w:t xml:space="preserve"> bytes – the number of bytes transferred to the TX path unit.</w:t>
      </w:r>
    </w:p>
    <w:p w:rsidR="00427729" w:rsidRDefault="00427729" w:rsidP="00427729">
      <w:pPr>
        <w:bidi w:val="0"/>
      </w:pPr>
      <w:r>
        <w:t>Additionally you need to consider the data overhead addition:</w:t>
      </w:r>
    </w:p>
    <w:p w:rsidR="00427729" w:rsidRDefault="00427729" w:rsidP="00846050">
      <w:pPr>
        <w:pStyle w:val="a9"/>
        <w:numPr>
          <w:ilvl w:val="0"/>
          <w:numId w:val="16"/>
        </w:numPr>
        <w:bidi w:val="0"/>
      </w:pPr>
      <w:proofErr w:type="spellStart"/>
      <w:r>
        <w:t>Addr_depth_g</w:t>
      </w:r>
      <w:proofErr w:type="spellEnd"/>
      <w:r>
        <w:t xml:space="preserve"> – depth of address word in the WB (configured to 8).</w:t>
      </w:r>
    </w:p>
    <w:p w:rsidR="00427729" w:rsidRDefault="00427729" w:rsidP="00846050">
      <w:pPr>
        <w:pStyle w:val="a9"/>
        <w:numPr>
          <w:ilvl w:val="0"/>
          <w:numId w:val="16"/>
        </w:numPr>
        <w:bidi w:val="0"/>
      </w:pPr>
      <w:proofErr w:type="spellStart"/>
      <w:r>
        <w:t>Len_d_g</w:t>
      </w:r>
      <w:proofErr w:type="spellEnd"/>
      <w:r>
        <w:t xml:space="preserve"> – number of bytes assigned to represent the number of data bytes in the current frame (configured to 1).</w:t>
      </w:r>
    </w:p>
    <w:p w:rsidR="00427729" w:rsidRDefault="00427729" w:rsidP="00846050">
      <w:pPr>
        <w:pStyle w:val="a9"/>
        <w:numPr>
          <w:ilvl w:val="0"/>
          <w:numId w:val="16"/>
        </w:numPr>
        <w:bidi w:val="0"/>
      </w:pPr>
      <w:proofErr w:type="spellStart"/>
      <w:r>
        <w:t>Type_d_g</w:t>
      </w:r>
      <w:proofErr w:type="spellEnd"/>
      <w:r>
        <w:t xml:space="preserve"> – number of bytes assigned to represent the type field (configured to 1).</w:t>
      </w:r>
    </w:p>
    <w:p w:rsidR="00427729" w:rsidRDefault="00427729" w:rsidP="00427729">
      <w:pPr>
        <w:bidi w:val="0"/>
      </w:pPr>
      <w:r>
        <w:t xml:space="preserve">Additionally attached the constant 4 that represents the remaining bytes (SOF, CRC, </w:t>
      </w:r>
      <w:proofErr w:type="gramStart"/>
      <w:r>
        <w:t>EOF</w:t>
      </w:r>
      <w:proofErr w:type="gramEnd"/>
      <w:r>
        <w:t>, saved byte).</w:t>
      </w:r>
    </w:p>
    <w:p w:rsidR="00427729" w:rsidRDefault="00427729" w:rsidP="00427729">
      <w:pPr>
        <w:bidi w:val="0"/>
      </w:pPr>
      <w:r>
        <w:t>In addition the TX path's FIFO's depth needs to be considered so another transaction can start without remnants from the former transaction. That'll supply an additional safety period so all the FSMs will return to idle state.</w:t>
      </w:r>
    </w:p>
    <w:p w:rsidR="00427729" w:rsidRDefault="00427729" w:rsidP="00427729">
      <w:pPr>
        <w:bidi w:val="0"/>
      </w:pPr>
      <w:r>
        <w:t>All the last connections yield the number of bytes that the TX path unit needs to transmit on the current frame.</w:t>
      </w:r>
    </w:p>
    <w:p w:rsidR="00427729" w:rsidRDefault="00427729" w:rsidP="00427729">
      <w:pPr>
        <w:bidi w:val="0"/>
      </w:pPr>
      <w:r>
        <w:t>Each byte will be transmitted in UART protocol according to the following calculation:</w:t>
      </w:r>
    </w:p>
    <w:p w:rsidR="00427729" w:rsidRDefault="00427729" w:rsidP="00427729">
      <w:pPr>
        <w:bidi w:val="0"/>
        <w:jc w:val="both"/>
      </w:pPr>
      <w:r w:rsidRPr="001916B7">
        <w:rPr>
          <w:position w:val="-8"/>
        </w:rPr>
        <w:object w:dxaOrig="3960" w:dyaOrig="240">
          <v:shape id="_x0000_i1028" type="#_x0000_t75" style="width:408pt;height:23.25pt" o:ole="">
            <v:imagedata r:id="rId79" o:title=""/>
          </v:shape>
          <o:OLEObject Type="Embed" ProgID="Equation.DSMT4" ShapeID="_x0000_i1028" DrawAspect="Content" ObjectID="_1452261678" r:id="rId80"/>
        </w:object>
      </w:r>
    </w:p>
    <w:p w:rsidR="00427729" w:rsidRDefault="00427729" w:rsidP="00846050">
      <w:pPr>
        <w:pStyle w:val="a9"/>
        <w:numPr>
          <w:ilvl w:val="0"/>
          <w:numId w:val="16"/>
        </w:numPr>
        <w:bidi w:val="0"/>
      </w:pPr>
      <w:proofErr w:type="spellStart"/>
      <w:r>
        <w:t>Data_bits_g</w:t>
      </w:r>
      <w:proofErr w:type="spellEnd"/>
      <w:r>
        <w:t xml:space="preserve"> – number of data bits sent in each frame.</w:t>
      </w:r>
    </w:p>
    <w:p w:rsidR="00427729" w:rsidRDefault="00427729" w:rsidP="00846050">
      <w:pPr>
        <w:pStyle w:val="a9"/>
        <w:numPr>
          <w:ilvl w:val="0"/>
          <w:numId w:val="16"/>
        </w:numPr>
        <w:bidi w:val="0"/>
      </w:pPr>
      <w:proofErr w:type="spellStart"/>
      <w:r>
        <w:lastRenderedPageBreak/>
        <w:t>Parity_en_g</w:t>
      </w:r>
      <w:proofErr w:type="spellEnd"/>
      <w:r>
        <w:t xml:space="preserve"> – considers if in each frame a </w:t>
      </w:r>
      <w:proofErr w:type="spellStart"/>
      <w:r>
        <w:t>prity</w:t>
      </w:r>
      <w:proofErr w:type="spellEnd"/>
      <w:r>
        <w:t xml:space="preserve"> bit is added.</w:t>
      </w:r>
    </w:p>
    <w:p w:rsidR="00427729" w:rsidRDefault="00427729" w:rsidP="00846050">
      <w:pPr>
        <w:pStyle w:val="a9"/>
        <w:numPr>
          <w:ilvl w:val="0"/>
          <w:numId w:val="16"/>
        </w:numPr>
        <w:bidi w:val="0"/>
      </w:pPr>
      <w:r>
        <w:t>2 for start + stop bits.</w:t>
      </w:r>
    </w:p>
    <w:p w:rsidR="00427729" w:rsidRDefault="00427729" w:rsidP="00427729">
      <w:pPr>
        <w:bidi w:val="0"/>
      </w:pPr>
      <w:r>
        <w:t>Transfer time of each bit is the clocks speed ratio, for the calculation we'll consider the constant:</w:t>
      </w:r>
    </w:p>
    <w:p w:rsidR="00427729" w:rsidRDefault="00427729" w:rsidP="00427729">
      <w:pPr>
        <w:jc w:val="right"/>
      </w:pPr>
      <w:r w:rsidRPr="009A55F5">
        <w:rPr>
          <w:position w:val="-8"/>
        </w:rPr>
        <w:object w:dxaOrig="4320" w:dyaOrig="240">
          <v:shape id="_x0000_i1029" type="#_x0000_t75" style="width:384pt;height:23.25pt" o:ole="">
            <v:imagedata r:id="rId81" o:title=""/>
          </v:shape>
          <o:OLEObject Type="Embed" ProgID="Equation.DSMT4" ShapeID="_x0000_i1029" DrawAspect="Content" ObjectID="_1452261679" r:id="rId82"/>
        </w:object>
      </w:r>
    </w:p>
    <w:p w:rsidR="00427729" w:rsidRDefault="00427729" w:rsidP="00846050">
      <w:pPr>
        <w:pStyle w:val="a9"/>
        <w:numPr>
          <w:ilvl w:val="0"/>
          <w:numId w:val="16"/>
        </w:numPr>
        <w:bidi w:val="0"/>
      </w:pPr>
      <w:r>
        <w:t>The addition 1 is to make up for the remainder of the division.</w:t>
      </w:r>
    </w:p>
    <w:p w:rsidR="00427729" w:rsidRDefault="00427729" w:rsidP="00846050">
      <w:pPr>
        <w:pStyle w:val="a9"/>
        <w:numPr>
          <w:ilvl w:val="0"/>
          <w:numId w:val="16"/>
        </w:numPr>
        <w:bidi w:val="0"/>
      </w:pPr>
      <w:r>
        <w:t>Division will not actually be performed but replaced.</w:t>
      </w:r>
    </w:p>
    <w:p w:rsidR="00427729" w:rsidRDefault="00427729" w:rsidP="00427729">
      <w:pPr>
        <w:pStyle w:val="a9"/>
        <w:bidi w:val="0"/>
      </w:pPr>
    </w:p>
    <w:p w:rsidR="00427729" w:rsidRDefault="00427729" w:rsidP="00427729">
      <w:pPr>
        <w:pStyle w:val="a9"/>
        <w:bidi w:val="0"/>
      </w:pPr>
    </w:p>
    <w:p w:rsidR="00427729" w:rsidRPr="00520704" w:rsidRDefault="00427729" w:rsidP="00427729">
      <w:pPr>
        <w:bidi w:val="0"/>
        <w:jc w:val="center"/>
        <w:rPr>
          <w:rFonts w:ascii="Cambria" w:hAnsi="Cambria" w:cs="Times New Roman"/>
          <w:b/>
          <w:bCs/>
          <w:color w:val="4F81BD"/>
          <w:sz w:val="26"/>
          <w:szCs w:val="26"/>
        </w:rPr>
      </w:pPr>
    </w:p>
    <w:p w:rsidR="00427729" w:rsidRPr="00520704" w:rsidRDefault="00427729" w:rsidP="00427729">
      <w:pPr>
        <w:bidi w:val="0"/>
        <w:rPr>
          <w:rFonts w:ascii="Cambria" w:hAnsi="Cambria" w:cs="Times New Roman"/>
          <w:b/>
          <w:bCs/>
          <w:color w:val="4F81BD"/>
          <w:sz w:val="26"/>
          <w:szCs w:val="26"/>
        </w:rPr>
      </w:pPr>
      <w:r w:rsidRPr="00520704">
        <w:rPr>
          <w:rFonts w:ascii="Cambria" w:hAnsi="Cambria" w:cs="Times New Roman"/>
          <w:b/>
          <w:bCs/>
          <w:color w:val="4F81BD"/>
          <w:sz w:val="26"/>
          <w:szCs w:val="26"/>
        </w:rPr>
        <w:t>Interface signals: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72"/>
        <w:gridCol w:w="1058"/>
        <w:gridCol w:w="3873"/>
      </w:tblGrid>
      <w:tr w:rsidR="00427729" w:rsidRPr="00520704" w:rsidTr="00D335FE">
        <w:trPr>
          <w:trHeight w:val="529"/>
        </w:trPr>
        <w:tc>
          <w:tcPr>
            <w:tcW w:w="7603" w:type="dxa"/>
            <w:gridSpan w:val="3"/>
            <w:shd w:val="clear" w:color="auto" w:fill="B8CCE4"/>
          </w:tcPr>
          <w:p w:rsidR="00427729" w:rsidRPr="00520704" w:rsidRDefault="00427729" w:rsidP="00D335FE">
            <w:pPr>
              <w:bidi w:val="0"/>
              <w:jc w:val="center"/>
              <w:rPr>
                <w:b/>
                <w:bCs/>
                <w:i/>
                <w:iCs/>
                <w:color w:val="7030A0"/>
                <w:sz w:val="28"/>
                <w:szCs w:val="28"/>
              </w:rPr>
            </w:pPr>
            <w:r w:rsidRPr="00520704">
              <w:rPr>
                <w:b/>
                <w:bCs/>
                <w:i/>
                <w:iCs/>
                <w:color w:val="1F497D"/>
                <w:sz w:val="28"/>
                <w:szCs w:val="28"/>
              </w:rPr>
              <w:t>INPUTS</w:t>
            </w:r>
          </w:p>
        </w:tc>
      </w:tr>
      <w:tr w:rsidR="00427729" w:rsidRPr="00520704" w:rsidTr="00D335FE">
        <w:trPr>
          <w:trHeight w:val="529"/>
        </w:trPr>
        <w:tc>
          <w:tcPr>
            <w:tcW w:w="2672" w:type="dxa"/>
            <w:shd w:val="clear" w:color="auto" w:fill="EDF7F0"/>
          </w:tcPr>
          <w:p w:rsidR="00427729" w:rsidRPr="00702387" w:rsidRDefault="00427729" w:rsidP="00D335FE">
            <w:pPr>
              <w:bidi w:val="0"/>
              <w:spacing w:before="40" w:after="40"/>
              <w:jc w:val="center"/>
              <w:rPr>
                <w:b/>
                <w:bCs/>
                <w:color w:val="7030A0"/>
              </w:rPr>
            </w:pPr>
            <w:r w:rsidRPr="00702387">
              <w:rPr>
                <w:b/>
                <w:bCs/>
                <w:color w:val="7030A0"/>
              </w:rPr>
              <w:t>Signal name</w:t>
            </w:r>
          </w:p>
        </w:tc>
        <w:tc>
          <w:tcPr>
            <w:tcW w:w="1058" w:type="dxa"/>
            <w:shd w:val="clear" w:color="auto" w:fill="EDF7F0"/>
          </w:tcPr>
          <w:p w:rsidR="00427729" w:rsidRPr="00702387" w:rsidRDefault="00427729" w:rsidP="00D335FE">
            <w:pPr>
              <w:bidi w:val="0"/>
              <w:spacing w:before="40" w:after="40"/>
              <w:jc w:val="center"/>
              <w:rPr>
                <w:b/>
                <w:bCs/>
                <w:color w:val="7030A0"/>
              </w:rPr>
            </w:pPr>
            <w:r w:rsidRPr="00702387">
              <w:rPr>
                <w:b/>
                <w:bCs/>
                <w:color w:val="7030A0"/>
              </w:rPr>
              <w:t>Width (bits)</w:t>
            </w:r>
          </w:p>
        </w:tc>
        <w:tc>
          <w:tcPr>
            <w:tcW w:w="3873" w:type="dxa"/>
            <w:shd w:val="clear" w:color="auto" w:fill="EDF7F0"/>
          </w:tcPr>
          <w:p w:rsidR="00427729" w:rsidRPr="00702387" w:rsidRDefault="00427729" w:rsidP="00D335FE">
            <w:pPr>
              <w:bidi w:val="0"/>
              <w:spacing w:before="40" w:after="40"/>
              <w:jc w:val="center"/>
              <w:rPr>
                <w:b/>
                <w:bCs/>
                <w:color w:val="7030A0"/>
              </w:rPr>
            </w:pPr>
            <w:r w:rsidRPr="00702387">
              <w:rPr>
                <w:b/>
                <w:bCs/>
                <w:color w:val="7030A0"/>
              </w:rPr>
              <w:t>Description</w:t>
            </w:r>
          </w:p>
        </w:tc>
      </w:tr>
      <w:tr w:rsidR="00427729" w:rsidRPr="00520704" w:rsidTr="00D335FE">
        <w:trPr>
          <w:trHeight w:val="529"/>
        </w:trPr>
        <w:tc>
          <w:tcPr>
            <w:tcW w:w="2672" w:type="dxa"/>
            <w:shd w:val="clear" w:color="auto" w:fill="EDF7F0"/>
          </w:tcPr>
          <w:p w:rsidR="00427729" w:rsidRPr="00702387" w:rsidRDefault="00427729" w:rsidP="00D335FE">
            <w:pPr>
              <w:bidi w:val="0"/>
              <w:spacing w:before="40" w:after="40"/>
              <w:jc w:val="both"/>
              <w:rPr>
                <w:color w:val="1F497D"/>
              </w:rPr>
            </w:pPr>
            <w:proofErr w:type="spellStart"/>
            <w:r w:rsidRPr="00702387">
              <w:rPr>
                <w:color w:val="1F497D"/>
              </w:rPr>
              <w:t>Clk</w:t>
            </w:r>
            <w:proofErr w:type="spellEnd"/>
          </w:p>
        </w:tc>
        <w:tc>
          <w:tcPr>
            <w:tcW w:w="1058" w:type="dxa"/>
            <w:shd w:val="clear" w:color="auto" w:fill="EDF7F0"/>
          </w:tcPr>
          <w:p w:rsidR="00427729" w:rsidRPr="00702387" w:rsidRDefault="00427729" w:rsidP="00D335FE">
            <w:pPr>
              <w:bidi w:val="0"/>
              <w:spacing w:before="40" w:after="40"/>
              <w:jc w:val="center"/>
              <w:rPr>
                <w:color w:val="1F497D"/>
              </w:rPr>
            </w:pPr>
            <w:r w:rsidRPr="00702387">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r w:rsidRPr="00702387">
              <w:rPr>
                <w:color w:val="1F497D"/>
              </w:rPr>
              <w:t xml:space="preserve">System clock  </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sidRPr="00702387">
              <w:rPr>
                <w:color w:val="1F497D"/>
              </w:rPr>
              <w:t>Reset</w:t>
            </w:r>
          </w:p>
        </w:tc>
        <w:tc>
          <w:tcPr>
            <w:tcW w:w="1058" w:type="dxa"/>
            <w:shd w:val="clear" w:color="auto" w:fill="EDF7F0"/>
          </w:tcPr>
          <w:p w:rsidR="00427729" w:rsidRPr="00702387" w:rsidRDefault="00427729" w:rsidP="00D335FE">
            <w:pPr>
              <w:bidi w:val="0"/>
              <w:spacing w:before="40" w:after="40"/>
              <w:jc w:val="center"/>
              <w:rPr>
                <w:color w:val="1F497D"/>
              </w:rPr>
            </w:pPr>
            <w:r w:rsidRPr="00702387">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r w:rsidRPr="00702387">
              <w:rPr>
                <w:color w:val="1F497D"/>
              </w:rPr>
              <w:t>System reset</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ADR_I_2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24</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Data from core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WE_I_2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STB_I_2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Validity of data from core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CYC_I_2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Default="00427729" w:rsidP="00D335FE">
            <w:pPr>
              <w:bidi w:val="0"/>
            </w:pPr>
            <w:r w:rsidRPr="00257EB3">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TGA_I_2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Default="00427729" w:rsidP="00D335FE">
            <w:pPr>
              <w:bidi w:val="0"/>
            </w:pPr>
            <w:r w:rsidRPr="00257EB3">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TGD_I_2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Pr>
                <w:color w:val="1F497D"/>
              </w:rPr>
              <w:t>Wm_end_2</w:t>
            </w:r>
          </w:p>
        </w:tc>
        <w:tc>
          <w:tcPr>
            <w:tcW w:w="1058" w:type="dxa"/>
            <w:shd w:val="clear" w:color="auto" w:fill="EDF7F0"/>
          </w:tcPr>
          <w:p w:rsidR="00427729" w:rsidRPr="00702387"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r>
              <w:rPr>
                <w:color w:val="1F497D"/>
              </w:rPr>
              <w:t>End Of Compressed file indication</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sidRPr="00702387">
              <w:rPr>
                <w:color w:val="1F497D"/>
              </w:rPr>
              <w:t>ACK_I</w:t>
            </w:r>
          </w:p>
        </w:tc>
        <w:tc>
          <w:tcPr>
            <w:tcW w:w="1058" w:type="dxa"/>
            <w:shd w:val="clear" w:color="auto" w:fill="EDF7F0"/>
          </w:tcPr>
          <w:p w:rsidR="00427729" w:rsidRPr="00702387"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proofErr w:type="gramStart"/>
            <w:r>
              <w:rPr>
                <w:color w:val="1F497D"/>
              </w:rPr>
              <w:t>when</w:t>
            </w:r>
            <w:proofErr w:type="gramEnd"/>
            <w:r>
              <w:rPr>
                <w:color w:val="1F497D"/>
              </w:rPr>
              <w:t xml:space="preserve"> data had received and recognize as valid.</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sidRPr="00702387">
              <w:rPr>
                <w:color w:val="1F497D"/>
              </w:rPr>
              <w:t>WM_DAT_I</w:t>
            </w:r>
          </w:p>
        </w:tc>
        <w:tc>
          <w:tcPr>
            <w:tcW w:w="1058" w:type="dxa"/>
            <w:shd w:val="clear" w:color="auto" w:fill="EDF7F0"/>
          </w:tcPr>
          <w:p w:rsidR="00427729" w:rsidRPr="00702387"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702387" w:rsidRDefault="00427729" w:rsidP="00D335FE">
            <w:pPr>
              <w:bidi w:val="0"/>
              <w:spacing w:before="40" w:after="40"/>
              <w:jc w:val="both"/>
              <w:rPr>
                <w:color w:val="1F497D"/>
              </w:rPr>
            </w:pPr>
            <w:r>
              <w:rPr>
                <w:color w:val="1F497D"/>
              </w:rPr>
              <w:t>Input data (master)</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STALL_I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when client (</w:t>
            </w:r>
            <w:proofErr w:type="spellStart"/>
            <w:r>
              <w:rPr>
                <w:color w:val="1F497D"/>
              </w:rPr>
              <w:t>Tx</w:t>
            </w:r>
            <w:proofErr w:type="spellEnd"/>
            <w:r>
              <w:rPr>
                <w:color w:val="1F497D"/>
              </w:rPr>
              <w:t xml:space="preserve"> path) sending data and not ready to receive another frame</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lastRenderedPageBreak/>
              <w:t>ERR_I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when error  (timeout)</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ADR_I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24</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Address - 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Data byte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WE_I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for write, '0' for read. Only write transaction should occur</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STB_I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a valid data transfer cycle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CYC_I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that a valid bus cycle is in progress</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TGA_I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Type  </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TGD_I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Length </w:t>
            </w:r>
          </w:p>
        </w:tc>
      </w:tr>
      <w:tr w:rsidR="00427729" w:rsidRPr="00520704" w:rsidTr="00D335FE">
        <w:trPr>
          <w:trHeight w:val="561"/>
        </w:trPr>
        <w:tc>
          <w:tcPr>
            <w:tcW w:w="7603" w:type="dxa"/>
            <w:gridSpan w:val="3"/>
            <w:shd w:val="clear" w:color="auto" w:fill="B8CCE4"/>
          </w:tcPr>
          <w:p w:rsidR="00427729" w:rsidRPr="00520704" w:rsidRDefault="00427729" w:rsidP="00D335FE">
            <w:pPr>
              <w:bidi w:val="0"/>
              <w:jc w:val="center"/>
              <w:rPr>
                <w:b/>
                <w:bCs/>
                <w:i/>
                <w:iCs/>
                <w:color w:val="7030A0"/>
                <w:sz w:val="28"/>
                <w:szCs w:val="28"/>
              </w:rPr>
            </w:pPr>
            <w:r w:rsidRPr="00520704">
              <w:rPr>
                <w:b/>
                <w:bCs/>
                <w:i/>
                <w:iCs/>
                <w:color w:val="1F497D"/>
                <w:sz w:val="28"/>
                <w:szCs w:val="28"/>
              </w:rPr>
              <w:t>OUTPUTS</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center"/>
              <w:rPr>
                <w:b/>
                <w:bCs/>
                <w:color w:val="7030A0"/>
              </w:rPr>
            </w:pPr>
            <w:r w:rsidRPr="00520704">
              <w:rPr>
                <w:b/>
                <w:bCs/>
                <w:color w:val="7030A0"/>
              </w:rPr>
              <w:t>Signal name</w:t>
            </w:r>
          </w:p>
        </w:tc>
        <w:tc>
          <w:tcPr>
            <w:tcW w:w="1058" w:type="dxa"/>
            <w:shd w:val="clear" w:color="auto" w:fill="EDF7F0"/>
          </w:tcPr>
          <w:p w:rsidR="00427729" w:rsidRPr="00520704" w:rsidRDefault="00427729" w:rsidP="00D335FE">
            <w:pPr>
              <w:bidi w:val="0"/>
              <w:spacing w:before="40" w:after="40"/>
              <w:jc w:val="center"/>
              <w:rPr>
                <w:b/>
                <w:bCs/>
                <w:color w:val="7030A0"/>
              </w:rPr>
            </w:pPr>
            <w:r w:rsidRPr="00520704">
              <w:rPr>
                <w:b/>
                <w:bCs/>
                <w:color w:val="7030A0"/>
              </w:rPr>
              <w:t>Width (bits)</w:t>
            </w:r>
          </w:p>
        </w:tc>
        <w:tc>
          <w:tcPr>
            <w:tcW w:w="3873" w:type="dxa"/>
            <w:shd w:val="clear" w:color="auto" w:fill="EDF7F0"/>
          </w:tcPr>
          <w:p w:rsidR="00427729" w:rsidRPr="00520704" w:rsidRDefault="00427729" w:rsidP="00D335FE">
            <w:pPr>
              <w:bidi w:val="0"/>
              <w:spacing w:before="40" w:after="40"/>
              <w:jc w:val="center"/>
              <w:rPr>
                <w:b/>
                <w:bCs/>
                <w:color w:val="7030A0"/>
              </w:rPr>
            </w:pPr>
            <w:r w:rsidRPr="00520704">
              <w:rPr>
                <w:b/>
                <w:bCs/>
                <w:color w:val="7030A0"/>
              </w:rPr>
              <w:t>Description</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ACK_O_2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Default="00427729" w:rsidP="00D335FE">
            <w:pPr>
              <w:bidi w:val="0"/>
              <w:spacing w:before="40" w:after="40"/>
              <w:jc w:val="both"/>
              <w:rPr>
                <w:color w:val="1F497D"/>
              </w:rPr>
            </w:pPr>
            <w:r>
              <w:rPr>
                <w:color w:val="1F497D"/>
              </w:rPr>
              <w:t xml:space="preserve">'1' when ready to receive file </w:t>
            </w:r>
          </w:p>
          <w:p w:rsidR="00427729" w:rsidRPr="00520704" w:rsidRDefault="00427729" w:rsidP="00D335FE">
            <w:pPr>
              <w:bidi w:val="0"/>
              <w:spacing w:before="40" w:after="40"/>
              <w:jc w:val="both"/>
              <w:rPr>
                <w:color w:val="1F497D"/>
              </w:rPr>
            </w:pPr>
            <w:r>
              <w:rPr>
                <w:color w:val="1F497D"/>
              </w:rPr>
              <w:t>'0' when not ready (sending current file)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DAT_O_2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STALL_O_2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ADR_O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24</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Address (not in use)</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WM_DAT_O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Output data (master)</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WE_O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for write, '0' for read. Only write transaction should occur</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STB_O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a valid data transfer cycle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CYC_O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that a valid bus cycle is in progress</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TGA_O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Type  </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TGD_O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Length </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ACK_O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Output to BUS when data had received and recognize as valid</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Output data (slave)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lastRenderedPageBreak/>
              <w:t>STALL_O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1 when the block can't receive data </w:t>
            </w:r>
          </w:p>
        </w:tc>
      </w:tr>
    </w:tbl>
    <w:p w:rsidR="00427729" w:rsidRDefault="007317DB" w:rsidP="007317DB">
      <w:pPr>
        <w:pStyle w:val="af"/>
        <w:bidi w:val="0"/>
        <w:jc w:val="center"/>
      </w:pPr>
      <w:bookmarkStart w:id="466" w:name="_Toc378517862"/>
      <w:bookmarkStart w:id="467" w:name="_Toc378519038"/>
      <w:r>
        <w:t xml:space="preserve">Table </w:t>
      </w:r>
      <w:r>
        <w:fldChar w:fldCharType="begin"/>
      </w:r>
      <w:r>
        <w:instrText xml:space="preserve"> SEQ Table \* ARABIC </w:instrText>
      </w:r>
      <w:r>
        <w:fldChar w:fldCharType="separate"/>
      </w:r>
      <w:r w:rsidR="00D1530F">
        <w:rPr>
          <w:noProof/>
        </w:rPr>
        <w:t>54</w:t>
      </w:r>
      <w:r>
        <w:fldChar w:fldCharType="end"/>
      </w:r>
      <w:r>
        <w:rPr>
          <w:noProof/>
        </w:rPr>
        <w:t>- Inputs &amp; outputs output block</w:t>
      </w:r>
      <w:bookmarkEnd w:id="466"/>
      <w:bookmarkEnd w:id="467"/>
    </w:p>
    <w:p w:rsidR="00427729" w:rsidRPr="00427729" w:rsidRDefault="00427729" w:rsidP="00427729">
      <w:pPr>
        <w:bidi w:val="0"/>
        <w:ind w:left="720"/>
      </w:pPr>
    </w:p>
    <w:p w:rsidR="00037926" w:rsidRDefault="00037926" w:rsidP="00037926">
      <w:pPr>
        <w:pStyle w:val="1"/>
        <w:bidi w:val="0"/>
      </w:pPr>
      <w:bookmarkStart w:id="468" w:name="_Toc378518895"/>
      <w:r>
        <w:t>4</w:t>
      </w:r>
      <w:r>
        <w:tab/>
        <w:t>DATA TRANSFER</w:t>
      </w:r>
      <w:bookmarkEnd w:id="468"/>
    </w:p>
    <w:p w:rsidR="002277C0" w:rsidRDefault="002277C0" w:rsidP="00037926">
      <w:pPr>
        <w:pStyle w:val="2"/>
        <w:bidi w:val="0"/>
        <w:rPr>
          <w:rStyle w:val="af9"/>
          <w:smallCaps/>
          <w:sz w:val="20"/>
          <w:szCs w:val="20"/>
        </w:rPr>
      </w:pPr>
      <w:bookmarkStart w:id="469" w:name="_Toc378518896"/>
      <w:r>
        <w:t>4.1</w:t>
      </w:r>
      <w:r>
        <w:tab/>
      </w:r>
      <w:bookmarkStart w:id="470" w:name="_Toc308600616"/>
      <w:bookmarkStart w:id="471" w:name="_Toc332270049"/>
      <w:bookmarkStart w:id="472" w:name="_Toc340785969"/>
      <w:bookmarkStart w:id="473" w:name="_Toc341813295"/>
      <w:r w:rsidRPr="00C709C2">
        <w:rPr>
          <w:rStyle w:val="af9"/>
        </w:rPr>
        <w:t>Write transaction</w:t>
      </w:r>
      <w:bookmarkEnd w:id="469"/>
      <w:bookmarkEnd w:id="470"/>
      <w:bookmarkEnd w:id="471"/>
      <w:bookmarkEnd w:id="472"/>
      <w:bookmarkEnd w:id="473"/>
    </w:p>
    <w:p w:rsidR="002277C0" w:rsidRDefault="002277C0" w:rsidP="002277C0">
      <w:pPr>
        <w:pStyle w:val="3"/>
        <w:bidi w:val="0"/>
      </w:pPr>
      <w:r>
        <w:t xml:space="preserve">             </w:t>
      </w:r>
      <w:bookmarkStart w:id="474" w:name="_Toc213569772"/>
      <w:bookmarkStart w:id="475" w:name="_Toc244935348"/>
      <w:bookmarkStart w:id="476" w:name="_Toc280693318"/>
      <w:bookmarkStart w:id="477" w:name="_Toc332270050"/>
      <w:bookmarkStart w:id="478" w:name="_Toc340785970"/>
      <w:bookmarkStart w:id="479" w:name="_Toc341813296"/>
      <w:bookmarkStart w:id="480" w:name="_Toc378518897"/>
      <w:r w:rsidRPr="00DC4B10">
        <w:t>Registers Write</w:t>
      </w:r>
      <w:bookmarkEnd w:id="474"/>
      <w:bookmarkEnd w:id="475"/>
      <w:r>
        <w:t xml:space="preserve"> Message</w:t>
      </w:r>
      <w:bookmarkEnd w:id="476"/>
      <w:bookmarkEnd w:id="477"/>
      <w:bookmarkEnd w:id="478"/>
      <w:bookmarkEnd w:id="479"/>
      <w:bookmarkEnd w:id="480"/>
    </w:p>
    <w:p w:rsidR="002277C0" w:rsidRPr="00973FFF" w:rsidRDefault="002277C0" w:rsidP="002277C0">
      <w:pPr>
        <w:bidi w:val="0"/>
        <w:rPr>
          <w:rFonts w:ascii="Arial"/>
          <w:rtl/>
        </w:rPr>
      </w:pPr>
    </w:p>
    <w:tbl>
      <w:tblPr>
        <w:tblStyle w:val="aa"/>
        <w:bidiVisual/>
        <w:tblW w:w="0" w:type="auto"/>
        <w:jc w:val="center"/>
        <w:tblInd w:w="-136" w:type="dxa"/>
        <w:tblLook w:val="01E0" w:firstRow="1" w:lastRow="1" w:firstColumn="1" w:lastColumn="1" w:noHBand="0" w:noVBand="0"/>
      </w:tblPr>
      <w:tblGrid>
        <w:gridCol w:w="5506"/>
        <w:gridCol w:w="2430"/>
        <w:gridCol w:w="722"/>
      </w:tblGrid>
      <w:tr w:rsidR="002277C0" w:rsidTr="004E47FF">
        <w:trPr>
          <w:trHeight w:val="70"/>
          <w:jc w:val="center"/>
        </w:trPr>
        <w:tc>
          <w:tcPr>
            <w:tcW w:w="5506" w:type="dxa"/>
            <w:shd w:val="clear" w:color="auto" w:fill="D6E3BC" w:themeFill="accent3" w:themeFillTint="66"/>
          </w:tcPr>
          <w:p w:rsidR="002277C0" w:rsidRDefault="002277C0" w:rsidP="004E47FF">
            <w:pPr>
              <w:bidi w:val="0"/>
            </w:pPr>
            <w:r>
              <w:t>remarks</w:t>
            </w:r>
          </w:p>
        </w:tc>
        <w:tc>
          <w:tcPr>
            <w:tcW w:w="2430" w:type="dxa"/>
            <w:shd w:val="clear" w:color="auto" w:fill="D6E3BC" w:themeFill="accent3" w:themeFillTint="66"/>
          </w:tcPr>
          <w:p w:rsidR="002277C0" w:rsidRDefault="002277C0" w:rsidP="004E47FF">
            <w:pPr>
              <w:bidi w:val="0"/>
            </w:pPr>
            <w:r>
              <w:t>Content</w:t>
            </w:r>
          </w:p>
        </w:tc>
        <w:tc>
          <w:tcPr>
            <w:tcW w:w="722" w:type="dxa"/>
            <w:shd w:val="clear" w:color="auto" w:fill="D6E3BC" w:themeFill="accent3" w:themeFillTint="66"/>
          </w:tcPr>
          <w:p w:rsidR="002277C0" w:rsidRDefault="002277C0" w:rsidP="004E47FF">
            <w:pPr>
              <w:bidi w:val="0"/>
            </w:pPr>
            <w:r>
              <w:t>Value</w:t>
            </w:r>
          </w:p>
        </w:tc>
      </w:tr>
      <w:tr w:rsidR="002277C0" w:rsidTr="004E47FF">
        <w:trPr>
          <w:trHeight w:val="323"/>
          <w:jc w:val="center"/>
        </w:trPr>
        <w:tc>
          <w:tcPr>
            <w:tcW w:w="5506" w:type="dxa"/>
          </w:tcPr>
          <w:p w:rsidR="002277C0" w:rsidRDefault="002277C0" w:rsidP="004E47FF">
            <w:pPr>
              <w:bidi w:val="0"/>
            </w:pPr>
          </w:p>
        </w:tc>
        <w:tc>
          <w:tcPr>
            <w:tcW w:w="2430" w:type="dxa"/>
          </w:tcPr>
          <w:p w:rsidR="002277C0" w:rsidRDefault="002277C0" w:rsidP="004E47FF">
            <w:pPr>
              <w:bidi w:val="0"/>
            </w:pPr>
            <w:r>
              <w:t>SOF</w:t>
            </w:r>
          </w:p>
        </w:tc>
        <w:tc>
          <w:tcPr>
            <w:tcW w:w="722" w:type="dxa"/>
          </w:tcPr>
          <w:p w:rsidR="002277C0" w:rsidRDefault="002277C0" w:rsidP="004E47FF">
            <w:pPr>
              <w:bidi w:val="0"/>
            </w:pPr>
            <w:r>
              <w:t>0x</w:t>
            </w:r>
            <w:r>
              <w:rPr>
                <w:rFonts w:hint="cs"/>
                <w:rtl/>
              </w:rPr>
              <w:t>3</w:t>
            </w:r>
            <w:r>
              <w:rPr>
                <w:rFonts w:hint="cs"/>
              </w:rPr>
              <w:t>C</w:t>
            </w:r>
          </w:p>
        </w:tc>
      </w:tr>
      <w:tr w:rsidR="002277C0" w:rsidTr="004E47FF">
        <w:trPr>
          <w:trHeight w:val="143"/>
          <w:jc w:val="center"/>
        </w:trPr>
        <w:tc>
          <w:tcPr>
            <w:tcW w:w="5506" w:type="dxa"/>
          </w:tcPr>
          <w:p w:rsidR="002277C0" w:rsidRDefault="002277C0" w:rsidP="004E47FF">
            <w:pPr>
              <w:bidi w:val="0"/>
            </w:pPr>
            <w:r>
              <w:t xml:space="preserve">0x04 – Signal Generator, 0x05 – Core </w:t>
            </w:r>
          </w:p>
        </w:tc>
        <w:tc>
          <w:tcPr>
            <w:tcW w:w="2430" w:type="dxa"/>
          </w:tcPr>
          <w:p w:rsidR="002277C0" w:rsidRDefault="002277C0" w:rsidP="004E47FF">
            <w:pPr>
              <w:bidi w:val="0"/>
            </w:pPr>
            <w:r>
              <w:t>Write Register Type ID</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pPr>
            <w:r>
              <w:t>Address [7:0]</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pPr>
            <w:r>
              <w:t>Length [7:0]</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rPr>
                <w:rFonts w:ascii="Arial"/>
                <w:rtl/>
              </w:rPr>
            </w:pPr>
            <w:r>
              <w:t>Data #1[7:0]</w:t>
            </w:r>
          </w:p>
        </w:tc>
        <w:tc>
          <w:tcPr>
            <w:tcW w:w="722" w:type="dxa"/>
          </w:tcPr>
          <w:p w:rsidR="002277C0" w:rsidRDefault="002277C0" w:rsidP="004E47FF">
            <w:pPr>
              <w:bidi w:val="0"/>
              <w:rPr>
                <w:rFonts w:ascii="Arial"/>
                <w:rtl/>
              </w:rPr>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rPr>
                <w:rFonts w:ascii="Arial"/>
                <w:rtl/>
              </w:rPr>
            </w:pPr>
            <w:r>
              <w:t>Data #2[7:0]</w:t>
            </w:r>
          </w:p>
        </w:tc>
        <w:tc>
          <w:tcPr>
            <w:tcW w:w="722" w:type="dxa"/>
          </w:tcPr>
          <w:p w:rsidR="002277C0" w:rsidRDefault="002277C0" w:rsidP="004E47FF">
            <w:pPr>
              <w:bidi w:val="0"/>
              <w:rPr>
                <w:rFonts w:ascii="Arial"/>
                <w:rtl/>
              </w:rPr>
            </w:pPr>
          </w:p>
        </w:tc>
      </w:tr>
      <w:tr w:rsidR="002277C0" w:rsidTr="004E47FF">
        <w:trPr>
          <w:trHeight w:val="1376"/>
          <w:jc w:val="center"/>
        </w:trPr>
        <w:tc>
          <w:tcPr>
            <w:tcW w:w="5506" w:type="dxa"/>
          </w:tcPr>
          <w:p w:rsidR="002277C0" w:rsidRPr="00E13437" w:rsidRDefault="002277C0" w:rsidP="004E47FF">
            <w:pPr>
              <w:bidi w:val="0"/>
              <w:jc w:val="center"/>
              <w:rPr>
                <w:sz w:val="32"/>
                <w:szCs w:val="32"/>
              </w:rPr>
            </w:pPr>
          </w:p>
        </w:tc>
        <w:tc>
          <w:tcPr>
            <w:tcW w:w="2430" w:type="dxa"/>
          </w:tcPr>
          <w:p w:rsidR="002277C0" w:rsidRPr="00E13437" w:rsidRDefault="002277C0" w:rsidP="004E47FF">
            <w:pPr>
              <w:bidi w:val="0"/>
              <w:jc w:val="center"/>
              <w:rPr>
                <w:rFonts w:ascii="Arial"/>
                <w:sz w:val="32"/>
                <w:szCs w:val="32"/>
                <w:rtl/>
              </w:rPr>
            </w:pPr>
            <w:r w:rsidRPr="00E13437">
              <w:rPr>
                <w:sz w:val="32"/>
                <w:szCs w:val="32"/>
              </w:rPr>
              <w:t>.</w:t>
            </w:r>
          </w:p>
          <w:p w:rsidR="002277C0" w:rsidRPr="00E13437" w:rsidRDefault="002277C0" w:rsidP="004E47FF">
            <w:pPr>
              <w:bidi w:val="0"/>
              <w:jc w:val="center"/>
              <w:rPr>
                <w:sz w:val="32"/>
                <w:szCs w:val="32"/>
              </w:rPr>
            </w:pPr>
            <w:r w:rsidRPr="00E13437">
              <w:rPr>
                <w:sz w:val="32"/>
                <w:szCs w:val="32"/>
              </w:rPr>
              <w:t>.</w:t>
            </w:r>
          </w:p>
          <w:p w:rsidR="002277C0" w:rsidRDefault="002277C0" w:rsidP="004E47FF">
            <w:pPr>
              <w:bidi w:val="0"/>
              <w:jc w:val="center"/>
            </w:pPr>
            <w:r w:rsidRPr="00E13437">
              <w:rPr>
                <w:sz w:val="32"/>
                <w:szCs w:val="32"/>
              </w:rPr>
              <w:t>.</w:t>
            </w:r>
          </w:p>
        </w:tc>
        <w:tc>
          <w:tcPr>
            <w:tcW w:w="722" w:type="dxa"/>
          </w:tcPr>
          <w:p w:rsidR="002277C0" w:rsidRDefault="002277C0" w:rsidP="004E47FF">
            <w:pPr>
              <w:bidi w:val="0"/>
              <w:rPr>
                <w:rFonts w:ascii="Arial"/>
                <w:rtl/>
              </w:rPr>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rPr>
                <w:rFonts w:ascii="Arial"/>
                <w:rtl/>
              </w:rPr>
            </w:pPr>
            <w:r>
              <w:t>Data #N[7:0]</w:t>
            </w:r>
          </w:p>
        </w:tc>
        <w:tc>
          <w:tcPr>
            <w:tcW w:w="722" w:type="dxa"/>
          </w:tcPr>
          <w:p w:rsidR="002277C0" w:rsidRDefault="002277C0" w:rsidP="004E47FF">
            <w:pPr>
              <w:bidi w:val="0"/>
              <w:rPr>
                <w:rFonts w:ascii="Arial"/>
                <w:rtl/>
              </w:rPr>
            </w:pPr>
          </w:p>
        </w:tc>
      </w:tr>
      <w:tr w:rsidR="002277C0" w:rsidTr="004E47FF">
        <w:trPr>
          <w:jc w:val="center"/>
        </w:trPr>
        <w:tc>
          <w:tcPr>
            <w:tcW w:w="5506" w:type="dxa"/>
          </w:tcPr>
          <w:p w:rsidR="002277C0" w:rsidRDefault="002277C0" w:rsidP="004E47FF">
            <w:pPr>
              <w:bidi w:val="0"/>
            </w:pPr>
            <w:proofErr w:type="spellStart"/>
            <w:r>
              <w:t>Polynom</w:t>
            </w:r>
            <w:proofErr w:type="spellEnd"/>
            <w:r>
              <w:t xml:space="preserve"> is 0xEA</w:t>
            </w:r>
          </w:p>
        </w:tc>
        <w:tc>
          <w:tcPr>
            <w:tcW w:w="2430" w:type="dxa"/>
          </w:tcPr>
          <w:p w:rsidR="002277C0" w:rsidRDefault="002277C0" w:rsidP="004E47FF">
            <w:pPr>
              <w:bidi w:val="0"/>
            </w:pPr>
            <w:r>
              <w:t>CRC [7:0]</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pPr>
            <w:r>
              <w:t>EOF</w:t>
            </w:r>
          </w:p>
        </w:tc>
        <w:tc>
          <w:tcPr>
            <w:tcW w:w="722" w:type="dxa"/>
          </w:tcPr>
          <w:p w:rsidR="002277C0" w:rsidRDefault="002277C0" w:rsidP="004E47FF">
            <w:pPr>
              <w:bidi w:val="0"/>
            </w:pPr>
            <w:r>
              <w:t>0xA5</w:t>
            </w:r>
          </w:p>
        </w:tc>
      </w:tr>
    </w:tbl>
    <w:p w:rsidR="002277C0" w:rsidRDefault="002277C0" w:rsidP="002277C0">
      <w:pPr>
        <w:pStyle w:val="af"/>
        <w:bidi w:val="0"/>
        <w:jc w:val="center"/>
        <w:rPr>
          <w:rFonts w:ascii="Arial"/>
          <w:rtl/>
        </w:rPr>
      </w:pPr>
      <w:bookmarkStart w:id="481" w:name="_Toc341813371"/>
      <w:bookmarkStart w:id="482" w:name="_Toc378517863"/>
      <w:bookmarkStart w:id="483" w:name="_Toc378519039"/>
      <w:r>
        <w:t xml:space="preserve">Table </w:t>
      </w:r>
      <w:r w:rsidR="008B50AB">
        <w:fldChar w:fldCharType="begin"/>
      </w:r>
      <w:r w:rsidR="008B50AB">
        <w:instrText xml:space="preserve"> SEQ Table \* ARABIC </w:instrText>
      </w:r>
      <w:r w:rsidR="008B50AB">
        <w:fldChar w:fldCharType="separate"/>
      </w:r>
      <w:r w:rsidR="00D1530F">
        <w:rPr>
          <w:noProof/>
        </w:rPr>
        <w:t>55</w:t>
      </w:r>
      <w:r w:rsidR="008B50AB">
        <w:rPr>
          <w:noProof/>
        </w:rPr>
        <w:fldChar w:fldCharType="end"/>
      </w:r>
      <w:r>
        <w:rPr>
          <w:noProof/>
        </w:rPr>
        <w:t xml:space="preserve"> - </w:t>
      </w:r>
      <w:r w:rsidRPr="003F1842">
        <w:rPr>
          <w:noProof/>
        </w:rPr>
        <w:t xml:space="preserve"> Register Write Messag</w:t>
      </w:r>
      <w:bookmarkEnd w:id="481"/>
      <w:r w:rsidR="00037926">
        <w:rPr>
          <w:noProof/>
        </w:rPr>
        <w:t>e</w:t>
      </w:r>
      <w:bookmarkEnd w:id="482"/>
      <w:bookmarkEnd w:id="483"/>
    </w:p>
    <w:p w:rsidR="002277C0" w:rsidRDefault="002277C0" w:rsidP="00846050">
      <w:pPr>
        <w:pStyle w:val="a9"/>
        <w:numPr>
          <w:ilvl w:val="0"/>
          <w:numId w:val="17"/>
        </w:numPr>
        <w:bidi w:val="0"/>
        <w:spacing w:after="0" w:line="240" w:lineRule="auto"/>
      </w:pPr>
      <w:r>
        <w:t xml:space="preserve">Min burst is 1 </w:t>
      </w:r>
    </w:p>
    <w:p w:rsidR="002277C0" w:rsidRDefault="002277C0" w:rsidP="00846050">
      <w:pPr>
        <w:pStyle w:val="a9"/>
        <w:numPr>
          <w:ilvl w:val="0"/>
          <w:numId w:val="17"/>
        </w:numPr>
        <w:bidi w:val="0"/>
        <w:spacing w:after="0" w:line="240" w:lineRule="auto"/>
      </w:pPr>
      <w:r>
        <w:t xml:space="preserve">Max burst is 256 limited by the size of the RAM in the RX path </w:t>
      </w:r>
    </w:p>
    <w:p w:rsidR="002277C0" w:rsidRPr="002A759F" w:rsidRDefault="002277C0" w:rsidP="002277C0">
      <w:pPr>
        <w:pStyle w:val="a9"/>
        <w:bidi w:val="0"/>
        <w:spacing w:after="0" w:line="240" w:lineRule="auto"/>
      </w:pPr>
    </w:p>
    <w:p w:rsidR="002277C0" w:rsidRPr="00C709C2" w:rsidRDefault="002277C0" w:rsidP="002277C0">
      <w:pPr>
        <w:bidi w:val="0"/>
      </w:pPr>
      <w:r w:rsidRPr="00C709C2">
        <w:t>When data is written to a client on the system it goes through the following stages:</w:t>
      </w:r>
    </w:p>
    <w:p w:rsidR="002277C0" w:rsidRPr="00C709C2" w:rsidRDefault="002277C0" w:rsidP="002277C0">
      <w:pPr>
        <w:bidi w:val="0"/>
        <w:spacing w:after="0"/>
      </w:pPr>
      <w:r w:rsidRPr="00C709C2">
        <w:t xml:space="preserve">1 </w:t>
      </w:r>
      <w:proofErr w:type="gramStart"/>
      <w:r w:rsidRPr="00C709C2">
        <w:t>-  User</w:t>
      </w:r>
      <w:proofErr w:type="gramEnd"/>
      <w:r w:rsidRPr="00C709C2">
        <w:t xml:space="preserve"> enter in data to be sent</w:t>
      </w:r>
      <w:r>
        <w:t xml:space="preserve"> as a packet</w:t>
      </w:r>
      <w:r w:rsidRPr="00C709C2">
        <w:t>.</w:t>
      </w:r>
    </w:p>
    <w:p w:rsidR="002277C0" w:rsidRPr="00C709C2" w:rsidRDefault="002277C0" w:rsidP="002277C0">
      <w:pPr>
        <w:bidi w:val="0"/>
        <w:spacing w:after="0"/>
      </w:pPr>
      <w:r>
        <w:t>2</w:t>
      </w:r>
      <w:r w:rsidRPr="00C709C2">
        <w:t xml:space="preserve"> – Data on the UART line enters the RX path in the </w:t>
      </w:r>
      <w:proofErr w:type="spellStart"/>
      <w:r w:rsidRPr="00C709C2">
        <w:rPr>
          <w:b/>
          <w:bCs/>
        </w:rPr>
        <w:t>uart_rx</w:t>
      </w:r>
      <w:proofErr w:type="spellEnd"/>
      <w:r w:rsidRPr="00C709C2">
        <w:t xml:space="preserve"> block, one byte at a time. The data received is in the following format (the length in bytes is written inside the brackets [***]):</w:t>
      </w:r>
    </w:p>
    <w:p w:rsidR="002277C0" w:rsidRPr="00C709C2" w:rsidRDefault="002277C0" w:rsidP="002277C0">
      <w:pPr>
        <w:bidi w:val="0"/>
        <w:spacing w:after="0"/>
      </w:pPr>
      <w:r w:rsidRPr="00C709C2">
        <w:t>SOF (Start Of Frame</w:t>
      </w:r>
      <w:proofErr w:type="gramStart"/>
      <w:r w:rsidRPr="00C709C2">
        <w:t>)[</w:t>
      </w:r>
      <w:proofErr w:type="gramEnd"/>
      <w:r w:rsidRPr="00C709C2">
        <w:t>1] =&gt; Type [1] =&gt; Address [3] =&gt; Length [1] =&gt; Data [#</w:t>
      </w:r>
      <w:proofErr w:type="spellStart"/>
      <w:r w:rsidRPr="00C709C2">
        <w:t>data_bytes</w:t>
      </w:r>
      <w:proofErr w:type="spellEnd"/>
      <w:r w:rsidRPr="00C709C2">
        <w:t>] =&gt; CRC[1] =&gt; EOF (End Of Frame)</w:t>
      </w:r>
    </w:p>
    <w:p w:rsidR="002277C0" w:rsidRPr="003C51A9" w:rsidRDefault="002277C0" w:rsidP="002277C0">
      <w:pPr>
        <w:bidi w:val="0"/>
        <w:spacing w:after="0"/>
      </w:pPr>
      <w:r>
        <w:t>3</w:t>
      </w:r>
      <w:r w:rsidRPr="00C709C2">
        <w:t xml:space="preserve"> – The </w:t>
      </w:r>
      <w:proofErr w:type="spellStart"/>
      <w:r w:rsidRPr="00C709C2">
        <w:t>uart_rx</w:t>
      </w:r>
      <w:proofErr w:type="spellEnd"/>
      <w:r w:rsidRPr="00C709C2">
        <w:t xml:space="preserve"> converts the data received on the UART line to an 8 bit vector and transfers it to the </w:t>
      </w:r>
      <w:proofErr w:type="spellStart"/>
      <w:r w:rsidRPr="00C709C2">
        <w:rPr>
          <w:b/>
          <w:bCs/>
        </w:rPr>
        <w:t>mp_dec</w:t>
      </w:r>
      <w:proofErr w:type="spellEnd"/>
      <w:r w:rsidRPr="00C709C2">
        <w:t xml:space="preserve"> (Message Pack Decoder).</w:t>
      </w:r>
    </w:p>
    <w:p w:rsidR="002277C0" w:rsidRPr="003C51A9" w:rsidRDefault="002277C0" w:rsidP="002277C0">
      <w:pPr>
        <w:bidi w:val="0"/>
        <w:spacing w:after="0"/>
      </w:pPr>
      <w:r>
        <w:t>4</w:t>
      </w:r>
      <w:r w:rsidRPr="00670711">
        <w:t xml:space="preserve"> – The type, address and length fields are saved to registers in the </w:t>
      </w:r>
      <w:proofErr w:type="spellStart"/>
      <w:r w:rsidRPr="00670711">
        <w:t>mp_dec</w:t>
      </w:r>
      <w:proofErr w:type="spellEnd"/>
      <w:r w:rsidRPr="00670711">
        <w:t xml:space="preserve">. The data bytes are saved on the </w:t>
      </w:r>
      <w:proofErr w:type="spellStart"/>
      <w:r w:rsidRPr="00670711">
        <w:t>rx_path’s</w:t>
      </w:r>
      <w:proofErr w:type="spellEnd"/>
      <w:r w:rsidRPr="00670711">
        <w:t xml:space="preserve"> </w:t>
      </w:r>
      <w:r w:rsidRPr="00670711">
        <w:rPr>
          <w:b/>
          <w:bCs/>
        </w:rPr>
        <w:t>RAM</w:t>
      </w:r>
      <w:r w:rsidRPr="00670711">
        <w:t xml:space="preserve">. The CRC byte received is compared to the CRC value calculated by the </w:t>
      </w:r>
      <w:r w:rsidRPr="00670711">
        <w:rPr>
          <w:b/>
          <w:bCs/>
        </w:rPr>
        <w:t>CRC block</w:t>
      </w:r>
      <w:r w:rsidRPr="00670711">
        <w:t>.</w:t>
      </w:r>
    </w:p>
    <w:p w:rsidR="002277C0" w:rsidRPr="003C51A9" w:rsidRDefault="002277C0" w:rsidP="002277C0">
      <w:pPr>
        <w:bidi w:val="0"/>
        <w:spacing w:after="0"/>
      </w:pPr>
      <w:r>
        <w:t>5</w:t>
      </w:r>
      <w:r w:rsidRPr="00670711">
        <w:t xml:space="preserve"> – If no errors are received (CRC error for example) the type, address and length data is transferred to </w:t>
      </w:r>
      <w:r>
        <w:t xml:space="preserve">wishbone </w:t>
      </w:r>
      <w:proofErr w:type="gramStart"/>
      <w:r>
        <w:t xml:space="preserve">master </w:t>
      </w:r>
      <w:r w:rsidRPr="00670711">
        <w:t xml:space="preserve"> in</w:t>
      </w:r>
      <w:proofErr w:type="gramEnd"/>
      <w:r w:rsidRPr="00670711">
        <w:t xml:space="preserve"> order to start data transfer.</w:t>
      </w:r>
    </w:p>
    <w:p w:rsidR="002277C0" w:rsidRPr="003C51A9" w:rsidRDefault="002277C0" w:rsidP="002277C0">
      <w:pPr>
        <w:bidi w:val="0"/>
        <w:spacing w:after="0"/>
      </w:pPr>
      <w:r>
        <w:lastRenderedPageBreak/>
        <w:t>6</w:t>
      </w:r>
      <w:r w:rsidRPr="00670711">
        <w:t xml:space="preserve"> –</w:t>
      </w:r>
      <w:r>
        <w:t xml:space="preserve"> The wishbone master </w:t>
      </w:r>
      <w:r w:rsidRPr="00670711">
        <w:t>reads data from RAM</w:t>
      </w:r>
      <w:r>
        <w:t xml:space="preserve"> and </w:t>
      </w:r>
      <w:r w:rsidRPr="00670711">
        <w:t>start</w:t>
      </w:r>
      <w:r>
        <w:t>s</w:t>
      </w:r>
      <w:r w:rsidRPr="00670711">
        <w:t xml:space="preserve"> a wishbone bus transaction</w:t>
      </w:r>
      <w:r>
        <w:t>.</w:t>
      </w:r>
    </w:p>
    <w:p w:rsidR="002277C0" w:rsidRPr="003C51A9" w:rsidRDefault="002277C0" w:rsidP="002277C0">
      <w:pPr>
        <w:bidi w:val="0"/>
        <w:spacing w:after="0"/>
      </w:pPr>
      <w:r>
        <w:t>7</w:t>
      </w:r>
      <w:r w:rsidRPr="00670711">
        <w:t xml:space="preserve"> – If the bus is not occupied by another master, </w:t>
      </w:r>
      <w:proofErr w:type="gramStart"/>
      <w:r w:rsidRPr="00670711">
        <w:t>the  WM</w:t>
      </w:r>
      <w:proofErr w:type="gramEnd"/>
      <w:r w:rsidRPr="00670711">
        <w:t xml:space="preserve"> transfers the data using wishbone protocol to the client via </w:t>
      </w:r>
      <w:proofErr w:type="spellStart"/>
      <w:r w:rsidRPr="00670711">
        <w:rPr>
          <w:b/>
          <w:bCs/>
        </w:rPr>
        <w:t>wishbone_intercon</w:t>
      </w:r>
      <w:proofErr w:type="spellEnd"/>
      <w:r w:rsidRPr="00670711">
        <w:rPr>
          <w:b/>
          <w:bCs/>
        </w:rPr>
        <w:t xml:space="preserve"> </w:t>
      </w:r>
      <w:r w:rsidRPr="00670711">
        <w:t>unit which does the correct routing using the type field.</w:t>
      </w:r>
    </w:p>
    <w:p w:rsidR="002277C0" w:rsidRPr="003C51A9" w:rsidRDefault="002277C0" w:rsidP="002277C0">
      <w:pPr>
        <w:bidi w:val="0"/>
        <w:spacing w:after="0"/>
      </w:pPr>
      <w:r>
        <w:t>8</w:t>
      </w:r>
      <w:r w:rsidRPr="00670711">
        <w:t xml:space="preserve"> – </w:t>
      </w:r>
      <w:r>
        <w:t>When successful writing of a burst is done</w:t>
      </w:r>
      <w:proofErr w:type="gramStart"/>
      <w:r>
        <w:t>,  the</w:t>
      </w:r>
      <w:proofErr w:type="gramEnd"/>
      <w:r>
        <w:t xml:space="preserve"> master will receive the ACK signal from his slave, </w:t>
      </w:r>
      <w:r w:rsidRPr="00670711">
        <w:t>When the number of ACK assertion reaches the  &lt;Length + 1&gt;</w:t>
      </w:r>
      <w:r>
        <w:t xml:space="preserve"> the wishbone  master will</w:t>
      </w:r>
      <w:r w:rsidRPr="00670711">
        <w:t xml:space="preserve"> end the transaction</w:t>
      </w:r>
      <w:r>
        <w:t>.</w:t>
      </w:r>
    </w:p>
    <w:p w:rsidR="002277C0" w:rsidRPr="002277C0" w:rsidRDefault="002277C0" w:rsidP="002277C0">
      <w:pPr>
        <w:pStyle w:val="2"/>
        <w:bidi w:val="0"/>
        <w:rPr>
          <w:rStyle w:val="af9"/>
          <w:b/>
          <w:i w:val="0"/>
          <w:spacing w:val="0"/>
        </w:rPr>
      </w:pPr>
      <w:bookmarkStart w:id="484" w:name="_Toc308600618"/>
      <w:bookmarkStart w:id="485" w:name="_Toc332270052"/>
      <w:bookmarkStart w:id="486" w:name="_Toc340785972"/>
      <w:bookmarkStart w:id="487" w:name="_Toc341813298"/>
      <w:bookmarkStart w:id="488" w:name="_Toc378518898"/>
      <w:r>
        <w:rPr>
          <w:rStyle w:val="af9"/>
          <w:b/>
          <w:i w:val="0"/>
          <w:spacing w:val="0"/>
        </w:rPr>
        <w:t>4.2</w:t>
      </w:r>
      <w:r>
        <w:rPr>
          <w:rStyle w:val="af9"/>
          <w:b/>
          <w:i w:val="0"/>
          <w:spacing w:val="0"/>
        </w:rPr>
        <w:tab/>
      </w:r>
      <w:r w:rsidRPr="002277C0">
        <w:rPr>
          <w:rStyle w:val="af9"/>
          <w:b/>
          <w:i w:val="0"/>
          <w:spacing w:val="0"/>
        </w:rPr>
        <w:t>Read transaction</w:t>
      </w:r>
      <w:bookmarkEnd w:id="484"/>
      <w:bookmarkEnd w:id="485"/>
      <w:bookmarkEnd w:id="486"/>
      <w:bookmarkEnd w:id="487"/>
      <w:bookmarkEnd w:id="488"/>
    </w:p>
    <w:p w:rsidR="002277C0" w:rsidRPr="00A420B7" w:rsidRDefault="002277C0" w:rsidP="002277C0">
      <w:pPr>
        <w:pStyle w:val="3"/>
        <w:numPr>
          <w:ilvl w:val="2"/>
          <w:numId w:val="0"/>
        </w:numPr>
        <w:tabs>
          <w:tab w:val="num" w:pos="1134"/>
        </w:tabs>
        <w:bidi w:val="0"/>
        <w:spacing w:before="240" w:after="60" w:line="240" w:lineRule="auto"/>
        <w:ind w:left="1134" w:hanging="1134"/>
      </w:pPr>
      <w:bookmarkStart w:id="489" w:name="_Toc332270053"/>
      <w:bookmarkStart w:id="490" w:name="_Toc340785973"/>
      <w:r>
        <w:tab/>
      </w:r>
      <w:bookmarkStart w:id="491" w:name="_Toc341813299"/>
      <w:bookmarkStart w:id="492" w:name="_Toc378518899"/>
      <w:r w:rsidRPr="00DC4B10">
        <w:t xml:space="preserve">Registers </w:t>
      </w:r>
      <w:r>
        <w:t>Read Request</w:t>
      </w:r>
      <w:bookmarkEnd w:id="489"/>
      <w:bookmarkEnd w:id="490"/>
      <w:bookmarkEnd w:id="491"/>
      <w:bookmarkEnd w:id="492"/>
    </w:p>
    <w:tbl>
      <w:tblPr>
        <w:tblStyle w:val="aa"/>
        <w:bidiVisual/>
        <w:tblW w:w="0" w:type="auto"/>
        <w:jc w:val="center"/>
        <w:tblInd w:w="584" w:type="dxa"/>
        <w:tblLook w:val="01E0" w:firstRow="1" w:lastRow="1" w:firstColumn="1" w:lastColumn="1" w:noHBand="0" w:noVBand="0"/>
      </w:tblPr>
      <w:tblGrid>
        <w:gridCol w:w="4812"/>
        <w:gridCol w:w="2404"/>
        <w:gridCol w:w="722"/>
      </w:tblGrid>
      <w:tr w:rsidR="002277C0" w:rsidTr="004E47FF">
        <w:trPr>
          <w:trHeight w:val="70"/>
          <w:jc w:val="center"/>
        </w:trPr>
        <w:tc>
          <w:tcPr>
            <w:tcW w:w="4812" w:type="dxa"/>
            <w:shd w:val="clear" w:color="auto" w:fill="D6E3BC" w:themeFill="accent3" w:themeFillTint="66"/>
          </w:tcPr>
          <w:p w:rsidR="002277C0" w:rsidRDefault="002277C0" w:rsidP="004E47FF">
            <w:pPr>
              <w:bidi w:val="0"/>
            </w:pPr>
            <w:r>
              <w:t>remarks</w:t>
            </w:r>
          </w:p>
        </w:tc>
        <w:tc>
          <w:tcPr>
            <w:tcW w:w="2404" w:type="dxa"/>
            <w:shd w:val="clear" w:color="auto" w:fill="D6E3BC" w:themeFill="accent3" w:themeFillTint="66"/>
          </w:tcPr>
          <w:p w:rsidR="002277C0" w:rsidRDefault="002277C0" w:rsidP="004E47FF">
            <w:pPr>
              <w:bidi w:val="0"/>
            </w:pPr>
            <w:r>
              <w:t>Content</w:t>
            </w:r>
          </w:p>
        </w:tc>
        <w:tc>
          <w:tcPr>
            <w:tcW w:w="722" w:type="dxa"/>
            <w:shd w:val="clear" w:color="auto" w:fill="D6E3BC" w:themeFill="accent3" w:themeFillTint="66"/>
          </w:tcPr>
          <w:p w:rsidR="002277C0" w:rsidRDefault="002277C0" w:rsidP="004E47FF">
            <w:pPr>
              <w:bidi w:val="0"/>
            </w:pPr>
            <w:r>
              <w:t>Value</w:t>
            </w:r>
          </w:p>
        </w:tc>
      </w:tr>
      <w:tr w:rsidR="002277C0" w:rsidTr="004E47FF">
        <w:trPr>
          <w:trHeight w:val="323"/>
          <w:jc w:val="center"/>
        </w:trPr>
        <w:tc>
          <w:tcPr>
            <w:tcW w:w="4812" w:type="dxa"/>
          </w:tcPr>
          <w:p w:rsidR="002277C0" w:rsidRDefault="002277C0" w:rsidP="004E47FF">
            <w:pPr>
              <w:bidi w:val="0"/>
            </w:pPr>
          </w:p>
        </w:tc>
        <w:tc>
          <w:tcPr>
            <w:tcW w:w="2404" w:type="dxa"/>
          </w:tcPr>
          <w:p w:rsidR="002277C0" w:rsidRDefault="002277C0" w:rsidP="004E47FF">
            <w:pPr>
              <w:bidi w:val="0"/>
            </w:pPr>
            <w:r>
              <w:t>SOF</w:t>
            </w:r>
          </w:p>
        </w:tc>
        <w:tc>
          <w:tcPr>
            <w:tcW w:w="722" w:type="dxa"/>
          </w:tcPr>
          <w:p w:rsidR="002277C0" w:rsidRDefault="002277C0" w:rsidP="004E47FF">
            <w:pPr>
              <w:bidi w:val="0"/>
            </w:pPr>
            <w:r>
              <w:t>0x</w:t>
            </w:r>
            <w:r>
              <w:rPr>
                <w:rFonts w:hint="cs"/>
                <w:rtl/>
              </w:rPr>
              <w:t>3</w:t>
            </w:r>
            <w:r>
              <w:rPr>
                <w:rFonts w:hint="cs"/>
              </w:rPr>
              <w:t>C</w:t>
            </w:r>
          </w:p>
        </w:tc>
      </w:tr>
      <w:tr w:rsidR="002277C0" w:rsidTr="004E47FF">
        <w:trPr>
          <w:trHeight w:val="143"/>
          <w:jc w:val="center"/>
        </w:trPr>
        <w:tc>
          <w:tcPr>
            <w:tcW w:w="4812" w:type="dxa"/>
          </w:tcPr>
          <w:p w:rsidR="002277C0" w:rsidRDefault="002277C0" w:rsidP="004E47FF">
            <w:pPr>
              <w:bidi w:val="0"/>
            </w:pPr>
            <w:r>
              <w:t>0x82 – Signal Generator, 0xA2 - Core</w:t>
            </w:r>
          </w:p>
        </w:tc>
        <w:tc>
          <w:tcPr>
            <w:tcW w:w="2404" w:type="dxa"/>
          </w:tcPr>
          <w:p w:rsidR="002277C0" w:rsidRDefault="002277C0" w:rsidP="004E47FF">
            <w:pPr>
              <w:bidi w:val="0"/>
            </w:pPr>
            <w:r>
              <w:t>Read Register Type ID</w:t>
            </w:r>
          </w:p>
        </w:tc>
        <w:tc>
          <w:tcPr>
            <w:tcW w:w="722" w:type="dxa"/>
          </w:tcPr>
          <w:p w:rsidR="002277C0" w:rsidRDefault="002277C0" w:rsidP="004E47FF">
            <w:pPr>
              <w:bidi w:val="0"/>
            </w:pPr>
          </w:p>
        </w:tc>
      </w:tr>
      <w:tr w:rsidR="002277C0" w:rsidTr="004E47FF">
        <w:trPr>
          <w:jc w:val="center"/>
        </w:trPr>
        <w:tc>
          <w:tcPr>
            <w:tcW w:w="4812" w:type="dxa"/>
          </w:tcPr>
          <w:p w:rsidR="002277C0" w:rsidRDefault="002277C0" w:rsidP="004E47FF">
            <w:pPr>
              <w:bidi w:val="0"/>
            </w:pPr>
            <w:r>
              <w:t>Address of first register to read</w:t>
            </w:r>
          </w:p>
        </w:tc>
        <w:tc>
          <w:tcPr>
            <w:tcW w:w="2404" w:type="dxa"/>
          </w:tcPr>
          <w:p w:rsidR="002277C0" w:rsidRDefault="002277C0" w:rsidP="004E47FF">
            <w:pPr>
              <w:bidi w:val="0"/>
            </w:pPr>
            <w:r>
              <w:t>Address [7:0]</w:t>
            </w:r>
          </w:p>
        </w:tc>
        <w:tc>
          <w:tcPr>
            <w:tcW w:w="722" w:type="dxa"/>
          </w:tcPr>
          <w:p w:rsidR="002277C0" w:rsidRDefault="002277C0" w:rsidP="004E47FF">
            <w:pPr>
              <w:bidi w:val="0"/>
            </w:pPr>
          </w:p>
        </w:tc>
      </w:tr>
      <w:tr w:rsidR="002277C0" w:rsidTr="004E47FF">
        <w:trPr>
          <w:jc w:val="center"/>
        </w:trPr>
        <w:tc>
          <w:tcPr>
            <w:tcW w:w="4812" w:type="dxa"/>
          </w:tcPr>
          <w:p w:rsidR="002277C0" w:rsidRDefault="002277C0" w:rsidP="004E47FF">
            <w:pPr>
              <w:bidi w:val="0"/>
            </w:pPr>
            <w:r>
              <w:t>Always 0 on read transaction</w:t>
            </w:r>
          </w:p>
        </w:tc>
        <w:tc>
          <w:tcPr>
            <w:tcW w:w="2404" w:type="dxa"/>
          </w:tcPr>
          <w:p w:rsidR="002277C0" w:rsidRDefault="002277C0" w:rsidP="004E47FF">
            <w:pPr>
              <w:bidi w:val="0"/>
            </w:pPr>
            <w:r>
              <w:t>Length [7:0]</w:t>
            </w:r>
          </w:p>
        </w:tc>
        <w:tc>
          <w:tcPr>
            <w:tcW w:w="722" w:type="dxa"/>
          </w:tcPr>
          <w:p w:rsidR="002277C0" w:rsidRDefault="002277C0" w:rsidP="004E47FF">
            <w:pPr>
              <w:bidi w:val="0"/>
            </w:pPr>
            <w:r>
              <w:t>0x00</w:t>
            </w:r>
          </w:p>
        </w:tc>
      </w:tr>
      <w:tr w:rsidR="002277C0" w:rsidTr="004E47FF">
        <w:trPr>
          <w:jc w:val="center"/>
        </w:trPr>
        <w:tc>
          <w:tcPr>
            <w:tcW w:w="4812" w:type="dxa"/>
          </w:tcPr>
          <w:p w:rsidR="002277C0" w:rsidRDefault="002277C0" w:rsidP="004E47FF">
            <w:pPr>
              <w:bidi w:val="0"/>
            </w:pPr>
            <w:r>
              <w:t>Length of the data to be read</w:t>
            </w:r>
          </w:p>
        </w:tc>
        <w:tc>
          <w:tcPr>
            <w:tcW w:w="2404" w:type="dxa"/>
          </w:tcPr>
          <w:p w:rsidR="002277C0" w:rsidRDefault="002277C0" w:rsidP="004E47FF">
            <w:pPr>
              <w:bidi w:val="0"/>
              <w:rPr>
                <w:rFonts w:ascii="Arial"/>
                <w:rtl/>
              </w:rPr>
            </w:pPr>
            <w:r>
              <w:t>Data [7:0]</w:t>
            </w:r>
          </w:p>
        </w:tc>
        <w:tc>
          <w:tcPr>
            <w:tcW w:w="722" w:type="dxa"/>
          </w:tcPr>
          <w:p w:rsidR="002277C0" w:rsidRDefault="002277C0" w:rsidP="004E47FF">
            <w:pPr>
              <w:bidi w:val="0"/>
              <w:rPr>
                <w:rFonts w:ascii="Arial"/>
                <w:rtl/>
              </w:rPr>
            </w:pPr>
          </w:p>
        </w:tc>
      </w:tr>
      <w:tr w:rsidR="002277C0" w:rsidTr="004E47FF">
        <w:trPr>
          <w:jc w:val="center"/>
        </w:trPr>
        <w:tc>
          <w:tcPr>
            <w:tcW w:w="4812" w:type="dxa"/>
          </w:tcPr>
          <w:p w:rsidR="002277C0" w:rsidRDefault="002277C0" w:rsidP="004E47FF">
            <w:pPr>
              <w:bidi w:val="0"/>
            </w:pPr>
            <w:proofErr w:type="spellStart"/>
            <w:r>
              <w:t>Polynom</w:t>
            </w:r>
            <w:proofErr w:type="spellEnd"/>
            <w:r>
              <w:t xml:space="preserve"> is 0xEA</w:t>
            </w:r>
          </w:p>
        </w:tc>
        <w:tc>
          <w:tcPr>
            <w:tcW w:w="2404" w:type="dxa"/>
          </w:tcPr>
          <w:p w:rsidR="002277C0" w:rsidRDefault="002277C0" w:rsidP="004E47FF">
            <w:pPr>
              <w:bidi w:val="0"/>
            </w:pPr>
            <w:r>
              <w:t>CRC [7:0]</w:t>
            </w:r>
          </w:p>
        </w:tc>
        <w:tc>
          <w:tcPr>
            <w:tcW w:w="722" w:type="dxa"/>
          </w:tcPr>
          <w:p w:rsidR="002277C0" w:rsidRDefault="002277C0" w:rsidP="004E47FF">
            <w:pPr>
              <w:bidi w:val="0"/>
            </w:pPr>
          </w:p>
        </w:tc>
      </w:tr>
      <w:tr w:rsidR="002277C0" w:rsidTr="004E47FF">
        <w:trPr>
          <w:jc w:val="center"/>
        </w:trPr>
        <w:tc>
          <w:tcPr>
            <w:tcW w:w="4812" w:type="dxa"/>
          </w:tcPr>
          <w:p w:rsidR="002277C0" w:rsidRDefault="002277C0" w:rsidP="004E47FF">
            <w:pPr>
              <w:bidi w:val="0"/>
            </w:pPr>
          </w:p>
        </w:tc>
        <w:tc>
          <w:tcPr>
            <w:tcW w:w="2404" w:type="dxa"/>
          </w:tcPr>
          <w:p w:rsidR="002277C0" w:rsidRDefault="002277C0" w:rsidP="004E47FF">
            <w:pPr>
              <w:bidi w:val="0"/>
            </w:pPr>
            <w:r>
              <w:t>EOF</w:t>
            </w:r>
          </w:p>
        </w:tc>
        <w:tc>
          <w:tcPr>
            <w:tcW w:w="722" w:type="dxa"/>
          </w:tcPr>
          <w:p w:rsidR="002277C0" w:rsidRDefault="002277C0" w:rsidP="004E47FF">
            <w:pPr>
              <w:bidi w:val="0"/>
            </w:pPr>
            <w:r>
              <w:t>0xA5</w:t>
            </w:r>
          </w:p>
        </w:tc>
      </w:tr>
    </w:tbl>
    <w:p w:rsidR="00037926" w:rsidRDefault="00037926" w:rsidP="00037926">
      <w:pPr>
        <w:pStyle w:val="af"/>
        <w:keepNext/>
        <w:bidi w:val="0"/>
        <w:jc w:val="center"/>
      </w:pPr>
      <w:bookmarkStart w:id="493" w:name="_Toc378517864"/>
      <w:bookmarkStart w:id="494" w:name="_Toc378519040"/>
      <w:r>
        <w:t>Table</w:t>
      </w:r>
      <w:r>
        <w:rPr>
          <w:rtl/>
        </w:rPr>
        <w:t xml:space="preserve"> </w:t>
      </w:r>
      <w:r>
        <w:fldChar w:fldCharType="begin"/>
      </w:r>
      <w:r>
        <w:instrText xml:space="preserve"> SEQ Table \* ARABIC </w:instrText>
      </w:r>
      <w:r>
        <w:fldChar w:fldCharType="separate"/>
      </w:r>
      <w:r w:rsidR="00D1530F">
        <w:rPr>
          <w:noProof/>
        </w:rPr>
        <w:t>56</w:t>
      </w:r>
      <w:r>
        <w:fldChar w:fldCharType="end"/>
      </w:r>
      <w:r>
        <w:rPr>
          <w:noProof/>
        </w:rPr>
        <w:t>- Register read request</w:t>
      </w:r>
      <w:bookmarkEnd w:id="493"/>
      <w:bookmarkEnd w:id="494"/>
    </w:p>
    <w:p w:rsidR="00037926" w:rsidRDefault="00037926" w:rsidP="002277C0">
      <w:pPr>
        <w:bidi w:val="0"/>
        <w:spacing w:after="0" w:line="240" w:lineRule="auto"/>
      </w:pPr>
    </w:p>
    <w:p w:rsidR="002277C0" w:rsidRDefault="002277C0" w:rsidP="00037926">
      <w:pPr>
        <w:bidi w:val="0"/>
        <w:spacing w:after="0" w:line="240" w:lineRule="auto"/>
      </w:pPr>
      <w:r>
        <w:t xml:space="preserve">**Packet is delivered first to </w:t>
      </w:r>
      <w:proofErr w:type="spellStart"/>
      <w:r>
        <w:t>TX_</w:t>
      </w:r>
      <w:proofErr w:type="gramStart"/>
      <w:r>
        <w:t>path</w:t>
      </w:r>
      <w:proofErr w:type="spellEnd"/>
      <w:r>
        <w:t>,</w:t>
      </w:r>
      <w:proofErr w:type="gramEnd"/>
      <w:r>
        <w:t xml:space="preserve"> therefore its length is 1.</w:t>
      </w:r>
    </w:p>
    <w:p w:rsidR="002277C0" w:rsidRDefault="002277C0" w:rsidP="002277C0">
      <w:pPr>
        <w:pStyle w:val="3"/>
        <w:numPr>
          <w:ilvl w:val="2"/>
          <w:numId w:val="0"/>
        </w:numPr>
        <w:tabs>
          <w:tab w:val="num" w:pos="1134"/>
        </w:tabs>
        <w:bidi w:val="0"/>
        <w:spacing w:before="240" w:after="60" w:line="240" w:lineRule="auto"/>
        <w:ind w:left="1134" w:hanging="1134"/>
      </w:pPr>
      <w:bookmarkStart w:id="495" w:name="_Toc332270054"/>
      <w:bookmarkStart w:id="496" w:name="_Toc340785974"/>
      <w:r>
        <w:tab/>
      </w:r>
      <w:bookmarkStart w:id="497" w:name="_Toc341813300"/>
      <w:bookmarkStart w:id="498" w:name="_Toc378518900"/>
      <w:r w:rsidRPr="00DC4B10">
        <w:t xml:space="preserve">Registers </w:t>
      </w:r>
      <w:r>
        <w:t>Read Reply</w:t>
      </w:r>
      <w:bookmarkEnd w:id="495"/>
      <w:bookmarkEnd w:id="496"/>
      <w:bookmarkEnd w:id="497"/>
      <w:bookmarkEnd w:id="498"/>
    </w:p>
    <w:tbl>
      <w:tblPr>
        <w:tblStyle w:val="aa"/>
        <w:bidiVisual/>
        <w:tblW w:w="0" w:type="auto"/>
        <w:jc w:val="center"/>
        <w:tblInd w:w="426" w:type="dxa"/>
        <w:tblLook w:val="01E0" w:firstRow="1" w:lastRow="1" w:firstColumn="1" w:lastColumn="1" w:noHBand="0" w:noVBand="0"/>
      </w:tblPr>
      <w:tblGrid>
        <w:gridCol w:w="4963"/>
        <w:gridCol w:w="2411"/>
        <w:gridCol w:w="722"/>
      </w:tblGrid>
      <w:tr w:rsidR="002277C0" w:rsidTr="004E47FF">
        <w:trPr>
          <w:trHeight w:val="70"/>
          <w:jc w:val="center"/>
        </w:trPr>
        <w:tc>
          <w:tcPr>
            <w:tcW w:w="4963" w:type="dxa"/>
            <w:shd w:val="clear" w:color="auto" w:fill="D6E3BC" w:themeFill="accent3" w:themeFillTint="66"/>
          </w:tcPr>
          <w:p w:rsidR="002277C0" w:rsidRDefault="002277C0" w:rsidP="004E47FF">
            <w:pPr>
              <w:bidi w:val="0"/>
            </w:pPr>
            <w:r>
              <w:t>remarks</w:t>
            </w:r>
          </w:p>
        </w:tc>
        <w:tc>
          <w:tcPr>
            <w:tcW w:w="2411" w:type="dxa"/>
            <w:shd w:val="clear" w:color="auto" w:fill="D6E3BC" w:themeFill="accent3" w:themeFillTint="66"/>
          </w:tcPr>
          <w:p w:rsidR="002277C0" w:rsidRDefault="002277C0" w:rsidP="004E47FF">
            <w:pPr>
              <w:bidi w:val="0"/>
            </w:pPr>
            <w:r>
              <w:t>Content</w:t>
            </w:r>
          </w:p>
        </w:tc>
        <w:tc>
          <w:tcPr>
            <w:tcW w:w="722" w:type="dxa"/>
            <w:shd w:val="clear" w:color="auto" w:fill="D6E3BC" w:themeFill="accent3" w:themeFillTint="66"/>
          </w:tcPr>
          <w:p w:rsidR="002277C0" w:rsidRDefault="002277C0" w:rsidP="004E47FF">
            <w:pPr>
              <w:bidi w:val="0"/>
            </w:pPr>
            <w:r>
              <w:t>Value</w:t>
            </w:r>
          </w:p>
        </w:tc>
      </w:tr>
      <w:tr w:rsidR="002277C0" w:rsidTr="004E47FF">
        <w:trPr>
          <w:trHeight w:val="323"/>
          <w:jc w:val="center"/>
        </w:trPr>
        <w:tc>
          <w:tcPr>
            <w:tcW w:w="4963" w:type="dxa"/>
          </w:tcPr>
          <w:p w:rsidR="002277C0" w:rsidRDefault="002277C0" w:rsidP="004E47FF">
            <w:pPr>
              <w:bidi w:val="0"/>
            </w:pPr>
          </w:p>
        </w:tc>
        <w:tc>
          <w:tcPr>
            <w:tcW w:w="2411" w:type="dxa"/>
          </w:tcPr>
          <w:p w:rsidR="002277C0" w:rsidRDefault="002277C0" w:rsidP="004E47FF">
            <w:pPr>
              <w:bidi w:val="0"/>
            </w:pPr>
            <w:r>
              <w:t>SOF</w:t>
            </w:r>
          </w:p>
        </w:tc>
        <w:tc>
          <w:tcPr>
            <w:tcW w:w="722" w:type="dxa"/>
          </w:tcPr>
          <w:p w:rsidR="002277C0" w:rsidRDefault="002277C0" w:rsidP="004E47FF">
            <w:pPr>
              <w:bidi w:val="0"/>
            </w:pPr>
            <w:r>
              <w:t>0x</w:t>
            </w:r>
            <w:r>
              <w:rPr>
                <w:rFonts w:hint="cs"/>
                <w:rtl/>
              </w:rPr>
              <w:t>3</w:t>
            </w:r>
            <w:r>
              <w:rPr>
                <w:rFonts w:hint="cs"/>
              </w:rPr>
              <w:t>C</w:t>
            </w:r>
          </w:p>
        </w:tc>
      </w:tr>
      <w:tr w:rsidR="002277C0" w:rsidTr="004E47FF">
        <w:trPr>
          <w:trHeight w:val="143"/>
          <w:jc w:val="center"/>
        </w:trPr>
        <w:tc>
          <w:tcPr>
            <w:tcW w:w="4963" w:type="dxa"/>
          </w:tcPr>
          <w:p w:rsidR="002277C0" w:rsidRDefault="002277C0" w:rsidP="004E47FF">
            <w:pPr>
              <w:bidi w:val="0"/>
            </w:pPr>
            <w:r>
              <w:t>0x04 – Signal Generator, 0x05 – Core</w:t>
            </w:r>
          </w:p>
        </w:tc>
        <w:tc>
          <w:tcPr>
            <w:tcW w:w="2411" w:type="dxa"/>
          </w:tcPr>
          <w:p w:rsidR="002277C0" w:rsidRDefault="002277C0" w:rsidP="004E47FF">
            <w:pPr>
              <w:bidi w:val="0"/>
            </w:pPr>
            <w:r>
              <w:t>Read Register Type ID</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pPr>
            <w:r>
              <w:t>Address [7:0]</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pPr>
            <w:r>
              <w:t>Length [7:0]</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rPr>
                <w:rFonts w:ascii="Arial"/>
                <w:rtl/>
              </w:rPr>
            </w:pPr>
            <w:r>
              <w:t>Data #1[7:0]</w:t>
            </w:r>
          </w:p>
        </w:tc>
        <w:tc>
          <w:tcPr>
            <w:tcW w:w="722" w:type="dxa"/>
          </w:tcPr>
          <w:p w:rsidR="002277C0" w:rsidRDefault="002277C0" w:rsidP="004E47FF">
            <w:pPr>
              <w:bidi w:val="0"/>
              <w:rPr>
                <w:rFonts w:ascii="Arial"/>
                <w:rtl/>
              </w:rPr>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rPr>
                <w:rFonts w:ascii="Arial"/>
                <w:rtl/>
              </w:rPr>
            </w:pPr>
            <w:r>
              <w:t>Data #2[7:0]</w:t>
            </w:r>
          </w:p>
        </w:tc>
        <w:tc>
          <w:tcPr>
            <w:tcW w:w="722" w:type="dxa"/>
          </w:tcPr>
          <w:p w:rsidR="002277C0" w:rsidRDefault="002277C0" w:rsidP="004E47FF">
            <w:pPr>
              <w:bidi w:val="0"/>
              <w:rPr>
                <w:rFonts w:ascii="Arial"/>
                <w:rtl/>
              </w:rPr>
            </w:pPr>
          </w:p>
        </w:tc>
      </w:tr>
      <w:tr w:rsidR="002277C0" w:rsidTr="004E47FF">
        <w:trPr>
          <w:trHeight w:val="1142"/>
          <w:jc w:val="center"/>
        </w:trPr>
        <w:tc>
          <w:tcPr>
            <w:tcW w:w="4963" w:type="dxa"/>
          </w:tcPr>
          <w:p w:rsidR="002277C0" w:rsidRPr="00E13437" w:rsidRDefault="002277C0" w:rsidP="004E47FF">
            <w:pPr>
              <w:bidi w:val="0"/>
              <w:jc w:val="center"/>
              <w:rPr>
                <w:sz w:val="32"/>
                <w:szCs w:val="32"/>
              </w:rPr>
            </w:pPr>
          </w:p>
        </w:tc>
        <w:tc>
          <w:tcPr>
            <w:tcW w:w="2411" w:type="dxa"/>
          </w:tcPr>
          <w:p w:rsidR="002277C0" w:rsidRPr="00E13437" w:rsidRDefault="002277C0" w:rsidP="004E47FF">
            <w:pPr>
              <w:bidi w:val="0"/>
              <w:jc w:val="center"/>
              <w:rPr>
                <w:rFonts w:ascii="Arial"/>
                <w:sz w:val="32"/>
                <w:szCs w:val="32"/>
                <w:rtl/>
              </w:rPr>
            </w:pPr>
            <w:r w:rsidRPr="00E13437">
              <w:rPr>
                <w:sz w:val="32"/>
                <w:szCs w:val="32"/>
              </w:rPr>
              <w:t>.</w:t>
            </w:r>
          </w:p>
          <w:p w:rsidR="002277C0" w:rsidRPr="00E13437" w:rsidRDefault="002277C0" w:rsidP="004E47FF">
            <w:pPr>
              <w:bidi w:val="0"/>
              <w:jc w:val="center"/>
              <w:rPr>
                <w:sz w:val="32"/>
                <w:szCs w:val="32"/>
              </w:rPr>
            </w:pPr>
            <w:r w:rsidRPr="00E13437">
              <w:rPr>
                <w:sz w:val="32"/>
                <w:szCs w:val="32"/>
              </w:rPr>
              <w:t>.</w:t>
            </w:r>
          </w:p>
          <w:p w:rsidR="002277C0" w:rsidRDefault="002277C0" w:rsidP="004E47FF">
            <w:pPr>
              <w:bidi w:val="0"/>
              <w:jc w:val="center"/>
            </w:pPr>
            <w:r w:rsidRPr="00E13437">
              <w:rPr>
                <w:sz w:val="32"/>
                <w:szCs w:val="32"/>
              </w:rPr>
              <w:t>.</w:t>
            </w:r>
          </w:p>
        </w:tc>
        <w:tc>
          <w:tcPr>
            <w:tcW w:w="722" w:type="dxa"/>
          </w:tcPr>
          <w:p w:rsidR="002277C0" w:rsidRDefault="002277C0" w:rsidP="004E47FF">
            <w:pPr>
              <w:bidi w:val="0"/>
              <w:rPr>
                <w:rFonts w:ascii="Arial"/>
                <w:rtl/>
              </w:rPr>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rPr>
                <w:rFonts w:ascii="Arial"/>
                <w:rtl/>
              </w:rPr>
            </w:pPr>
            <w:r>
              <w:t>Data #N[7:0]</w:t>
            </w:r>
          </w:p>
        </w:tc>
        <w:tc>
          <w:tcPr>
            <w:tcW w:w="722" w:type="dxa"/>
          </w:tcPr>
          <w:p w:rsidR="002277C0" w:rsidRDefault="002277C0" w:rsidP="004E47FF">
            <w:pPr>
              <w:bidi w:val="0"/>
              <w:rPr>
                <w:rFonts w:ascii="Arial"/>
                <w:rtl/>
              </w:rPr>
            </w:pPr>
          </w:p>
        </w:tc>
      </w:tr>
      <w:tr w:rsidR="002277C0" w:rsidTr="004E47FF">
        <w:trPr>
          <w:jc w:val="center"/>
        </w:trPr>
        <w:tc>
          <w:tcPr>
            <w:tcW w:w="4963" w:type="dxa"/>
          </w:tcPr>
          <w:p w:rsidR="002277C0" w:rsidRDefault="002277C0" w:rsidP="004E47FF">
            <w:pPr>
              <w:bidi w:val="0"/>
            </w:pPr>
            <w:proofErr w:type="spellStart"/>
            <w:r>
              <w:t>Polynom</w:t>
            </w:r>
            <w:proofErr w:type="spellEnd"/>
            <w:r>
              <w:t xml:space="preserve"> is 0xEA</w:t>
            </w:r>
          </w:p>
        </w:tc>
        <w:tc>
          <w:tcPr>
            <w:tcW w:w="2411" w:type="dxa"/>
          </w:tcPr>
          <w:p w:rsidR="002277C0" w:rsidRDefault="002277C0" w:rsidP="004E47FF">
            <w:pPr>
              <w:bidi w:val="0"/>
            </w:pPr>
            <w:r>
              <w:fldChar w:fldCharType="begin"/>
            </w:r>
            <w:r>
              <w:instrText xml:space="preserve"> REF _Ref269735982 \h  \* MERGEFORMAT </w:instrText>
            </w:r>
            <w:r>
              <w:fldChar w:fldCharType="separate"/>
            </w:r>
            <w:r>
              <w:rPr>
                <w:b/>
                <w:bCs/>
              </w:rPr>
              <w:t>CRC</w:t>
            </w:r>
            <w:r>
              <w:fldChar w:fldCharType="end"/>
            </w:r>
            <w:r>
              <w:t xml:space="preserve"> [7:0]</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pPr>
            <w:r>
              <w:t>EOF</w:t>
            </w:r>
          </w:p>
        </w:tc>
        <w:tc>
          <w:tcPr>
            <w:tcW w:w="722" w:type="dxa"/>
          </w:tcPr>
          <w:p w:rsidR="002277C0" w:rsidRDefault="002277C0" w:rsidP="004E47FF">
            <w:pPr>
              <w:bidi w:val="0"/>
            </w:pPr>
            <w:r>
              <w:t>0xA5</w:t>
            </w:r>
          </w:p>
        </w:tc>
      </w:tr>
    </w:tbl>
    <w:p w:rsidR="00037926" w:rsidRDefault="00037926" w:rsidP="00037926">
      <w:pPr>
        <w:pStyle w:val="af"/>
        <w:keepNext/>
        <w:bidi w:val="0"/>
        <w:jc w:val="center"/>
      </w:pPr>
      <w:bookmarkStart w:id="499" w:name="_Toc378517865"/>
      <w:bookmarkStart w:id="500" w:name="_Toc378519041"/>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57</w:t>
      </w:r>
      <w:r>
        <w:rPr>
          <w:rtl/>
        </w:rPr>
        <w:fldChar w:fldCharType="end"/>
      </w:r>
      <w:r>
        <w:rPr>
          <w:noProof/>
        </w:rPr>
        <w:t xml:space="preserve">- </w:t>
      </w:r>
      <w:r w:rsidRPr="00EC10FE">
        <w:rPr>
          <w:noProof/>
        </w:rPr>
        <w:t>Register read re</w:t>
      </w:r>
      <w:r>
        <w:rPr>
          <w:noProof/>
        </w:rPr>
        <w:t>ply</w:t>
      </w:r>
      <w:bookmarkEnd w:id="499"/>
      <w:bookmarkEnd w:id="500"/>
    </w:p>
    <w:p w:rsidR="00037926" w:rsidRDefault="00037926" w:rsidP="00037926">
      <w:pPr>
        <w:pStyle w:val="a9"/>
        <w:bidi w:val="0"/>
        <w:spacing w:after="0" w:line="240" w:lineRule="auto"/>
      </w:pPr>
    </w:p>
    <w:p w:rsidR="002277C0" w:rsidRDefault="002277C0" w:rsidP="00037926">
      <w:pPr>
        <w:pStyle w:val="a9"/>
        <w:numPr>
          <w:ilvl w:val="0"/>
          <w:numId w:val="17"/>
        </w:numPr>
        <w:bidi w:val="0"/>
        <w:spacing w:after="0" w:line="240" w:lineRule="auto"/>
      </w:pPr>
      <w:r>
        <w:t xml:space="preserve">Min burst is 1 </w:t>
      </w:r>
    </w:p>
    <w:p w:rsidR="002277C0" w:rsidRDefault="002277C0" w:rsidP="00846050">
      <w:pPr>
        <w:pStyle w:val="a9"/>
        <w:numPr>
          <w:ilvl w:val="0"/>
          <w:numId w:val="17"/>
        </w:numPr>
        <w:bidi w:val="0"/>
        <w:spacing w:after="0" w:line="240" w:lineRule="auto"/>
      </w:pPr>
      <w:r>
        <w:t xml:space="preserve">Max burst is 256 limited by the size of the RAM in the TX path </w:t>
      </w:r>
    </w:p>
    <w:p w:rsidR="002277C0" w:rsidRDefault="002277C0" w:rsidP="002277C0">
      <w:pPr>
        <w:pStyle w:val="a9"/>
        <w:bidi w:val="0"/>
        <w:spacing w:after="0" w:line="240" w:lineRule="auto"/>
      </w:pPr>
    </w:p>
    <w:p w:rsidR="002277C0" w:rsidRPr="003C51A9" w:rsidRDefault="002277C0" w:rsidP="002277C0">
      <w:pPr>
        <w:bidi w:val="0"/>
      </w:pPr>
      <w:r w:rsidRPr="00670711">
        <w:t>The read transaction is different from the write transaction and has more units participating in it. A read request is sent to the TX path which reads the data from the client and sends the data back to host via UART line. The following stages are made:</w:t>
      </w:r>
    </w:p>
    <w:p w:rsidR="002277C0" w:rsidRPr="003C51A9" w:rsidRDefault="002277C0" w:rsidP="002277C0">
      <w:pPr>
        <w:bidi w:val="0"/>
      </w:pPr>
      <w:r w:rsidRPr="00670711">
        <w:lastRenderedPageBreak/>
        <w:t xml:space="preserve">1 – Stages 1 to 9 of the </w:t>
      </w:r>
      <w:r w:rsidRPr="00670711">
        <w:rPr>
          <w:u w:val="single"/>
        </w:rPr>
        <w:t>write transaction</w:t>
      </w:r>
      <w:r w:rsidRPr="00670711">
        <w:t xml:space="preserve"> are made with the following exceptions:</w:t>
      </w:r>
    </w:p>
    <w:p w:rsidR="002277C0" w:rsidRPr="003C51A9" w:rsidRDefault="002277C0" w:rsidP="00846050">
      <w:pPr>
        <w:pStyle w:val="a9"/>
        <w:numPr>
          <w:ilvl w:val="0"/>
          <w:numId w:val="10"/>
        </w:numPr>
        <w:bidi w:val="0"/>
        <w:jc w:val="both"/>
      </w:pPr>
      <w:r w:rsidRPr="00670711">
        <w:t>WM1 (</w:t>
      </w:r>
      <w:proofErr w:type="spellStart"/>
      <w:r w:rsidRPr="00670711">
        <w:t>rx_path</w:t>
      </w:r>
      <w:proofErr w:type="spellEnd"/>
      <w:r w:rsidRPr="00670711">
        <w:t>) writes to WS2 (</w:t>
      </w:r>
      <w:proofErr w:type="spellStart"/>
      <w:r w:rsidRPr="00670711">
        <w:t>tx_path</w:t>
      </w:r>
      <w:proofErr w:type="spellEnd"/>
      <w:r w:rsidRPr="00670711">
        <w:t>).</w:t>
      </w:r>
    </w:p>
    <w:p w:rsidR="002277C0" w:rsidRPr="003C51A9" w:rsidRDefault="002277C0" w:rsidP="00846050">
      <w:pPr>
        <w:pStyle w:val="a9"/>
        <w:numPr>
          <w:ilvl w:val="0"/>
          <w:numId w:val="10"/>
        </w:numPr>
        <w:bidi w:val="0"/>
        <w:jc w:val="both"/>
      </w:pPr>
      <w:r w:rsidRPr="00670711">
        <w:t>The length field is always 00_0x. The reason is because only one word is written to WS2.</w:t>
      </w:r>
    </w:p>
    <w:p w:rsidR="002277C0" w:rsidRPr="003C51A9" w:rsidRDefault="002277C0" w:rsidP="00846050">
      <w:pPr>
        <w:pStyle w:val="a9"/>
        <w:numPr>
          <w:ilvl w:val="0"/>
          <w:numId w:val="10"/>
        </w:numPr>
        <w:bidi w:val="0"/>
        <w:jc w:val="both"/>
      </w:pPr>
      <w:r w:rsidRPr="00670711">
        <w:t>The data field contains the length of the data to be read.</w:t>
      </w:r>
    </w:p>
    <w:p w:rsidR="002277C0" w:rsidRPr="003C51A9" w:rsidRDefault="002277C0" w:rsidP="00846050">
      <w:pPr>
        <w:pStyle w:val="a9"/>
        <w:numPr>
          <w:ilvl w:val="0"/>
          <w:numId w:val="10"/>
        </w:numPr>
        <w:bidi w:val="0"/>
        <w:jc w:val="both"/>
      </w:pPr>
      <w:r w:rsidRPr="00670711">
        <w:t xml:space="preserve">The Type field includes both the client that should be read and the </w:t>
      </w:r>
      <w:proofErr w:type="spellStart"/>
      <w:r w:rsidRPr="00670711">
        <w:t>tx_path’s</w:t>
      </w:r>
      <w:proofErr w:type="spellEnd"/>
      <w:r w:rsidRPr="00670711">
        <w:t xml:space="preserve"> wishbone slave in the following pattern:</w:t>
      </w:r>
    </w:p>
    <w:p w:rsidR="002277C0" w:rsidRPr="003C51A9" w:rsidRDefault="002277C0" w:rsidP="002277C0">
      <w:pPr>
        <w:pStyle w:val="a9"/>
        <w:bidi w:val="0"/>
        <w:ind w:left="1440"/>
      </w:pPr>
      <w:r w:rsidRPr="00670711">
        <w:t xml:space="preserve">               </w:t>
      </w:r>
      <w:proofErr w:type="gramStart"/>
      <w:r w:rsidRPr="00670711">
        <w:t>Type[</w:t>
      </w:r>
      <w:proofErr w:type="gramEnd"/>
      <w:r w:rsidRPr="00670711">
        <w:t xml:space="preserve">3 to 0] = “0010” which is WS2 on the </w:t>
      </w:r>
      <w:proofErr w:type="spellStart"/>
      <w:r w:rsidRPr="00670711">
        <w:t>tx_path</w:t>
      </w:r>
      <w:proofErr w:type="spellEnd"/>
    </w:p>
    <w:p w:rsidR="002277C0" w:rsidRPr="003C51A9" w:rsidRDefault="002277C0" w:rsidP="002277C0">
      <w:pPr>
        <w:pStyle w:val="a9"/>
        <w:bidi w:val="0"/>
        <w:ind w:left="1440"/>
      </w:pPr>
      <w:r w:rsidRPr="00670711">
        <w:t xml:space="preserve">               </w:t>
      </w:r>
      <w:proofErr w:type="gramStart"/>
      <w:r w:rsidRPr="00670711">
        <w:t>Type[</w:t>
      </w:r>
      <w:proofErr w:type="gramEnd"/>
      <w:r w:rsidRPr="00670711">
        <w:t>7 to 5] = &lt;type of client that will be read&gt;</w:t>
      </w:r>
    </w:p>
    <w:p w:rsidR="002277C0" w:rsidRPr="002767D9" w:rsidRDefault="002277C0" w:rsidP="002277C0">
      <w:pPr>
        <w:bidi w:val="0"/>
      </w:pPr>
      <w:r w:rsidRPr="00670711">
        <w:t xml:space="preserve">2 – WS2 sends the data received to the message encoder in the </w:t>
      </w:r>
      <w:proofErr w:type="spellStart"/>
      <w:r w:rsidRPr="00670711">
        <w:t>tx_path</w:t>
      </w:r>
      <w:proofErr w:type="spellEnd"/>
      <w:r w:rsidRPr="00670711">
        <w:t>.</w:t>
      </w:r>
      <w:r>
        <w:t xml:space="preserve"> </w:t>
      </w:r>
    </w:p>
    <w:p w:rsidR="002277C0" w:rsidRDefault="002277C0" w:rsidP="002277C0">
      <w:pPr>
        <w:bidi w:val="0"/>
      </w:pPr>
    </w:p>
    <w:p w:rsidR="002277C0" w:rsidRPr="002277C0" w:rsidRDefault="002277C0" w:rsidP="002277C0">
      <w:pPr>
        <w:bidi w:val="0"/>
      </w:pPr>
    </w:p>
    <w:p w:rsidR="002277C0" w:rsidRPr="002277C0" w:rsidRDefault="002277C0" w:rsidP="002277C0">
      <w:pPr>
        <w:pStyle w:val="2"/>
        <w:bidi w:val="0"/>
      </w:pPr>
    </w:p>
    <w:p w:rsidR="00DC3150" w:rsidRDefault="00DC3150" w:rsidP="002277C0">
      <w:pPr>
        <w:pStyle w:val="1"/>
        <w:bidi w:val="0"/>
        <w:rPr>
          <w:ins w:id="501" w:author="MOSHE PORIAN" w:date="2013-10-20T22:44:00Z"/>
        </w:rPr>
      </w:pPr>
      <w:ins w:id="502" w:author="MOSHE PORIAN" w:date="2013-10-20T22:44:00Z">
        <w:r>
          <w:br w:type="page"/>
        </w:r>
      </w:ins>
    </w:p>
    <w:p w:rsidR="004B67D9" w:rsidRDefault="004B67D9" w:rsidP="004B67D9">
      <w:pPr>
        <w:pStyle w:val="1"/>
        <w:bidi w:val="0"/>
      </w:pPr>
    </w:p>
    <w:p w:rsidR="003A31AD" w:rsidRDefault="003A31AD" w:rsidP="003A31AD">
      <w:pPr>
        <w:pStyle w:val="1"/>
        <w:bidi w:val="0"/>
      </w:pPr>
      <w:bookmarkStart w:id="503" w:name="_Toc378518901"/>
      <w:r>
        <w:t xml:space="preserve">5 </w:t>
      </w:r>
      <w:r>
        <w:tab/>
        <w:t>SIMULATIONS</w:t>
      </w:r>
      <w:bookmarkEnd w:id="503"/>
    </w:p>
    <w:p w:rsidR="00E308D1" w:rsidRPr="00E308D1" w:rsidRDefault="00E308D1" w:rsidP="00E308D1">
      <w:pPr>
        <w:pStyle w:val="2"/>
        <w:bidi w:val="0"/>
      </w:pPr>
      <w:bookmarkStart w:id="504" w:name="_Toc378518902"/>
      <w:bookmarkEnd w:id="258"/>
      <w:bookmarkEnd w:id="259"/>
      <w:bookmarkEnd w:id="260"/>
      <w:r>
        <w:t>5.1 part a simulations</w:t>
      </w:r>
      <w:bookmarkEnd w:id="504"/>
    </w:p>
    <w:p w:rsidR="00D772CB" w:rsidRDefault="00C633DA" w:rsidP="00D772CB">
      <w:pPr>
        <w:bidi w:val="0"/>
      </w:pPr>
      <w:r w:rsidRPr="00B4202B">
        <w:t>At first we made a manual simulation to each entity to check the functionality</w:t>
      </w:r>
      <w:r w:rsidR="00B4202B">
        <w:t>, a</w:t>
      </w:r>
      <w:r w:rsidRPr="00B4202B">
        <w:t>fterwards, we built a core test bunch in order to check the entire core</w:t>
      </w:r>
      <w:r w:rsidR="00B4202B">
        <w:t xml:space="preserve">. </w:t>
      </w:r>
      <w:r w:rsidR="00B4202B" w:rsidRPr="00B4202B">
        <w:t xml:space="preserve">Each diagram was checked and confirmed for the correct result and if necessary, code changes </w:t>
      </w:r>
      <w:r w:rsidR="000524DD">
        <w:t xml:space="preserve">were made and the </w:t>
      </w:r>
      <w:proofErr w:type="gramStart"/>
      <w:r w:rsidR="000524DD">
        <w:t>simulation were</w:t>
      </w:r>
      <w:proofErr w:type="gramEnd"/>
      <w:r w:rsidR="00B4202B" w:rsidRPr="00B4202B">
        <w:t xml:space="preserve"> made again.</w:t>
      </w:r>
    </w:p>
    <w:p w:rsidR="00D772CB" w:rsidRDefault="00D772CB" w:rsidP="00D772CB">
      <w:pPr>
        <w:bidi w:val="0"/>
      </w:pPr>
      <w:r>
        <w:t>Simulation table:</w:t>
      </w:r>
    </w:p>
    <w:p w:rsidR="000524DD" w:rsidRDefault="000524DD" w:rsidP="000524DD">
      <w:pPr>
        <w:bidi w:val="0"/>
      </w:pPr>
      <w:r>
        <w:t>We conducted about 17 simulations:</w:t>
      </w:r>
    </w:p>
    <w:p w:rsidR="000524DD" w:rsidRDefault="000524DD" w:rsidP="000524DD">
      <w:pPr>
        <w:bidi w:val="0"/>
      </w:pPr>
    </w:p>
    <w:p w:rsidR="00B4202B" w:rsidRDefault="00B22FB8" w:rsidP="00B4202B">
      <w:pPr>
        <w:bidi w:val="0"/>
      </w:pPr>
      <w:r>
        <w:rPr>
          <w:noProof/>
        </w:rPr>
        <mc:AlternateContent>
          <mc:Choice Requires="wpc">
            <w:drawing>
              <wp:inline distT="0" distB="0" distL="0" distR="0" wp14:anchorId="60F5D620" wp14:editId="5224688F">
                <wp:extent cx="5274310" cy="3076575"/>
                <wp:effectExtent l="0" t="0" r="0" b="9525"/>
                <wp:docPr id="9" name="בד ציור 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 name="תמונה 10"/>
                          <pic:cNvPicPr>
                            <a:picLocks noChangeAspect="1"/>
                          </pic:cNvPicPr>
                        </pic:nvPicPr>
                        <pic:blipFill>
                          <a:blip r:embed="rId83"/>
                          <a:stretch>
                            <a:fillRect/>
                          </a:stretch>
                        </pic:blipFill>
                        <pic:spPr>
                          <a:xfrm>
                            <a:off x="0" y="0"/>
                            <a:ext cx="4535720" cy="3077570"/>
                          </a:xfrm>
                          <a:prstGeom prst="rect">
                            <a:avLst/>
                          </a:prstGeom>
                        </pic:spPr>
                      </pic:pic>
                    </wpc:wpc>
                  </a:graphicData>
                </a:graphic>
              </wp:inline>
            </w:drawing>
          </mc:Choice>
          <mc:Fallback>
            <w:pict>
              <v:group id="בד ציור 8"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">
                <v:shape id="_x0000_s1027" type="#_x0000_t75" style="position:absolute;width:52743;height:30765;visibility:visible;mso-wrap-style:square">
                  <v:fill o:detectmouseclick="t"/>
                  <v:path o:connecttype="none"/>
                </v:shape>
                <v:shape id="תמונה 10" o:spid="_x0000_s1028" type="#_x0000_t75" style="position:absolute;width:45357;height:3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100zEAAAA2gAAAA8AAABkcnMvZG93bnJldi54bWxEj9FqwkAURN8L/sNyC30pdZNS0hJdJQiC&#10;+KDV+gGX7DWJzd6Nu6uJf98VCj4OM3OGmc4H04orOd9YVpCOExDEpdUNVwoOP8u3LxA+IGtsLZOC&#10;G3mYz0ZPU8y17XlH132oRISwz1FBHUKXS+nLmgz6se2Io3e0zmCI0lVSO+wj3LTyPUkyabDhuFBj&#10;R4uayt/9xSg4phd3Xn0Uu6w7tKfbevv63X9ulHp5HooJiEBDeIT/2yutIIP7lXgD5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100zEAAAA2gAAAA8AAAAAAAAAAAAAAAAA&#10;nwIAAGRycy9kb3ducmV2LnhtbFBLBQYAAAAABAAEAPcAAACQAwAAAAA=&#10;">
                  <v:imagedata r:id="rId84" o:title=""/>
                  <v:path arrowok="t"/>
                </v:shape>
                <w10:wrap anchorx="page"/>
                <w10:anchorlock/>
              </v:group>
            </w:pict>
          </mc:Fallback>
        </mc:AlternateContent>
      </w:r>
    </w:p>
    <w:p w:rsidR="00AA547C" w:rsidRPr="00AA547C" w:rsidRDefault="00AA547C" w:rsidP="00AA547C">
      <w:pPr>
        <w:pStyle w:val="af"/>
        <w:bidi w:val="0"/>
        <w:jc w:val="center"/>
        <w:rPr>
          <w:rStyle w:val="af9"/>
          <w:i w:val="0"/>
          <w:iCs/>
        </w:rPr>
      </w:pPr>
      <w:bookmarkStart w:id="505" w:name="_Toc370059098"/>
      <w:bookmarkStart w:id="506" w:name="_Toc370059251"/>
      <w:bookmarkStart w:id="507" w:name="_Toc378517866"/>
      <w:bookmarkStart w:id="508" w:name="_Toc378519042"/>
      <w:r>
        <w:t xml:space="preserve">Table </w:t>
      </w:r>
      <w:r>
        <w:fldChar w:fldCharType="begin"/>
      </w:r>
      <w:r>
        <w:instrText xml:space="preserve"> SEQ Table \* ARABIC </w:instrText>
      </w:r>
      <w:r>
        <w:fldChar w:fldCharType="separate"/>
      </w:r>
      <w:r w:rsidR="00D1530F">
        <w:rPr>
          <w:noProof/>
        </w:rPr>
        <w:t>58</w:t>
      </w:r>
      <w:r>
        <w:fldChar w:fldCharType="end"/>
      </w:r>
      <w:r>
        <w:rPr>
          <w:noProof/>
        </w:rPr>
        <w:t>-Part a simulations</w:t>
      </w:r>
      <w:bookmarkEnd w:id="507"/>
      <w:bookmarkEnd w:id="508"/>
    </w:p>
    <w:p w:rsidR="00E308D1" w:rsidRDefault="00E308D1" w:rsidP="00AA547C">
      <w:pPr>
        <w:bidi w:val="0"/>
        <w:rPr>
          <w:rStyle w:val="af9"/>
        </w:rPr>
      </w:pPr>
      <w:r w:rsidRPr="00F26180">
        <w:rPr>
          <w:rStyle w:val="af9"/>
        </w:rPr>
        <w:t>General Description</w:t>
      </w:r>
    </w:p>
    <w:p w:rsidR="0081328B" w:rsidRPr="00E308D1" w:rsidRDefault="0081328B" w:rsidP="00866C85">
      <w:pPr>
        <w:pStyle w:val="2"/>
        <w:bidi w:val="0"/>
        <w:rPr>
          <w:rStyle w:val="af9"/>
          <w:i w:val="0"/>
          <w:iCs/>
        </w:rPr>
      </w:pPr>
    </w:p>
    <w:bookmarkEnd w:id="505"/>
    <w:bookmarkEnd w:id="506"/>
    <w:p w:rsidR="006875EF" w:rsidRPr="00CA7F70" w:rsidRDefault="006875EF" w:rsidP="00846050">
      <w:pPr>
        <w:pStyle w:val="a9"/>
        <w:numPr>
          <w:ilvl w:val="0"/>
          <w:numId w:val="6"/>
        </w:numPr>
        <w:bidi w:val="0"/>
        <w:rPr>
          <w:rFonts w:cstheme="minorHAnsi"/>
          <w:color w:val="000000"/>
          <w:shd w:val="clear" w:color="auto" w:fill="FFFFFF"/>
        </w:rPr>
      </w:pPr>
      <w:r>
        <w:t xml:space="preserve">We </w:t>
      </w:r>
      <w:proofErr w:type="gramStart"/>
      <w:r>
        <w:t>enter  the</w:t>
      </w:r>
      <w:proofErr w:type="gramEnd"/>
      <w:r>
        <w:t xml:space="preserve"> user's configurations </w:t>
      </w:r>
      <w:r w:rsidRPr="00CA7F70">
        <w:rPr>
          <w:rFonts w:cstheme="minorHAnsi"/>
          <w:color w:val="000000"/>
          <w:shd w:val="clear" w:color="auto" w:fill="FFFFFF"/>
        </w:rPr>
        <w:t>through</w:t>
      </w:r>
      <w:r>
        <w:t xml:space="preserve"> the WBS and save it in the registers, after that we wait for enable rise and the system start to save the data since that. When we detect trigger rise we continue to save the relevant data and after that </w:t>
      </w:r>
      <w:r w:rsidR="00CA7F70">
        <w:t>send it out</w:t>
      </w:r>
      <w:r>
        <w:t xml:space="preserve"> </w:t>
      </w:r>
      <w:r w:rsidRPr="00CA7F70">
        <w:rPr>
          <w:rFonts w:cstheme="minorHAnsi"/>
          <w:color w:val="000000"/>
          <w:shd w:val="clear" w:color="auto" w:fill="FFFFFF"/>
        </w:rPr>
        <w:t>through the WBM.</w:t>
      </w:r>
    </w:p>
    <w:p w:rsidR="006875EF" w:rsidRDefault="006875EF" w:rsidP="006875EF">
      <w:pPr>
        <w:pStyle w:val="a9"/>
        <w:bidi w:val="0"/>
        <w:rPr>
          <w:rFonts w:cstheme="minorHAnsi"/>
          <w:color w:val="000000"/>
          <w:shd w:val="clear" w:color="auto" w:fill="FFFFFF"/>
        </w:rPr>
      </w:pPr>
    </w:p>
    <w:p w:rsidR="00CA7F70" w:rsidRDefault="00CA7F70" w:rsidP="00846050">
      <w:pPr>
        <w:pStyle w:val="a9"/>
        <w:numPr>
          <w:ilvl w:val="0"/>
          <w:numId w:val="6"/>
        </w:numPr>
        <w:bidi w:val="0"/>
      </w:pPr>
      <w:r w:rsidRPr="00CA7F70">
        <w:rPr>
          <w:rFonts w:cstheme="minorHAnsi"/>
          <w:color w:val="000000"/>
          <w:shd w:val="clear" w:color="auto" w:fill="FFFFFF"/>
        </w:rPr>
        <w:t xml:space="preserve"> </w:t>
      </w:r>
      <w:r>
        <w:t>We change the recording depth to 4 (2^4 = 16), position to 75% (meaning that 75% -&gt; 12 bits, will recorded before the trigger and the other after that, we also change the trigger type to zeroes (number 3 ) so trigger will rise after three low sampling.</w:t>
      </w:r>
    </w:p>
    <w:p w:rsidR="00CA7F70" w:rsidRDefault="00CA7F70" w:rsidP="00CA7F70">
      <w:pPr>
        <w:pStyle w:val="a9"/>
        <w:bidi w:val="0"/>
      </w:pPr>
    </w:p>
    <w:p w:rsidR="00CA7F70" w:rsidRDefault="00CA7F70" w:rsidP="00846050">
      <w:pPr>
        <w:pStyle w:val="a9"/>
        <w:numPr>
          <w:ilvl w:val="0"/>
          <w:numId w:val="6"/>
        </w:numPr>
        <w:bidi w:val="0"/>
      </w:pPr>
      <w:r>
        <w:lastRenderedPageBreak/>
        <w:t>Number of signals is changed to 5, meaning our input data is between 0-32 in decimal (2^5), at first the trigger position is 100 and all the data is recorded before the trigger, and second time the position is 0 and all the data is recorded after the trigger.</w:t>
      </w:r>
    </w:p>
    <w:p w:rsidR="00CA7F70" w:rsidRDefault="00CA7F70" w:rsidP="00846050">
      <w:pPr>
        <w:pStyle w:val="a9"/>
        <w:numPr>
          <w:ilvl w:val="0"/>
          <w:numId w:val="6"/>
        </w:numPr>
        <w:bidi w:val="0"/>
      </w:pPr>
      <w:r>
        <w:t>In this simulation we check two trigger positions that are not complete, 15% and 85%.</w:t>
      </w:r>
    </w:p>
    <w:p w:rsidR="00CA7F70" w:rsidRDefault="00CA7F70" w:rsidP="00CA7F70">
      <w:pPr>
        <w:pStyle w:val="a9"/>
        <w:bidi w:val="0"/>
      </w:pPr>
      <w:r>
        <w:t xml:space="preserve">We also change the trigger type, from 'zeroes' (3 low in a row) in the first one to rise in the second. </w:t>
      </w:r>
    </w:p>
    <w:p w:rsidR="00CA7F70" w:rsidRDefault="00CA7F70" w:rsidP="00CA7F70">
      <w:pPr>
        <w:pStyle w:val="a9"/>
        <w:bidi w:val="0"/>
      </w:pPr>
      <w:r>
        <w:t xml:space="preserve">In the end we rise the RESET signal to show that the system </w:t>
      </w:r>
      <w:proofErr w:type="gramStart"/>
      <w:r>
        <w:t>responds  to</w:t>
      </w:r>
      <w:proofErr w:type="gramEnd"/>
      <w:r>
        <w:t xml:space="preserve"> that signal.</w:t>
      </w:r>
    </w:p>
    <w:p w:rsidR="00CA7F70" w:rsidRDefault="00CA7F70" w:rsidP="00CA7F70">
      <w:pPr>
        <w:pStyle w:val="a9"/>
        <w:bidi w:val="0"/>
      </w:pPr>
    </w:p>
    <w:p w:rsidR="00CA7F70" w:rsidRDefault="00CA7F70" w:rsidP="00846050">
      <w:pPr>
        <w:pStyle w:val="a9"/>
        <w:numPr>
          <w:ilvl w:val="0"/>
          <w:numId w:val="6"/>
        </w:numPr>
        <w:bidi w:val="0"/>
      </w:pPr>
      <w:r>
        <w:t xml:space="preserve">We checked the RESET signal. At </w:t>
      </w:r>
      <w:proofErr w:type="gramStart"/>
      <w:r>
        <w:t>first  trigger</w:t>
      </w:r>
      <w:proofErr w:type="gramEnd"/>
      <w:r>
        <w:t xml:space="preserve"> position is 15%, trigger type is low. While data is exiting we rise RESET signal and change trigger position to 85% and trigger type to rise. We now </w:t>
      </w:r>
      <w:r w:rsidR="00AA4E44">
        <w:t>make sure that the system recognize trigger rise again.</w:t>
      </w:r>
    </w:p>
    <w:p w:rsidR="00AA4E44" w:rsidRDefault="00C70640" w:rsidP="00846050">
      <w:pPr>
        <w:pStyle w:val="a9"/>
        <w:numPr>
          <w:ilvl w:val="0"/>
          <w:numId w:val="6"/>
        </w:numPr>
        <w:bidi w:val="0"/>
      </w:pPr>
      <w:r>
        <w:t>This simulation checks for different types of trigger type and position. First check: type is rise, position is 0. Second check: type is fall, position is 10%. Third check: type is high, posi</w:t>
      </w:r>
      <w:r w:rsidR="007F1331">
        <w:t>t</w:t>
      </w:r>
      <w:r>
        <w:t>ion is 30%.</w:t>
      </w:r>
    </w:p>
    <w:p w:rsidR="00C70640" w:rsidRDefault="00C70640" w:rsidP="00846050">
      <w:pPr>
        <w:pStyle w:val="a9"/>
        <w:numPr>
          <w:ilvl w:val="0"/>
          <w:numId w:val="6"/>
        </w:numPr>
        <w:bidi w:val="0"/>
      </w:pPr>
      <w:r>
        <w:t>Continue checking different types of trigger type and position. First check: type is low, position is 50%. Second check: type is rise, position is 70%. Third check: type i</w:t>
      </w:r>
      <w:r w:rsidR="006C2753">
        <w:t>s fall, posit</w:t>
      </w:r>
      <w:r>
        <w:t>ion is 90%.</w:t>
      </w:r>
    </w:p>
    <w:p w:rsidR="00C70640" w:rsidRDefault="007F1331" w:rsidP="00846050">
      <w:pPr>
        <w:pStyle w:val="a9"/>
        <w:numPr>
          <w:ilvl w:val="0"/>
          <w:numId w:val="6"/>
        </w:numPr>
        <w:bidi w:val="0"/>
      </w:pPr>
      <w:r>
        <w:t xml:space="preserve">In this simulation we focus on changing configuration after trigger rise. We also check that trigger rise after we have already found trigger rise or after the data </w:t>
      </w:r>
      <w:r w:rsidR="00A40CBC">
        <w:t xml:space="preserve">has </w:t>
      </w:r>
      <w:r>
        <w:t xml:space="preserve">already </w:t>
      </w:r>
      <w:r w:rsidR="00A40CBC">
        <w:t xml:space="preserve">been extracted </w:t>
      </w:r>
      <w:r>
        <w:t xml:space="preserve"> but there wasn’t another configure, will not </w:t>
      </w:r>
      <w:r w:rsidR="00A40CBC">
        <w:t>affect</w:t>
      </w:r>
      <w:r>
        <w:t xml:space="preserve"> the system. </w:t>
      </w:r>
    </w:p>
    <w:p w:rsidR="00A40CBC" w:rsidRDefault="00A40CBC" w:rsidP="00A40CBC">
      <w:pPr>
        <w:pStyle w:val="a9"/>
        <w:bidi w:val="0"/>
      </w:pPr>
      <w:r>
        <w:t>At first we commit certain configuration, and after trigger rise and extracting the data, we can see that a second trigger rise doesn't cause data extraction until new configure is being committed.</w:t>
      </w:r>
    </w:p>
    <w:p w:rsidR="00A40CBC" w:rsidRDefault="00A40CBC" w:rsidP="00A40CBC">
      <w:pPr>
        <w:pStyle w:val="a9"/>
        <w:bidi w:val="0"/>
      </w:pPr>
      <w:r>
        <w:t xml:space="preserve">In advance, we record 32 samples and make </w:t>
      </w:r>
      <w:proofErr w:type="gramStart"/>
      <w:r>
        <w:t>sure  that</w:t>
      </w:r>
      <w:proofErr w:type="gramEnd"/>
      <w:r>
        <w:t xml:space="preserve"> the system react well to this value(</w:t>
      </w:r>
      <w:r>
        <w:rPr>
          <w:rFonts w:hint="cs"/>
          <w:rtl/>
        </w:rPr>
        <w:t xml:space="preserve"> </w:t>
      </w:r>
      <w:proofErr w:type="spellStart"/>
      <w:r w:rsidRPr="00D50694">
        <w:t>record_depth_g</w:t>
      </w:r>
      <w:proofErr w:type="spellEnd"/>
      <w:r>
        <w:t>=5).</w:t>
      </w:r>
    </w:p>
    <w:p w:rsidR="006140BB" w:rsidRDefault="00F05FF3" w:rsidP="00846050">
      <w:pPr>
        <w:pStyle w:val="a9"/>
        <w:numPr>
          <w:ilvl w:val="0"/>
          <w:numId w:val="6"/>
        </w:numPr>
        <w:bidi w:val="0"/>
      </w:pPr>
      <w:r>
        <w:t xml:space="preserve">Check of configuration position. In this simulation we can see that system configuration can </w:t>
      </w:r>
      <w:r w:rsidR="00AB4468">
        <w:t xml:space="preserve">occur even before the data was </w:t>
      </w:r>
      <w:r w:rsidR="000308C1">
        <w:t>entirely</w:t>
      </w:r>
      <w:r w:rsidR="00AB4468">
        <w:t xml:space="preserve"> </w:t>
      </w:r>
      <w:r w:rsidR="000308C1">
        <w:t>extracted</w:t>
      </w:r>
      <w:r w:rsidR="00AB4468">
        <w:t xml:space="preserve"> back to the user. But the second stream and trigger identification can only happen after the first stream has </w:t>
      </w:r>
      <w:proofErr w:type="gramStart"/>
      <w:r w:rsidR="00AB4468">
        <w:t>end(</w:t>
      </w:r>
      <w:proofErr w:type="gramEnd"/>
      <w:r w:rsidR="00AB4468">
        <w:t xml:space="preserve"> after READ CONTROLLER FINISH signal rise).</w:t>
      </w:r>
    </w:p>
    <w:p w:rsidR="00AB4468" w:rsidRDefault="00AB4468" w:rsidP="00AB4468">
      <w:pPr>
        <w:pStyle w:val="a9"/>
        <w:bidi w:val="0"/>
      </w:pPr>
      <w:r>
        <w:t xml:space="preserve">In this simulation we configure the system to first state and while the data is still extracting we configure to a different state. After all the data was extracted </w:t>
      </w:r>
      <w:proofErr w:type="gramStart"/>
      <w:r>
        <w:t>we</w:t>
      </w:r>
      <w:proofErr w:type="gramEnd"/>
      <w:r>
        <w:t xml:space="preserve"> only need to enable the register</w:t>
      </w:r>
      <w:r w:rsidR="006E7ED6">
        <w:t xml:space="preserve"> ENABLE and the system starts to work with the second configuration.</w:t>
      </w:r>
    </w:p>
    <w:p w:rsidR="000308C1" w:rsidRDefault="00313B46" w:rsidP="00846050">
      <w:pPr>
        <w:pStyle w:val="a9"/>
        <w:numPr>
          <w:ilvl w:val="0"/>
          <w:numId w:val="6"/>
        </w:numPr>
        <w:bidi w:val="0"/>
      </w:pPr>
      <w:r>
        <w:t xml:space="preserve">Another check of configuration's position. </w:t>
      </w:r>
      <w:r w:rsidR="000308C1">
        <w:t xml:space="preserve">We change trigger type to </w:t>
      </w:r>
      <w:proofErr w:type="gramStart"/>
      <w:r w:rsidR="000308C1">
        <w:t xml:space="preserve">all </w:t>
      </w:r>
      <w:r>
        <w:t xml:space="preserve"> </w:t>
      </w:r>
      <w:r w:rsidR="000308C1">
        <w:t>possible</w:t>
      </w:r>
      <w:proofErr w:type="gramEnd"/>
      <w:r w:rsidR="000308C1">
        <w:t xml:space="preserve"> types, but configure the system only afterwards and check whether trigger rises when the system wasn’t configure.</w:t>
      </w:r>
    </w:p>
    <w:p w:rsidR="00313B46" w:rsidRDefault="000308C1" w:rsidP="00846050">
      <w:pPr>
        <w:pStyle w:val="a9"/>
        <w:numPr>
          <w:ilvl w:val="0"/>
          <w:numId w:val="6"/>
        </w:numPr>
        <w:bidi w:val="0"/>
      </w:pPr>
      <w:r>
        <w:t xml:space="preserve"> We check the change in ENABLE signal that is now active low. At first we change the trigger signal to see that it </w:t>
      </w:r>
      <w:r w:rsidR="00073F83">
        <w:t>doesn't</w:t>
      </w:r>
      <w:r>
        <w:t xml:space="preserve"> rise before the system is configured. After enabling the </w:t>
      </w:r>
      <w:proofErr w:type="gramStart"/>
      <w:r>
        <w:t>system(</w:t>
      </w:r>
      <w:proofErr w:type="gramEnd"/>
      <w:r>
        <w:t xml:space="preserve"> ENABLE register is low) the system starts to save the data and look for trigger rise.</w:t>
      </w:r>
    </w:p>
    <w:p w:rsidR="000308C1" w:rsidRDefault="00955E3F" w:rsidP="00846050">
      <w:pPr>
        <w:pStyle w:val="a9"/>
        <w:numPr>
          <w:ilvl w:val="0"/>
          <w:numId w:val="6"/>
        </w:numPr>
        <w:bidi w:val="0"/>
      </w:pPr>
      <w:r>
        <w:t xml:space="preserve">We check the change in RESET signal that is now active low. At first we configure the system, rise trigger and after few samples we enable RESET signal and configure the </w:t>
      </w:r>
      <w:r>
        <w:lastRenderedPageBreak/>
        <w:t xml:space="preserve">system to different values. We check the system reaction to RESET signal </w:t>
      </w:r>
      <w:proofErr w:type="gramStart"/>
      <w:r>
        <w:t>changes(</w:t>
      </w:r>
      <w:proofErr w:type="gramEnd"/>
      <w:r>
        <w:t>active low instead of high), and how the system recovers after lowering RESET signal.</w:t>
      </w:r>
    </w:p>
    <w:p w:rsidR="00955E3F" w:rsidRDefault="00955E3F" w:rsidP="00846050">
      <w:pPr>
        <w:pStyle w:val="a9"/>
        <w:numPr>
          <w:ilvl w:val="0"/>
          <w:numId w:val="6"/>
        </w:numPr>
        <w:bidi w:val="0"/>
      </w:pPr>
      <w:r>
        <w:t xml:space="preserve">From this simulation on we </w:t>
      </w:r>
      <w:r w:rsidR="006F4E47">
        <w:t xml:space="preserve">replace the generic of address width </w:t>
      </w:r>
      <w:proofErr w:type="spellStart"/>
      <w:r w:rsidR="006F4E47" w:rsidRPr="00714D8A">
        <w:t>Add_width_</w:t>
      </w:r>
      <w:proofErr w:type="gramStart"/>
      <w:r w:rsidR="006F4E47" w:rsidRPr="00714D8A">
        <w:t>g</w:t>
      </w:r>
      <w:proofErr w:type="spellEnd"/>
      <w:r w:rsidR="006F4E47">
        <w:rPr>
          <w:rFonts w:hint="cs"/>
          <w:rtl/>
        </w:rPr>
        <w:t xml:space="preserve"> </w:t>
      </w:r>
      <w:r w:rsidR="006F4E47">
        <w:t xml:space="preserve"> by</w:t>
      </w:r>
      <w:proofErr w:type="gramEnd"/>
      <w:r w:rsidR="006F4E47">
        <w:t xml:space="preserve"> the generic </w:t>
      </w:r>
      <w:proofErr w:type="spellStart"/>
      <w:r w:rsidR="006F4E47" w:rsidRPr="00D50694">
        <w:t>record_depth_g</w:t>
      </w:r>
      <w:proofErr w:type="spellEnd"/>
      <w:r w:rsidR="006F4E47">
        <w:t>.</w:t>
      </w:r>
    </w:p>
    <w:p w:rsidR="00BC6C07" w:rsidRDefault="00BC6C07" w:rsidP="00BC6C07">
      <w:pPr>
        <w:pStyle w:val="a9"/>
        <w:bidi w:val="0"/>
      </w:pPr>
      <w:r>
        <w:t xml:space="preserve">We check the situation when single RAM width is wider than the width of the saved signals, i.e. </w:t>
      </w:r>
      <w:proofErr w:type="spellStart"/>
      <w:r>
        <w:t>signal_ram_width_g</w:t>
      </w:r>
      <w:proofErr w:type="spellEnd"/>
      <w:r>
        <w:t>&gt;</w:t>
      </w:r>
      <w:r w:rsidRPr="00714D8A">
        <w:t xml:space="preserve"> </w:t>
      </w:r>
      <w:proofErr w:type="spellStart"/>
      <w:r w:rsidRPr="00D50694">
        <w:t>num_of_signals_g</w:t>
      </w:r>
      <w:proofErr w:type="spellEnd"/>
      <w:r>
        <w:rPr>
          <w:rFonts w:hint="cs"/>
          <w:rtl/>
        </w:rPr>
        <w:t>.</w:t>
      </w:r>
    </w:p>
    <w:p w:rsidR="00BC6C07" w:rsidRPr="00A40CBC" w:rsidRDefault="00FD3837" w:rsidP="00846050">
      <w:pPr>
        <w:pStyle w:val="a9"/>
        <w:numPr>
          <w:ilvl w:val="0"/>
          <w:numId w:val="6"/>
        </w:numPr>
        <w:bidi w:val="0"/>
      </w:pPr>
      <w:r>
        <w:t xml:space="preserve">In this simulation we compare the number of signals entering the BUS width' i.e. </w:t>
      </w:r>
    </w:p>
    <w:p w:rsidR="00FB3C88" w:rsidRDefault="00FD3837" w:rsidP="00A40CBC">
      <w:pPr>
        <w:pStyle w:val="a9"/>
        <w:bidi w:val="0"/>
      </w:pPr>
      <w:proofErr w:type="spellStart"/>
      <w:r w:rsidRPr="00D50694">
        <w:t>num_of_signals_g</w:t>
      </w:r>
      <w:proofErr w:type="spellEnd"/>
      <w:r>
        <w:rPr>
          <w:rFonts w:hint="cs"/>
          <w:rtl/>
        </w:rPr>
        <w:t xml:space="preserve"> = </w:t>
      </w:r>
      <w:proofErr w:type="spellStart"/>
      <w:r w:rsidRPr="00D50694">
        <w:t>data_width_g</w:t>
      </w:r>
      <w:proofErr w:type="spellEnd"/>
      <w:r>
        <w:rPr>
          <w:rFonts w:hint="cs"/>
          <w:rtl/>
        </w:rPr>
        <w:t>.</w:t>
      </w:r>
    </w:p>
    <w:p w:rsidR="00FB3C88" w:rsidRDefault="00FB3C88" w:rsidP="00846050">
      <w:pPr>
        <w:pStyle w:val="a9"/>
        <w:numPr>
          <w:ilvl w:val="0"/>
          <w:numId w:val="6"/>
        </w:numPr>
        <w:bidi w:val="0"/>
      </w:pPr>
      <w:r>
        <w:t xml:space="preserve">In this simulation the BUS width is larger than the number of sampled signals, </w:t>
      </w:r>
      <w:proofErr w:type="spellStart"/>
      <w:r>
        <w:t>i.e</w:t>
      </w:r>
      <w:proofErr w:type="spellEnd"/>
      <w:r>
        <w:t xml:space="preserve"> </w:t>
      </w:r>
      <w:proofErr w:type="spellStart"/>
      <w:r w:rsidRPr="00D50694">
        <w:t>num_of_signals_g</w:t>
      </w:r>
      <w:proofErr w:type="spellEnd"/>
      <w:r>
        <w:rPr>
          <w:rFonts w:hint="cs"/>
          <w:rtl/>
        </w:rPr>
        <w:t xml:space="preserve"> &gt; </w:t>
      </w:r>
      <w:proofErr w:type="spellStart"/>
      <w:r w:rsidRPr="00D50694">
        <w:t>data_width_g</w:t>
      </w:r>
      <w:proofErr w:type="spellEnd"/>
      <w:r>
        <w:rPr>
          <w:rFonts w:hint="cs"/>
          <w:rtl/>
        </w:rPr>
        <w:t xml:space="preserve">. </w:t>
      </w:r>
    </w:p>
    <w:p w:rsidR="00A40CBC" w:rsidRDefault="003E688D" w:rsidP="00846050">
      <w:pPr>
        <w:pStyle w:val="a9"/>
        <w:numPr>
          <w:ilvl w:val="0"/>
          <w:numId w:val="6"/>
        </w:numPr>
        <w:bidi w:val="0"/>
      </w:pPr>
      <w:r>
        <w:t>In this simulation BUS width is smaller than the number of sampled signals, i.e.</w:t>
      </w:r>
      <w:r>
        <w:rPr>
          <w:rFonts w:hint="cs"/>
          <w:rtl/>
        </w:rPr>
        <w:t xml:space="preserve"> </w:t>
      </w:r>
      <w:proofErr w:type="spellStart"/>
      <w:r w:rsidRPr="00D50694">
        <w:t>num_of_signals_g</w:t>
      </w:r>
      <w:proofErr w:type="spellEnd"/>
      <w:r>
        <w:rPr>
          <w:rFonts w:hint="cs"/>
          <w:rtl/>
        </w:rPr>
        <w:t xml:space="preserve"> &lt; </w:t>
      </w:r>
      <w:proofErr w:type="spellStart"/>
      <w:r w:rsidRPr="00D50694">
        <w:t>data_width_g</w:t>
      </w:r>
      <w:proofErr w:type="spellEnd"/>
      <w:r>
        <w:rPr>
          <w:rFonts w:hint="cs"/>
          <w:rtl/>
        </w:rPr>
        <w:t xml:space="preserve">. </w:t>
      </w:r>
      <w:r w:rsidR="00FB3C88">
        <w:t xml:space="preserve"> </w:t>
      </w:r>
      <w:r>
        <w:t>As a result we can't extract the data in a single clock cycle</w:t>
      </w:r>
      <w:r w:rsidR="00A40CBC">
        <w:t xml:space="preserve"> </w:t>
      </w:r>
      <w:r>
        <w:t xml:space="preserve">(data width is 8), therefor we need two clock cycles. </w:t>
      </w:r>
    </w:p>
    <w:p w:rsidR="006875EF" w:rsidRDefault="003E688D" w:rsidP="00846050">
      <w:pPr>
        <w:pStyle w:val="a9"/>
        <w:numPr>
          <w:ilvl w:val="0"/>
          <w:numId w:val="6"/>
        </w:numPr>
        <w:bidi w:val="0"/>
      </w:pPr>
      <w:r>
        <w:t xml:space="preserve">In this simulation BUS width is still smaller than the number of sampled signals, but now we have enlarged the saved data width. </w:t>
      </w:r>
    </w:p>
    <w:p w:rsidR="00F32DEC" w:rsidRDefault="00F32DEC" w:rsidP="00846050">
      <w:pPr>
        <w:numPr>
          <w:ilvl w:val="0"/>
          <w:numId w:val="7"/>
        </w:numPr>
        <w:bidi w:val="0"/>
        <w:spacing w:before="100" w:beforeAutospacing="1" w:after="100" w:afterAutospacing="1" w:line="240" w:lineRule="auto"/>
        <w:rPr>
          <w:color w:val="000000"/>
          <w:sz w:val="27"/>
          <w:szCs w:val="27"/>
        </w:rPr>
      </w:pPr>
      <w:r>
        <w:t xml:space="preserve">For more information: </w:t>
      </w:r>
      <w:hyperlink r:id="rId85" w:history="1">
        <w:r>
          <w:rPr>
            <w:rStyle w:val="Hyperlink"/>
          </w:rPr>
          <w:t>http://moran-zvika-project.googlecode.com/svn/trunk/Documentation/</w:t>
        </w:r>
      </w:hyperlink>
      <w:r w:rsidRPr="00F32DEC">
        <w:rPr>
          <w:rStyle w:val="Hyperlink"/>
        </w:rPr>
        <w:t xml:space="preserve"> </w:t>
      </w:r>
      <w:hyperlink r:id="rId86" w:history="1">
        <w:r w:rsidRPr="00F32DEC">
          <w:rPr>
            <w:rStyle w:val="Hyperlink"/>
            <w:rtl/>
          </w:rPr>
          <w:t>סימולציות</w:t>
        </w:r>
        <w:r w:rsidRPr="00F32DEC">
          <w:rPr>
            <w:rStyle w:val="Hyperlink"/>
          </w:rPr>
          <w:t xml:space="preserve"> internal_logic_ananlyzer_core_top.docx</w:t>
        </w:r>
      </w:hyperlink>
    </w:p>
    <w:p w:rsidR="00BC3172" w:rsidRDefault="00ED5B4C" w:rsidP="002F6B5F">
      <w:pPr>
        <w:pStyle w:val="2"/>
        <w:bidi w:val="0"/>
      </w:pPr>
      <w:bookmarkStart w:id="509" w:name="_Toc370059099"/>
      <w:bookmarkStart w:id="510" w:name="_Toc370059252"/>
      <w:bookmarkStart w:id="511" w:name="_Toc370066537"/>
      <w:bookmarkStart w:id="512" w:name="_Toc378518903"/>
      <w:r>
        <w:t>5</w:t>
      </w:r>
      <w:r w:rsidR="00D83C94">
        <w:t>.</w:t>
      </w:r>
      <w:r w:rsidR="00E308D1">
        <w:t>1.1</w:t>
      </w:r>
      <w:r w:rsidR="00D83C94">
        <w:tab/>
      </w:r>
      <w:r w:rsidR="002F6B5F">
        <w:t>Example</w:t>
      </w:r>
      <w:r w:rsidR="00BC3172">
        <w:t>:</w:t>
      </w:r>
      <w:bookmarkEnd w:id="509"/>
      <w:bookmarkEnd w:id="510"/>
      <w:bookmarkEnd w:id="511"/>
      <w:bookmarkEnd w:id="512"/>
    </w:p>
    <w:p w:rsidR="00BC3172" w:rsidRPr="00BC3172" w:rsidRDefault="00BC3172" w:rsidP="00BC3172">
      <w:pPr>
        <w:bidi w:val="0"/>
      </w:pPr>
      <w:r w:rsidRPr="00BC3172">
        <w:t xml:space="preserve">Data is </w:t>
      </w:r>
      <w:proofErr w:type="gramStart"/>
      <w:r w:rsidRPr="00BC3172">
        <w:t>insert</w:t>
      </w:r>
      <w:proofErr w:type="gramEnd"/>
      <w:r w:rsidRPr="00BC3172">
        <w:t xml:space="preserve"> to the registers, in order to configure the user trigger position and type</w:t>
      </w:r>
      <w:r>
        <w:t>, e</w:t>
      </w:r>
      <w:r w:rsidRPr="00BC3172">
        <w:t>nable signal is written to the register to enable the system</w:t>
      </w:r>
      <w:r>
        <w:t>.</w:t>
      </w:r>
    </w:p>
    <w:p w:rsidR="00BC3172" w:rsidRDefault="00BC3172" w:rsidP="00BC3172">
      <w:pPr>
        <w:bidi w:val="0"/>
      </w:pPr>
    </w:p>
    <w:p w:rsidR="00BC3172" w:rsidRDefault="00BC3172" w:rsidP="00BC3172">
      <w:pPr>
        <w:bidi w:val="0"/>
      </w:pPr>
      <w:r w:rsidRPr="00BC3172">
        <w:rPr>
          <w:noProof/>
        </w:rPr>
        <w:drawing>
          <wp:inline distT="0" distB="0" distL="0" distR="0" wp14:anchorId="59CC151B" wp14:editId="0552A0E0">
            <wp:extent cx="5675945" cy="2413591"/>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01279" cy="2424364"/>
                    </a:xfrm>
                    <a:prstGeom prst="rect">
                      <a:avLst/>
                    </a:prstGeom>
                    <a:noFill/>
                    <a:ln>
                      <a:noFill/>
                    </a:ln>
                    <a:effectLst/>
                    <a:extLst/>
                  </pic:spPr>
                </pic:pic>
              </a:graphicData>
            </a:graphic>
          </wp:inline>
        </w:drawing>
      </w:r>
    </w:p>
    <w:p w:rsidR="00A4763D" w:rsidRDefault="00A4763D" w:rsidP="00A4763D">
      <w:pPr>
        <w:pStyle w:val="af"/>
        <w:bidi w:val="0"/>
        <w:jc w:val="center"/>
      </w:pPr>
      <w:bookmarkStart w:id="513" w:name="_Toc378517792"/>
      <w:bookmarkStart w:id="514" w:name="_Toc378518963"/>
      <w:r>
        <w:t>Figure</w:t>
      </w:r>
      <w:r>
        <w:rPr>
          <w:rtl/>
        </w:rPr>
        <w:t xml:space="preserve"> </w:t>
      </w:r>
      <w:r>
        <w:fldChar w:fldCharType="begin"/>
      </w:r>
      <w:r>
        <w:instrText xml:space="preserve"> SEQ Figure \* ARABIC </w:instrText>
      </w:r>
      <w:r>
        <w:fldChar w:fldCharType="separate"/>
      </w:r>
      <w:r w:rsidR="0000669E">
        <w:rPr>
          <w:noProof/>
        </w:rPr>
        <w:t>42</w:t>
      </w:r>
      <w:r>
        <w:fldChar w:fldCharType="end"/>
      </w:r>
      <w:r>
        <w:rPr>
          <w:noProof/>
        </w:rPr>
        <w:t>- Part a simulations (1)</w:t>
      </w:r>
      <w:bookmarkEnd w:id="513"/>
      <w:bookmarkEnd w:id="514"/>
    </w:p>
    <w:p w:rsidR="00BC3172" w:rsidRPr="00BC3172" w:rsidRDefault="00BC3172" w:rsidP="00983732">
      <w:pPr>
        <w:bidi w:val="0"/>
      </w:pPr>
      <w:r w:rsidRPr="00BC3172">
        <w:t>Data is being save</w:t>
      </w:r>
      <w:r w:rsidR="00D772CB">
        <w:t>d</w:t>
      </w:r>
      <w:r w:rsidRPr="00BC3172">
        <w:t xml:space="preserve"> in the RAM until trigger rise</w:t>
      </w:r>
      <w:r>
        <w:t>, s</w:t>
      </w:r>
      <w:r w:rsidRPr="00BC3172">
        <w:t>ince position is 100, we do not save data after trigger rise</w:t>
      </w:r>
      <w:r w:rsidR="00D772CB">
        <w:t>.</w:t>
      </w:r>
    </w:p>
    <w:p w:rsidR="00BC3172" w:rsidRDefault="00D772CB" w:rsidP="00D772CB">
      <w:pPr>
        <w:bidi w:val="0"/>
      </w:pPr>
      <w:r w:rsidRPr="00D772CB">
        <w:rPr>
          <w:noProof/>
        </w:rPr>
        <w:lastRenderedPageBreak/>
        <w:drawing>
          <wp:inline distT="0" distB="0" distL="0" distR="0" wp14:anchorId="4DF272B6" wp14:editId="692798F1">
            <wp:extent cx="5826642" cy="2510716"/>
            <wp:effectExtent l="0" t="0" r="3175" b="444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827262" cy="2510983"/>
                    </a:xfrm>
                    <a:prstGeom prst="rect">
                      <a:avLst/>
                    </a:prstGeom>
                    <a:noFill/>
                    <a:ln>
                      <a:noFill/>
                    </a:ln>
                    <a:effectLst/>
                    <a:extLst/>
                  </pic:spPr>
                </pic:pic>
              </a:graphicData>
            </a:graphic>
          </wp:inline>
        </w:drawing>
      </w:r>
    </w:p>
    <w:p w:rsidR="00A4763D" w:rsidRDefault="00A4763D" w:rsidP="00A4763D">
      <w:pPr>
        <w:pStyle w:val="af"/>
        <w:bidi w:val="0"/>
        <w:jc w:val="center"/>
      </w:pPr>
      <w:bookmarkStart w:id="515" w:name="_Toc378517793"/>
      <w:bookmarkStart w:id="516" w:name="_Toc378518964"/>
      <w:r>
        <w:t xml:space="preserve">Figure </w:t>
      </w:r>
      <w:r>
        <w:fldChar w:fldCharType="begin"/>
      </w:r>
      <w:r>
        <w:instrText xml:space="preserve"> SEQ Figure \* ARABIC </w:instrText>
      </w:r>
      <w:r>
        <w:fldChar w:fldCharType="separate"/>
      </w:r>
      <w:r w:rsidR="0000669E">
        <w:rPr>
          <w:noProof/>
        </w:rPr>
        <w:t>43</w:t>
      </w:r>
      <w:r>
        <w:fldChar w:fldCharType="end"/>
      </w:r>
      <w:r>
        <w:rPr>
          <w:noProof/>
        </w:rPr>
        <w:t>- Part a simulations (2)</w:t>
      </w:r>
      <w:bookmarkEnd w:id="515"/>
      <w:bookmarkEnd w:id="516"/>
    </w:p>
    <w:p w:rsidR="00D772CB" w:rsidRPr="00D772CB" w:rsidRDefault="00D772CB" w:rsidP="00A4763D">
      <w:pPr>
        <w:bidi w:val="0"/>
      </w:pPr>
      <w:r w:rsidRPr="00D772CB">
        <w:t>Write controller is finish</w:t>
      </w:r>
      <w:r>
        <w:t xml:space="preserve">, </w:t>
      </w:r>
      <w:r w:rsidRPr="00D772CB">
        <w:t>Read controller starting to send the relevant data out</w:t>
      </w:r>
      <w:r>
        <w:t>.</w:t>
      </w:r>
    </w:p>
    <w:p w:rsidR="00D772CB" w:rsidRDefault="00D772CB" w:rsidP="00D772CB">
      <w:pPr>
        <w:bidi w:val="0"/>
      </w:pPr>
      <w:r w:rsidRPr="00D772CB">
        <w:rPr>
          <w:noProof/>
        </w:rPr>
        <w:drawing>
          <wp:inline distT="0" distB="0" distL="0" distR="0" wp14:anchorId="2F2333D0" wp14:editId="7487795E">
            <wp:extent cx="5623443" cy="2438127"/>
            <wp:effectExtent l="0" t="0" r="0" b="63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25300" cy="2438932"/>
                    </a:xfrm>
                    <a:prstGeom prst="rect">
                      <a:avLst/>
                    </a:prstGeom>
                    <a:noFill/>
                    <a:ln>
                      <a:noFill/>
                    </a:ln>
                    <a:effectLst/>
                    <a:extLst/>
                  </pic:spPr>
                </pic:pic>
              </a:graphicData>
            </a:graphic>
          </wp:inline>
        </w:drawing>
      </w:r>
    </w:p>
    <w:p w:rsidR="00FC5967" w:rsidRDefault="00A4763D" w:rsidP="00A4763D">
      <w:pPr>
        <w:pStyle w:val="af"/>
        <w:bidi w:val="0"/>
        <w:jc w:val="center"/>
      </w:pPr>
      <w:bookmarkStart w:id="517" w:name="_Toc378517794"/>
      <w:bookmarkStart w:id="518" w:name="_Toc378518965"/>
      <w:r>
        <w:t xml:space="preserve">Figure </w:t>
      </w:r>
      <w:r>
        <w:fldChar w:fldCharType="begin"/>
      </w:r>
      <w:r>
        <w:instrText xml:space="preserve"> SEQ Figure \* ARABIC </w:instrText>
      </w:r>
      <w:r>
        <w:fldChar w:fldCharType="separate"/>
      </w:r>
      <w:r w:rsidR="0000669E">
        <w:rPr>
          <w:noProof/>
        </w:rPr>
        <w:t>44</w:t>
      </w:r>
      <w:r>
        <w:fldChar w:fldCharType="end"/>
      </w:r>
      <w:r>
        <w:rPr>
          <w:noProof/>
        </w:rPr>
        <w:t xml:space="preserve">- </w:t>
      </w:r>
      <w:r w:rsidRPr="0018118F">
        <w:rPr>
          <w:noProof/>
        </w:rPr>
        <w:t>Part a simulations (</w:t>
      </w:r>
      <w:r>
        <w:rPr>
          <w:noProof/>
        </w:rPr>
        <w:t>3</w:t>
      </w:r>
      <w:r w:rsidRPr="0018118F">
        <w:rPr>
          <w:noProof/>
        </w:rPr>
        <w:t>)</w:t>
      </w:r>
      <w:bookmarkEnd w:id="517"/>
      <w:bookmarkEnd w:id="518"/>
    </w:p>
    <w:p w:rsidR="0020157A" w:rsidRPr="00D772CB" w:rsidRDefault="00CA71FA" w:rsidP="00F10E25">
      <w:pPr>
        <w:bidi w:val="0"/>
      </w:pPr>
      <w:r w:rsidRPr="00D772CB">
        <w:t xml:space="preserve">After </w:t>
      </w:r>
      <w:r w:rsidR="00F10E25">
        <w:t>all the relevant data has been</w:t>
      </w:r>
      <w:r w:rsidRPr="00D772CB">
        <w:t xml:space="preserve"> sent out, read controller finish working</w:t>
      </w:r>
      <w:r w:rsidR="00D772CB">
        <w:t xml:space="preserve">. </w:t>
      </w:r>
      <w:r w:rsidRPr="00D772CB">
        <w:t>We can now configure a new and different simulation</w:t>
      </w:r>
      <w:r w:rsidR="00F10E25">
        <w:t>.</w:t>
      </w:r>
    </w:p>
    <w:p w:rsidR="0020157A" w:rsidRDefault="00D772CB" w:rsidP="00D772CB">
      <w:pPr>
        <w:bidi w:val="0"/>
      </w:pPr>
      <w:r w:rsidRPr="00D772CB">
        <w:rPr>
          <w:noProof/>
        </w:rPr>
        <w:lastRenderedPageBreak/>
        <w:drawing>
          <wp:inline distT="0" distB="0" distL="0" distR="0" wp14:anchorId="0C47FDF1" wp14:editId="40E5C484">
            <wp:extent cx="5574667" cy="2466754"/>
            <wp:effectExtent l="0" t="0" r="6985" b="0"/>
            <wp:docPr id="11" name="תמונה 10"/>
            <wp:cNvGraphicFramePr/>
            <a:graphic xmlns:a="http://schemas.openxmlformats.org/drawingml/2006/main">
              <a:graphicData uri="http://schemas.openxmlformats.org/drawingml/2006/picture">
                <pic:pic xmlns:pic="http://schemas.openxmlformats.org/drawingml/2006/picture">
                  <pic:nvPicPr>
                    <pic:cNvPr id="11" name="תמונה 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83122" cy="2470495"/>
                    </a:xfrm>
                    <a:prstGeom prst="rect">
                      <a:avLst/>
                    </a:prstGeom>
                  </pic:spPr>
                </pic:pic>
              </a:graphicData>
            </a:graphic>
          </wp:inline>
        </w:drawing>
      </w:r>
    </w:p>
    <w:p w:rsidR="007A6B6D" w:rsidRDefault="00A4763D" w:rsidP="00A4763D">
      <w:pPr>
        <w:pStyle w:val="af"/>
        <w:bidi w:val="0"/>
        <w:jc w:val="center"/>
      </w:pPr>
      <w:bookmarkStart w:id="519" w:name="_Toc378517795"/>
      <w:bookmarkStart w:id="520" w:name="_Toc378518966"/>
      <w:r>
        <w:t xml:space="preserve">Figure </w:t>
      </w:r>
      <w:r>
        <w:fldChar w:fldCharType="begin"/>
      </w:r>
      <w:r>
        <w:instrText xml:space="preserve"> SEQ Figure \* ARABIC </w:instrText>
      </w:r>
      <w:r>
        <w:fldChar w:fldCharType="separate"/>
      </w:r>
      <w:r w:rsidR="0000669E">
        <w:rPr>
          <w:noProof/>
        </w:rPr>
        <w:t>45</w:t>
      </w:r>
      <w:r>
        <w:fldChar w:fldCharType="end"/>
      </w:r>
      <w:r>
        <w:rPr>
          <w:noProof/>
        </w:rPr>
        <w:t xml:space="preserve">- </w:t>
      </w:r>
      <w:r w:rsidRPr="003636E7">
        <w:rPr>
          <w:noProof/>
        </w:rPr>
        <w:t>Part a simulations (</w:t>
      </w:r>
      <w:r>
        <w:rPr>
          <w:noProof/>
        </w:rPr>
        <w:t>4</w:t>
      </w:r>
      <w:r w:rsidRPr="003636E7">
        <w:rPr>
          <w:noProof/>
        </w:rPr>
        <w:t>)</w:t>
      </w:r>
      <w:bookmarkEnd w:id="519"/>
      <w:bookmarkEnd w:id="520"/>
    </w:p>
    <w:p w:rsidR="007A6B6D" w:rsidRDefault="007A6B6D" w:rsidP="007A6B6D">
      <w:pPr>
        <w:bidi w:val="0"/>
      </w:pPr>
    </w:p>
    <w:p w:rsidR="00E308D1" w:rsidRDefault="00E308D1" w:rsidP="00E308D1">
      <w:pPr>
        <w:pStyle w:val="2"/>
        <w:bidi w:val="0"/>
      </w:pPr>
      <w:bookmarkStart w:id="521" w:name="_Toc378518904"/>
      <w:r w:rsidRPr="00E308D1">
        <w:t>5.2</w:t>
      </w:r>
      <w:r w:rsidR="002F6B5F">
        <w:tab/>
      </w:r>
      <w:r w:rsidRPr="00E308D1">
        <w:t xml:space="preserve"> Part b simulations</w:t>
      </w:r>
      <w:bookmarkEnd w:id="521"/>
    </w:p>
    <w:p w:rsidR="0071484A" w:rsidRPr="0071484A" w:rsidRDefault="0071484A" w:rsidP="0071484A">
      <w:pPr>
        <w:bidi w:val="0"/>
      </w:pPr>
      <w:r w:rsidRPr="0071484A">
        <w:t>We made two different sets of simulations:</w:t>
      </w:r>
    </w:p>
    <w:p w:rsidR="004E47FF" w:rsidRPr="0071484A" w:rsidRDefault="004E47FF" w:rsidP="00846050">
      <w:pPr>
        <w:numPr>
          <w:ilvl w:val="0"/>
          <w:numId w:val="18"/>
        </w:numPr>
        <w:bidi w:val="0"/>
        <w:rPr>
          <w:rtl/>
        </w:rPr>
      </w:pPr>
      <w:r w:rsidRPr="0071484A">
        <w:t>In the first set we created a Test Bunch to the whole system, and simulated different scenes and cases that the system could get</w:t>
      </w:r>
      <w:r w:rsidR="0071484A">
        <w:t>.</w:t>
      </w:r>
    </w:p>
    <w:p w:rsidR="004E47FF" w:rsidRDefault="004E47FF" w:rsidP="00846050">
      <w:pPr>
        <w:numPr>
          <w:ilvl w:val="0"/>
          <w:numId w:val="18"/>
        </w:numPr>
        <w:bidi w:val="0"/>
      </w:pPr>
      <w:r w:rsidRPr="0071484A">
        <w:t>The second set was simulated a read and write requests from all of the registers in the system</w:t>
      </w:r>
      <w:r w:rsidR="0071484A">
        <w:t>.</w:t>
      </w:r>
    </w:p>
    <w:p w:rsidR="0071484A" w:rsidRDefault="0071484A" w:rsidP="0071484A">
      <w:pPr>
        <w:bidi w:val="0"/>
        <w:ind w:left="360"/>
      </w:pPr>
      <w:r w:rsidRPr="0071484A">
        <w:t>First set:</w:t>
      </w:r>
    </w:p>
    <w:p w:rsidR="004E47FF" w:rsidRPr="0071484A" w:rsidRDefault="004E47FF" w:rsidP="00846050">
      <w:pPr>
        <w:numPr>
          <w:ilvl w:val="0"/>
          <w:numId w:val="19"/>
        </w:numPr>
        <w:bidi w:val="0"/>
      </w:pPr>
      <w:r w:rsidRPr="0071484A">
        <w:t xml:space="preserve">At first we made </w:t>
      </w:r>
      <w:proofErr w:type="gramStart"/>
      <w:r w:rsidRPr="0071484A">
        <w:t>a manual simulations</w:t>
      </w:r>
      <w:proofErr w:type="gramEnd"/>
      <w:r w:rsidRPr="0071484A">
        <w:t xml:space="preserve"> to the core in order to check functionality</w:t>
      </w:r>
      <w:r w:rsidR="008F35BE">
        <w:t>.</w:t>
      </w:r>
    </w:p>
    <w:p w:rsidR="004E47FF" w:rsidRPr="0071484A" w:rsidRDefault="004E47FF" w:rsidP="00846050">
      <w:pPr>
        <w:numPr>
          <w:ilvl w:val="0"/>
          <w:numId w:val="19"/>
        </w:numPr>
        <w:bidi w:val="0"/>
        <w:rPr>
          <w:rtl/>
        </w:rPr>
      </w:pPr>
      <w:r w:rsidRPr="0071484A">
        <w:t>Afterwards, we built a top test bunch in order to check the entire system</w:t>
      </w:r>
      <w:r w:rsidR="008F35BE">
        <w:t>.</w:t>
      </w:r>
    </w:p>
    <w:p w:rsidR="0071484A" w:rsidRDefault="0071484A" w:rsidP="0071484A">
      <w:pPr>
        <w:bidi w:val="0"/>
        <w:ind w:left="360"/>
      </w:pPr>
      <w:r w:rsidRPr="0071484A">
        <w:t>Test plan first set:</w:t>
      </w:r>
    </w:p>
    <w:p w:rsidR="0071484A" w:rsidRPr="0071484A" w:rsidRDefault="0071484A" w:rsidP="0071484A">
      <w:pPr>
        <w:bidi w:val="0"/>
        <w:ind w:left="360"/>
      </w:pPr>
      <w:r>
        <w:rPr>
          <w:noProof/>
        </w:rPr>
        <w:lastRenderedPageBreak/>
        <w:drawing>
          <wp:inline distT="0" distB="0" distL="0" distR="0" wp14:anchorId="49B0DE1C" wp14:editId="2145B011">
            <wp:extent cx="6096635" cy="56330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96635" cy="5633085"/>
                    </a:xfrm>
                    <a:prstGeom prst="rect">
                      <a:avLst/>
                    </a:prstGeom>
                    <a:noFill/>
                  </pic:spPr>
                </pic:pic>
              </a:graphicData>
            </a:graphic>
          </wp:inline>
        </w:drawing>
      </w:r>
    </w:p>
    <w:p w:rsidR="002F6B5F" w:rsidRDefault="002F6B5F" w:rsidP="002F6B5F">
      <w:pPr>
        <w:pStyle w:val="af"/>
        <w:keepNext/>
        <w:bidi w:val="0"/>
        <w:jc w:val="center"/>
      </w:pPr>
      <w:bookmarkStart w:id="522" w:name="_Toc378517867"/>
      <w:bookmarkStart w:id="523" w:name="_Toc378519043"/>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59</w:t>
      </w:r>
      <w:r>
        <w:rPr>
          <w:rtl/>
        </w:rPr>
        <w:fldChar w:fldCharType="end"/>
      </w:r>
      <w:r>
        <w:rPr>
          <w:noProof/>
        </w:rPr>
        <w:t>- Part b simulations</w:t>
      </w:r>
      <w:bookmarkEnd w:id="522"/>
      <w:bookmarkEnd w:id="523"/>
    </w:p>
    <w:p w:rsidR="002F6B5F" w:rsidRDefault="002F6B5F" w:rsidP="00961C63">
      <w:pPr>
        <w:bidi w:val="0"/>
        <w:rPr>
          <w:rStyle w:val="af9"/>
        </w:rPr>
      </w:pPr>
    </w:p>
    <w:p w:rsidR="00961C63" w:rsidRDefault="00961C63" w:rsidP="002F6B5F">
      <w:pPr>
        <w:bidi w:val="0"/>
        <w:rPr>
          <w:rStyle w:val="af9"/>
        </w:rPr>
      </w:pPr>
      <w:r w:rsidRPr="00F26180">
        <w:rPr>
          <w:rStyle w:val="af9"/>
        </w:rPr>
        <w:t>General Description</w:t>
      </w:r>
    </w:p>
    <w:p w:rsidR="00961C63" w:rsidRDefault="00961C63" w:rsidP="00846050">
      <w:pPr>
        <w:pStyle w:val="a9"/>
        <w:numPr>
          <w:ilvl w:val="0"/>
          <w:numId w:val="20"/>
        </w:numPr>
        <w:bidi w:val="0"/>
      </w:pPr>
      <w:r>
        <w:t>Recording width is 8</w:t>
      </w:r>
      <w:proofErr w:type="gramStart"/>
      <w:r>
        <w:t>,recording</w:t>
      </w:r>
      <w:proofErr w:type="gramEnd"/>
      <w:r>
        <w:t xml:space="preserve"> depth is 16. Chosen scene type is 4, trigger type is downfall, </w:t>
      </w:r>
      <w:proofErr w:type="gramStart"/>
      <w:r>
        <w:t>trigger</w:t>
      </w:r>
      <w:proofErr w:type="gramEnd"/>
      <w:r>
        <w:t xml:space="preserve"> position is 50%.</w:t>
      </w:r>
    </w:p>
    <w:p w:rsidR="004E2CFF" w:rsidRDefault="004E2CFF" w:rsidP="00846050">
      <w:pPr>
        <w:pStyle w:val="a9"/>
        <w:numPr>
          <w:ilvl w:val="0"/>
          <w:numId w:val="20"/>
        </w:numPr>
        <w:bidi w:val="0"/>
      </w:pPr>
      <w:r>
        <w:t>Recording width is 8</w:t>
      </w:r>
      <w:proofErr w:type="gramStart"/>
      <w:r>
        <w:t>,recording</w:t>
      </w:r>
      <w:proofErr w:type="gramEnd"/>
      <w:r>
        <w:t xml:space="preserve"> depth is 16. Chosen scene type is 3, trigger type is downfall, </w:t>
      </w:r>
      <w:proofErr w:type="gramStart"/>
      <w:r>
        <w:t>trigger</w:t>
      </w:r>
      <w:proofErr w:type="gramEnd"/>
      <w:r>
        <w:t xml:space="preserve"> position is 50%.</w:t>
      </w:r>
    </w:p>
    <w:p w:rsidR="004E2CFF" w:rsidRDefault="00961C63" w:rsidP="00846050">
      <w:pPr>
        <w:pStyle w:val="a9"/>
        <w:numPr>
          <w:ilvl w:val="0"/>
          <w:numId w:val="20"/>
        </w:numPr>
        <w:bidi w:val="0"/>
      </w:pPr>
      <w:r>
        <w:t xml:space="preserve"> </w:t>
      </w:r>
      <w:r w:rsidR="004E2CFF">
        <w:t>Recording width is 8</w:t>
      </w:r>
      <w:proofErr w:type="gramStart"/>
      <w:r w:rsidR="004E2CFF">
        <w:t>,recording</w:t>
      </w:r>
      <w:proofErr w:type="gramEnd"/>
      <w:r w:rsidR="004E2CFF">
        <w:t xml:space="preserve"> depth is 32. Chosen scene type is 3, trigger type is downfall, </w:t>
      </w:r>
      <w:proofErr w:type="gramStart"/>
      <w:r w:rsidR="004E2CFF">
        <w:t>trigger</w:t>
      </w:r>
      <w:proofErr w:type="gramEnd"/>
      <w:r w:rsidR="004E2CFF">
        <w:t xml:space="preserve"> position is 50%.</w:t>
      </w:r>
    </w:p>
    <w:p w:rsidR="0071484A" w:rsidRDefault="004E2CFF" w:rsidP="00846050">
      <w:pPr>
        <w:pStyle w:val="a9"/>
        <w:numPr>
          <w:ilvl w:val="0"/>
          <w:numId w:val="20"/>
        </w:numPr>
        <w:bidi w:val="0"/>
      </w:pPr>
      <w:r>
        <w:t>Recording width is 8</w:t>
      </w:r>
      <w:proofErr w:type="gramStart"/>
      <w:r>
        <w:t>,recording</w:t>
      </w:r>
      <w:proofErr w:type="gramEnd"/>
      <w:r>
        <w:t xml:space="preserve"> depth is 64. Chosen scene type is 3, trigger type is downfall, </w:t>
      </w:r>
      <w:proofErr w:type="gramStart"/>
      <w:r>
        <w:t>trigger</w:t>
      </w:r>
      <w:proofErr w:type="gramEnd"/>
      <w:r>
        <w:t xml:space="preserve"> position is 50%.</w:t>
      </w:r>
    </w:p>
    <w:p w:rsidR="00574A2A" w:rsidRDefault="004E2CFF" w:rsidP="00846050">
      <w:pPr>
        <w:pStyle w:val="a9"/>
        <w:numPr>
          <w:ilvl w:val="0"/>
          <w:numId w:val="20"/>
        </w:numPr>
        <w:bidi w:val="0"/>
      </w:pPr>
      <w:r>
        <w:t xml:space="preserve">We enlarge the depth of the data recorded, so it will </w:t>
      </w:r>
      <w:r w:rsidRPr="004E2CFF">
        <w:t>surpass</w:t>
      </w:r>
      <w:r w:rsidR="00B06AE0">
        <w:t xml:space="preserve"> the maximal depth for one packet of the data </w:t>
      </w:r>
      <w:proofErr w:type="gramStart"/>
      <w:r w:rsidR="00B06AE0">
        <w:t>package .</w:t>
      </w:r>
      <w:proofErr w:type="gramEnd"/>
      <w:r w:rsidR="00B06AE0">
        <w:t xml:space="preserve"> </w:t>
      </w:r>
      <w:r w:rsidR="00354451">
        <w:t>T</w:t>
      </w:r>
      <w:r w:rsidR="00B06AE0">
        <w:t>he system</w:t>
      </w:r>
      <w:r w:rsidR="00354451">
        <w:t xml:space="preserve"> will divide the data into couple of data packets. Scene type is 5, trigger type is downfall, </w:t>
      </w:r>
      <w:proofErr w:type="gramStart"/>
      <w:r w:rsidR="00354451">
        <w:t>trigger</w:t>
      </w:r>
      <w:proofErr w:type="gramEnd"/>
      <w:r w:rsidR="00354451">
        <w:t xml:space="preserve"> position is 0.</w:t>
      </w:r>
    </w:p>
    <w:p w:rsidR="009B6D3D" w:rsidRDefault="00574A2A" w:rsidP="00846050">
      <w:pPr>
        <w:pStyle w:val="a9"/>
        <w:numPr>
          <w:ilvl w:val="0"/>
          <w:numId w:val="20"/>
        </w:numPr>
        <w:bidi w:val="0"/>
      </w:pPr>
      <w:r>
        <w:lastRenderedPageBreak/>
        <w:t xml:space="preserve">In this test we conduct two separate data records- at first we record </w:t>
      </w:r>
      <w:r w:rsidR="008B5433">
        <w:t xml:space="preserve">with scene </w:t>
      </w:r>
      <w:proofErr w:type="gramStart"/>
      <w:r w:rsidR="008B5433">
        <w:t>type  5</w:t>
      </w:r>
      <w:proofErr w:type="gramEnd"/>
      <w:r w:rsidR="00874AF5">
        <w:t>, trigger type is downfall, trigger position is 0. Afterwards we enter another check with scene type 3</w:t>
      </w:r>
      <w:proofErr w:type="gramStart"/>
      <w:r w:rsidR="00874AF5">
        <w:t>,trigger</w:t>
      </w:r>
      <w:proofErr w:type="gramEnd"/>
      <w:r w:rsidR="00874AF5">
        <w:t xml:space="preserve"> type is high, trigger position is 50%.</w:t>
      </w:r>
    </w:p>
    <w:p w:rsidR="00BC14ED" w:rsidRDefault="009B6D3D" w:rsidP="00846050">
      <w:pPr>
        <w:pStyle w:val="a9"/>
        <w:numPr>
          <w:ilvl w:val="0"/>
          <w:numId w:val="20"/>
        </w:numPr>
        <w:bidi w:val="0"/>
      </w:pPr>
      <w:r>
        <w:t xml:space="preserve">We record one scene, and use one data package to write to all the registers of single </w:t>
      </w:r>
      <w:r w:rsidR="000B3B16">
        <w:t xml:space="preserve">entity, i.e. for the signal generator, which has two registers, we perform in the first data package writing for both of them. For the core, which has five registers, we write them all in the second data package. In this test scene type is 5, trigger type is downfall, </w:t>
      </w:r>
      <w:proofErr w:type="gramStart"/>
      <w:r w:rsidR="000B3B16">
        <w:t>trigger</w:t>
      </w:r>
      <w:proofErr w:type="gramEnd"/>
      <w:r w:rsidR="000B3B16">
        <w:t xml:space="preserve"> position is 0.</w:t>
      </w:r>
    </w:p>
    <w:p w:rsidR="005B55EC" w:rsidRDefault="005B55EC" w:rsidP="00846050">
      <w:pPr>
        <w:pStyle w:val="a9"/>
        <w:numPr>
          <w:ilvl w:val="0"/>
          <w:numId w:val="20"/>
        </w:numPr>
        <w:bidi w:val="0"/>
      </w:pPr>
      <w:r>
        <w:t xml:space="preserve">We record two scenes, each written similar to </w:t>
      </w:r>
      <w:proofErr w:type="spellStart"/>
      <w:r>
        <w:t>rhe</w:t>
      </w:r>
      <w:proofErr w:type="spellEnd"/>
      <w:r>
        <w:t xml:space="preserve"> previous simulation. We use one data package to write to all the registers of a single entity.</w:t>
      </w:r>
      <w:r w:rsidR="000B3B16">
        <w:t xml:space="preserve"> </w:t>
      </w:r>
      <w:r>
        <w:t xml:space="preserve">, i.e. for the signal generator, which has two registers, we perform in the first data package writing for both of them. For the core, which has five registers, we write them all in the second data package. In the </w:t>
      </w:r>
      <w:proofErr w:type="gramStart"/>
      <w:r>
        <w:t>first  test</w:t>
      </w:r>
      <w:proofErr w:type="gramEnd"/>
      <w:r>
        <w:t xml:space="preserve"> scene type is 5, trigger type is downfall, trigger position is 0. In the second test scene type is 3, trigger type is downfall, </w:t>
      </w:r>
      <w:proofErr w:type="gramStart"/>
      <w:r>
        <w:t>trigger</w:t>
      </w:r>
      <w:proofErr w:type="gramEnd"/>
      <w:r>
        <w:t xml:space="preserve"> position is 10.</w:t>
      </w:r>
    </w:p>
    <w:p w:rsidR="003D477C" w:rsidRPr="00E96038" w:rsidRDefault="003D477C" w:rsidP="00846050">
      <w:pPr>
        <w:pStyle w:val="a9"/>
        <w:numPr>
          <w:ilvl w:val="0"/>
          <w:numId w:val="24"/>
        </w:numPr>
        <w:bidi w:val="0"/>
        <w:spacing w:before="100" w:beforeAutospacing="1" w:after="100" w:afterAutospacing="1" w:line="240" w:lineRule="auto"/>
        <w:rPr>
          <w:color w:val="000000"/>
          <w:sz w:val="27"/>
          <w:szCs w:val="27"/>
        </w:rPr>
      </w:pPr>
      <w:r>
        <w:t xml:space="preserve">For more information: </w:t>
      </w:r>
      <w:hyperlink r:id="rId92" w:history="1">
        <w:r w:rsidR="006A7E1E" w:rsidRPr="00E96038">
          <w:rPr>
            <w:rStyle w:val="Hyperlink"/>
            <w:rFonts w:cstheme="minorBidi"/>
          </w:rPr>
          <w:t>http://moran-zvika-project.googlecode.com/svn/trunk/Documentation/TOP/SIMULATIONS/</w:t>
        </w:r>
      </w:hyperlink>
    </w:p>
    <w:p w:rsidR="006A7E1E" w:rsidRDefault="006A7E1E" w:rsidP="006A7E1E">
      <w:pPr>
        <w:bidi w:val="0"/>
        <w:spacing w:before="100" w:beforeAutospacing="1" w:after="100" w:afterAutospacing="1" w:line="240" w:lineRule="auto"/>
        <w:ind w:left="720"/>
        <w:rPr>
          <w:color w:val="000000"/>
          <w:sz w:val="27"/>
          <w:szCs w:val="27"/>
        </w:rPr>
      </w:pPr>
    </w:p>
    <w:p w:rsidR="002D134A" w:rsidRDefault="002D134A" w:rsidP="005B55EC">
      <w:pPr>
        <w:pStyle w:val="a9"/>
        <w:bidi w:val="0"/>
      </w:pPr>
    </w:p>
    <w:p w:rsidR="002D134A" w:rsidRDefault="002D134A" w:rsidP="002D134A">
      <w:pPr>
        <w:pStyle w:val="a9"/>
        <w:bidi w:val="0"/>
      </w:pPr>
      <w:r w:rsidRPr="002D134A">
        <w:t>Second set:</w:t>
      </w:r>
    </w:p>
    <w:p w:rsidR="004E47FF" w:rsidRPr="002D134A" w:rsidRDefault="004E47FF" w:rsidP="00846050">
      <w:pPr>
        <w:pStyle w:val="a9"/>
        <w:numPr>
          <w:ilvl w:val="0"/>
          <w:numId w:val="21"/>
        </w:numPr>
        <w:bidi w:val="0"/>
      </w:pPr>
      <w:r w:rsidRPr="002D134A">
        <w:t>The same Test Bunch was used in both sets</w:t>
      </w:r>
      <w:r w:rsidR="002D134A">
        <w:t>.</w:t>
      </w:r>
    </w:p>
    <w:p w:rsidR="004E47FF" w:rsidRDefault="004E47FF" w:rsidP="00846050">
      <w:pPr>
        <w:pStyle w:val="a9"/>
        <w:numPr>
          <w:ilvl w:val="0"/>
          <w:numId w:val="21"/>
        </w:numPr>
        <w:bidi w:val="0"/>
      </w:pPr>
      <w:r w:rsidRPr="002D134A">
        <w:t>A read and write scenes were made for all of the registers in order to check thei</w:t>
      </w:r>
      <w:r w:rsidR="002D134A">
        <w:t>r functionality.</w:t>
      </w:r>
    </w:p>
    <w:p w:rsidR="002D134A" w:rsidRDefault="002D134A" w:rsidP="002D134A">
      <w:pPr>
        <w:pStyle w:val="a9"/>
        <w:bidi w:val="0"/>
      </w:pPr>
    </w:p>
    <w:p w:rsidR="002D134A" w:rsidRDefault="002D134A" w:rsidP="002D134A">
      <w:pPr>
        <w:pStyle w:val="a9"/>
        <w:bidi w:val="0"/>
      </w:pPr>
      <w:r w:rsidRPr="002D134A">
        <w:t>Test plan second set:</w:t>
      </w:r>
    </w:p>
    <w:p w:rsidR="002D134A" w:rsidRPr="002D134A" w:rsidRDefault="002D134A" w:rsidP="002D134A">
      <w:pPr>
        <w:pStyle w:val="a9"/>
        <w:bidi w:val="0"/>
      </w:pPr>
      <w:r>
        <w:rPr>
          <w:noProof/>
        </w:rPr>
        <w:lastRenderedPageBreak/>
        <w:drawing>
          <wp:inline distT="0" distB="0" distL="0" distR="0" wp14:anchorId="09803221" wp14:editId="160FC713">
            <wp:extent cx="6102350" cy="40665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02350" cy="4066540"/>
                    </a:xfrm>
                    <a:prstGeom prst="rect">
                      <a:avLst/>
                    </a:prstGeom>
                    <a:noFill/>
                  </pic:spPr>
                </pic:pic>
              </a:graphicData>
            </a:graphic>
          </wp:inline>
        </w:drawing>
      </w:r>
    </w:p>
    <w:p w:rsidR="002F6B5F" w:rsidRDefault="002F6B5F" w:rsidP="002F6B5F">
      <w:pPr>
        <w:pStyle w:val="af"/>
        <w:keepNext/>
        <w:bidi w:val="0"/>
        <w:jc w:val="center"/>
      </w:pPr>
      <w:bookmarkStart w:id="524" w:name="_Toc378517868"/>
      <w:bookmarkStart w:id="525" w:name="_Toc378519044"/>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60</w:t>
      </w:r>
      <w:r>
        <w:rPr>
          <w:rtl/>
        </w:rPr>
        <w:fldChar w:fldCharType="end"/>
      </w:r>
      <w:r>
        <w:rPr>
          <w:noProof/>
        </w:rPr>
        <w:t xml:space="preserve">- </w:t>
      </w:r>
      <w:r w:rsidRPr="00BF16CD">
        <w:rPr>
          <w:noProof/>
        </w:rPr>
        <w:t>Part b simulations</w:t>
      </w:r>
      <w:bookmarkEnd w:id="524"/>
      <w:bookmarkEnd w:id="525"/>
    </w:p>
    <w:p w:rsidR="002D134A" w:rsidRPr="002D134A" w:rsidRDefault="002D134A" w:rsidP="002D134A">
      <w:pPr>
        <w:pStyle w:val="a9"/>
        <w:bidi w:val="0"/>
        <w:rPr>
          <w:rtl/>
        </w:rPr>
      </w:pPr>
    </w:p>
    <w:p w:rsidR="007F3583" w:rsidRDefault="007F3583" w:rsidP="007F3583">
      <w:pPr>
        <w:bidi w:val="0"/>
        <w:rPr>
          <w:rStyle w:val="af9"/>
        </w:rPr>
      </w:pPr>
      <w:r w:rsidRPr="00F26180">
        <w:rPr>
          <w:rStyle w:val="af9"/>
        </w:rPr>
        <w:t>General Description</w:t>
      </w:r>
    </w:p>
    <w:p w:rsidR="002D134A" w:rsidRDefault="008A2804" w:rsidP="00846050">
      <w:pPr>
        <w:pStyle w:val="a9"/>
        <w:numPr>
          <w:ilvl w:val="0"/>
          <w:numId w:val="22"/>
        </w:numPr>
        <w:bidi w:val="0"/>
      </w:pPr>
      <w:r>
        <w:t>In this simulation we use two data packets in order to write to two registers in the core: to register 1 the value 6, and to register 4 the value 7. Afterwards we use another data packet in order to read from register 4.</w:t>
      </w:r>
    </w:p>
    <w:p w:rsidR="003D477C" w:rsidRDefault="00F703EC" w:rsidP="00846050">
      <w:pPr>
        <w:pStyle w:val="a9"/>
        <w:numPr>
          <w:ilvl w:val="0"/>
          <w:numId w:val="22"/>
        </w:numPr>
        <w:bidi w:val="0"/>
      </w:pPr>
      <w:r>
        <w:t>We use two data packets in order to write the value 6 to register 0 in the core, and to register 2 in the signal generator the value 7. Afterwards we use data package to read the value of register 2.</w:t>
      </w:r>
    </w:p>
    <w:p w:rsidR="00F703EC" w:rsidRDefault="00F703EC" w:rsidP="00846050">
      <w:pPr>
        <w:pStyle w:val="a9"/>
        <w:numPr>
          <w:ilvl w:val="0"/>
          <w:numId w:val="22"/>
        </w:numPr>
        <w:bidi w:val="0"/>
      </w:pPr>
      <w:r>
        <w:t>In this simulation we send data in three different packages to registers 2</w:t>
      </w:r>
      <w:r w:rsidR="00EA239A">
        <w:t>, 3, 4</w:t>
      </w:r>
      <w:r>
        <w:t xml:space="preserve"> in the core. Afterwards we read using one data package</w:t>
      </w:r>
      <w:r w:rsidR="008F4CD9">
        <w:t xml:space="preserve"> the data from </w:t>
      </w:r>
      <w:r w:rsidR="00AE3AB7">
        <w:t>the three registers.</w:t>
      </w:r>
    </w:p>
    <w:p w:rsidR="00AE3AB7" w:rsidRDefault="00AE3AB7" w:rsidP="00AE3AB7">
      <w:pPr>
        <w:pStyle w:val="a9"/>
        <w:bidi w:val="0"/>
        <w:ind w:left="1080"/>
      </w:pPr>
      <w:r>
        <w:t xml:space="preserve">In order to read the data we send the address of register 2 with the value 3, so the system starts reading from the second register through three </w:t>
      </w:r>
      <w:r w:rsidRPr="00AE3AB7">
        <w:t>sequential</w:t>
      </w:r>
      <w:r>
        <w:t xml:space="preserve"> words, i.e. three </w:t>
      </w:r>
      <w:r w:rsidRPr="00AE3AB7">
        <w:t>sequential registers are being read.</w:t>
      </w:r>
    </w:p>
    <w:p w:rsidR="007B04BC" w:rsidRDefault="00AB38CE" w:rsidP="00846050">
      <w:pPr>
        <w:pStyle w:val="a9"/>
        <w:numPr>
          <w:ilvl w:val="0"/>
          <w:numId w:val="22"/>
        </w:numPr>
        <w:bidi w:val="0"/>
      </w:pPr>
      <w:r>
        <w:t xml:space="preserve">This simulation is similar to the previous one, only we use one data packet to write to the same three registers in the core the values in the order: register 2-value 6, register 3-value 7, </w:t>
      </w:r>
      <w:proofErr w:type="gramStart"/>
      <w:r>
        <w:t>register</w:t>
      </w:r>
      <w:proofErr w:type="gramEnd"/>
      <w:r>
        <w:t xml:space="preserve"> 4-value 8. Afterwards we use one data packet in order to read the values of the registers, similar to the previous simulation.</w:t>
      </w:r>
    </w:p>
    <w:p w:rsidR="00AB38CE" w:rsidRDefault="004E7E34" w:rsidP="00846050">
      <w:pPr>
        <w:pStyle w:val="a9"/>
        <w:numPr>
          <w:ilvl w:val="0"/>
          <w:numId w:val="22"/>
        </w:numPr>
        <w:bidi w:val="0"/>
      </w:pPr>
      <w:r>
        <w:t>We use two data packets in order to read data. The first read data from the core, and we read the default value of register 3. The se</w:t>
      </w:r>
      <w:r w:rsidR="00AC67FB">
        <w:t>c</w:t>
      </w:r>
      <w:r>
        <w:t xml:space="preserve">ond packet reads the </w:t>
      </w:r>
      <w:r>
        <w:lastRenderedPageBreak/>
        <w:t xml:space="preserve">default values of the two registers </w:t>
      </w:r>
      <w:r w:rsidR="00AC67FB">
        <w:t xml:space="preserve">in the signal generator entity. We also changed the value of </w:t>
      </w:r>
      <w:proofErr w:type="spellStart"/>
      <w:r w:rsidR="00AC67FB" w:rsidRPr="00A27649">
        <w:t>enable_polarity_g</w:t>
      </w:r>
      <w:proofErr w:type="spellEnd"/>
      <w:r w:rsidR="00AC67FB">
        <w:t>, so that register 2 had the value 1.</w:t>
      </w:r>
    </w:p>
    <w:p w:rsidR="000114B2" w:rsidRDefault="000114B2" w:rsidP="00846050">
      <w:pPr>
        <w:pStyle w:val="a9"/>
        <w:numPr>
          <w:ilvl w:val="0"/>
          <w:numId w:val="22"/>
        </w:numPr>
        <w:bidi w:val="0"/>
      </w:pPr>
      <w:r>
        <w:t>We write data to registers 2</w:t>
      </w:r>
      <w:r w:rsidR="00EA239A">
        <w:t>, 3, 4</w:t>
      </w:r>
      <w:r>
        <w:t xml:space="preserve"> in the core in the first data packet. In the second data packet we write values to registers 1</w:t>
      </w:r>
      <w:r w:rsidR="00EA239A">
        <w:t>, 2</w:t>
      </w:r>
      <w:r>
        <w:t xml:space="preserve"> in the signal generator.</w:t>
      </w:r>
    </w:p>
    <w:p w:rsidR="000114B2" w:rsidRDefault="000114B2" w:rsidP="000114B2">
      <w:pPr>
        <w:pStyle w:val="a9"/>
        <w:bidi w:val="0"/>
        <w:ind w:left="1080"/>
      </w:pPr>
      <w:r>
        <w:t xml:space="preserve">Afterwards in the third data packet we read the values from registers 1,2,3,4 in the </w:t>
      </w:r>
      <w:proofErr w:type="gramStart"/>
      <w:r>
        <w:t>core(</w:t>
      </w:r>
      <w:proofErr w:type="gramEnd"/>
      <w:r>
        <w:t xml:space="preserve">register 1 has default value). Finally in the </w:t>
      </w:r>
      <w:r w:rsidR="00EA239A">
        <w:t>fourth</w:t>
      </w:r>
      <w:r>
        <w:t xml:space="preserve"> data packet we read the values of registers 1</w:t>
      </w:r>
      <w:proofErr w:type="gramStart"/>
      <w:r>
        <w:t>,2</w:t>
      </w:r>
      <w:proofErr w:type="gramEnd"/>
      <w:r>
        <w:t xml:space="preserve"> in the signal generator.</w:t>
      </w:r>
    </w:p>
    <w:p w:rsidR="007F3583" w:rsidRPr="002D134A" w:rsidRDefault="007F3583" w:rsidP="007F3583">
      <w:pPr>
        <w:pStyle w:val="a9"/>
        <w:bidi w:val="0"/>
      </w:pPr>
    </w:p>
    <w:p w:rsidR="00EA239A" w:rsidRPr="00E96038" w:rsidRDefault="00EA239A" w:rsidP="00846050">
      <w:pPr>
        <w:pStyle w:val="a9"/>
        <w:numPr>
          <w:ilvl w:val="0"/>
          <w:numId w:val="23"/>
        </w:numPr>
        <w:bidi w:val="0"/>
        <w:spacing w:before="100" w:beforeAutospacing="1" w:after="100" w:afterAutospacing="1" w:line="240" w:lineRule="auto"/>
        <w:rPr>
          <w:color w:val="000000"/>
          <w:sz w:val="27"/>
          <w:szCs w:val="27"/>
        </w:rPr>
      </w:pPr>
      <w:r>
        <w:t>For more information:</w:t>
      </w:r>
      <w:r w:rsidRPr="00EA239A">
        <w:t xml:space="preserve"> </w:t>
      </w:r>
      <w:hyperlink r:id="rId94" w:history="1">
        <w:r w:rsidRPr="00E96038">
          <w:rPr>
            <w:rStyle w:val="Hyperlink"/>
            <w:rFonts w:cstheme="minorBidi"/>
          </w:rPr>
          <w:t>http://moran-zvika-project.googlecode.com/svn/trunk/Documentation/TOP/Registers%20Simulations/</w:t>
        </w:r>
      </w:hyperlink>
    </w:p>
    <w:p w:rsidR="00EA239A" w:rsidRDefault="00EA239A" w:rsidP="00EA239A">
      <w:pPr>
        <w:bidi w:val="0"/>
        <w:spacing w:before="100" w:beforeAutospacing="1" w:after="100" w:afterAutospacing="1" w:line="240" w:lineRule="auto"/>
        <w:ind w:left="720"/>
        <w:rPr>
          <w:color w:val="000000"/>
          <w:sz w:val="27"/>
          <w:szCs w:val="27"/>
        </w:rPr>
      </w:pPr>
    </w:p>
    <w:p w:rsidR="004E2CFF" w:rsidRDefault="004E2CFF" w:rsidP="002D134A">
      <w:pPr>
        <w:pStyle w:val="a9"/>
        <w:bidi w:val="0"/>
      </w:pPr>
    </w:p>
    <w:p w:rsidR="002A6520" w:rsidRDefault="002A6520" w:rsidP="002F6B5F">
      <w:pPr>
        <w:pStyle w:val="1"/>
        <w:numPr>
          <w:ilvl w:val="0"/>
          <w:numId w:val="32"/>
        </w:numPr>
        <w:bidi w:val="0"/>
      </w:pPr>
      <w:bookmarkStart w:id="526" w:name="_Toc378518905"/>
      <w:r>
        <w:t>Synthesis</w:t>
      </w:r>
      <w:bookmarkEnd w:id="526"/>
    </w:p>
    <w:p w:rsidR="00CF50B0" w:rsidRPr="00CF50B0" w:rsidRDefault="00CF50B0" w:rsidP="00CF50B0">
      <w:pPr>
        <w:bidi w:val="0"/>
      </w:pPr>
    </w:p>
    <w:p w:rsidR="008A444B" w:rsidRDefault="008A444B" w:rsidP="008A444B">
      <w:pPr>
        <w:pStyle w:val="a9"/>
        <w:bidi w:val="0"/>
        <w:ind w:left="780"/>
      </w:pPr>
      <w:r>
        <w:t xml:space="preserve">We made initial synthesis. </w:t>
      </w:r>
    </w:p>
    <w:p w:rsidR="008B0028" w:rsidRDefault="008B0028" w:rsidP="008B0028">
      <w:pPr>
        <w:pStyle w:val="a9"/>
        <w:bidi w:val="0"/>
        <w:ind w:left="780"/>
      </w:pPr>
      <w:r>
        <w:rPr>
          <w:noProof/>
        </w:rPr>
        <w:drawing>
          <wp:inline distT="0" distB="0" distL="0" distR="0" wp14:anchorId="7654E862" wp14:editId="3263F88E">
            <wp:extent cx="4965700" cy="3072765"/>
            <wp:effectExtent l="0" t="0" r="6350" b="0"/>
            <wp:docPr id="57" name="Picture 57" descr="C:\Users\מורן\Desktop\SYNTESIS\תוצאות סימולצי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מורן\Desktop\SYNTESIS\תוצאות סימולציה.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65700" cy="3072765"/>
                    </a:xfrm>
                    <a:prstGeom prst="rect">
                      <a:avLst/>
                    </a:prstGeom>
                    <a:noFill/>
                    <a:ln>
                      <a:noFill/>
                    </a:ln>
                  </pic:spPr>
                </pic:pic>
              </a:graphicData>
            </a:graphic>
          </wp:inline>
        </w:drawing>
      </w:r>
    </w:p>
    <w:p w:rsidR="008B0028" w:rsidRDefault="002F6B5F" w:rsidP="002F6B5F">
      <w:pPr>
        <w:pStyle w:val="af"/>
        <w:bidi w:val="0"/>
        <w:jc w:val="center"/>
      </w:pPr>
      <w:bookmarkStart w:id="527" w:name="_Toc378517796"/>
      <w:bookmarkStart w:id="528" w:name="_Toc378518967"/>
      <w:r>
        <w:t xml:space="preserve">Figure </w:t>
      </w:r>
      <w:r>
        <w:fldChar w:fldCharType="begin"/>
      </w:r>
      <w:r>
        <w:instrText xml:space="preserve"> SEQ Figure \* ARABIC </w:instrText>
      </w:r>
      <w:r>
        <w:fldChar w:fldCharType="separate"/>
      </w:r>
      <w:r w:rsidR="0000669E">
        <w:rPr>
          <w:noProof/>
        </w:rPr>
        <w:t>46</w:t>
      </w:r>
      <w:r>
        <w:fldChar w:fldCharType="end"/>
      </w:r>
      <w:r>
        <w:rPr>
          <w:noProof/>
        </w:rPr>
        <w:t xml:space="preserve">- </w:t>
      </w:r>
      <w:r w:rsidRPr="00FD36EA">
        <w:rPr>
          <w:noProof/>
        </w:rPr>
        <w:t>Quartus Synthesis results</w:t>
      </w:r>
      <w:bookmarkEnd w:id="527"/>
      <w:bookmarkEnd w:id="528"/>
    </w:p>
    <w:p w:rsidR="008B0028" w:rsidRDefault="008B0028" w:rsidP="009E3C96">
      <w:pPr>
        <w:pStyle w:val="a9"/>
        <w:bidi w:val="0"/>
        <w:ind w:left="780"/>
      </w:pPr>
      <w:r>
        <w:t xml:space="preserve">The maximum frequency is </w:t>
      </w:r>
      <w:r w:rsidR="009E3C96">
        <w:t>78.03MHZ</w:t>
      </w:r>
      <w:r w:rsidR="002F6B5F">
        <w:t>.</w:t>
      </w:r>
    </w:p>
    <w:p w:rsidR="009E3C96" w:rsidRDefault="009E3C96" w:rsidP="009E3C96">
      <w:pPr>
        <w:pStyle w:val="a9"/>
        <w:bidi w:val="0"/>
        <w:ind w:left="780"/>
      </w:pPr>
      <w:r>
        <w:rPr>
          <w:noProof/>
        </w:rPr>
        <w:lastRenderedPageBreak/>
        <w:drawing>
          <wp:inline distT="0" distB="0" distL="0" distR="0" wp14:anchorId="40432A4A" wp14:editId="6BBA3664">
            <wp:extent cx="5274310" cy="2841719"/>
            <wp:effectExtent l="0" t="0" r="2540" b="0"/>
            <wp:docPr id="2048" name="Picture 2048" descr="C:\Users\מורן\Desktop\SYNTESIS\תדר שעון מקסימאל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מורן\Desktop\SYNTESIS\תדר שעון מקסימאלי.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841719"/>
                    </a:xfrm>
                    <a:prstGeom prst="rect">
                      <a:avLst/>
                    </a:prstGeom>
                    <a:noFill/>
                    <a:ln>
                      <a:noFill/>
                    </a:ln>
                  </pic:spPr>
                </pic:pic>
              </a:graphicData>
            </a:graphic>
          </wp:inline>
        </w:drawing>
      </w:r>
    </w:p>
    <w:p w:rsidR="002F6B5F" w:rsidRDefault="002F6B5F" w:rsidP="002F6B5F">
      <w:pPr>
        <w:pStyle w:val="af"/>
        <w:bidi w:val="0"/>
        <w:jc w:val="center"/>
      </w:pPr>
      <w:bookmarkStart w:id="529" w:name="_Toc378517797"/>
      <w:bookmarkStart w:id="530" w:name="_Toc37851896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0669E">
        <w:rPr>
          <w:noProof/>
          <w:rtl/>
        </w:rPr>
        <w:t>47</w:t>
      </w:r>
      <w:r>
        <w:rPr>
          <w:rtl/>
        </w:rPr>
        <w:fldChar w:fldCharType="end"/>
      </w:r>
      <w:r>
        <w:rPr>
          <w:noProof/>
        </w:rPr>
        <w:t>- Maximal frequency</w:t>
      </w:r>
      <w:bookmarkEnd w:id="529"/>
      <w:bookmarkEnd w:id="530"/>
    </w:p>
    <w:p w:rsidR="009E3C96" w:rsidRPr="008A444B" w:rsidRDefault="009E3C96" w:rsidP="009E3C96">
      <w:pPr>
        <w:pStyle w:val="a9"/>
        <w:bidi w:val="0"/>
        <w:ind w:left="780"/>
      </w:pPr>
      <w:r>
        <w:t>We made initial debugging, during which problems occurred and was fixed.</w:t>
      </w:r>
    </w:p>
    <w:p w:rsidR="007A6B6D" w:rsidRDefault="009E3C96" w:rsidP="00076D4C">
      <w:pPr>
        <w:bidi w:val="0"/>
      </w:pPr>
      <w:r>
        <w:t xml:space="preserve">RTL </w:t>
      </w:r>
      <w:r w:rsidR="00076D4C">
        <w:t>scheme</w:t>
      </w:r>
      <w:r>
        <w:t xml:space="preserve"> of the system:</w:t>
      </w:r>
    </w:p>
    <w:p w:rsidR="009E3C96" w:rsidRDefault="009E3C96" w:rsidP="009E3C96">
      <w:pPr>
        <w:bidi w:val="0"/>
      </w:pPr>
      <w:r>
        <w:rPr>
          <w:noProof/>
        </w:rPr>
        <w:drawing>
          <wp:inline distT="0" distB="0" distL="0" distR="0" wp14:anchorId="61C58E8A" wp14:editId="72FA39D8">
            <wp:extent cx="5274310" cy="2159504"/>
            <wp:effectExtent l="0" t="0" r="2540" b="0"/>
            <wp:docPr id="2053" name="Picture 2053" descr="C:\Users\מורן\Desktop\SYNTESIS\full syn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מורן\Desktop\SYNTESIS\full syntesi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159504"/>
                    </a:xfrm>
                    <a:prstGeom prst="rect">
                      <a:avLst/>
                    </a:prstGeom>
                    <a:noFill/>
                    <a:ln>
                      <a:noFill/>
                    </a:ln>
                  </pic:spPr>
                </pic:pic>
              </a:graphicData>
            </a:graphic>
          </wp:inline>
        </w:drawing>
      </w:r>
    </w:p>
    <w:p w:rsidR="00076D4C" w:rsidRDefault="00076D4C" w:rsidP="00076D4C">
      <w:pPr>
        <w:pStyle w:val="af"/>
        <w:bidi w:val="0"/>
        <w:jc w:val="center"/>
      </w:pPr>
      <w:bookmarkStart w:id="531" w:name="_Toc378517798"/>
      <w:bookmarkStart w:id="532" w:name="_Toc378518969"/>
      <w:r>
        <w:t xml:space="preserve">Figure </w:t>
      </w:r>
      <w:r>
        <w:fldChar w:fldCharType="begin"/>
      </w:r>
      <w:r>
        <w:instrText xml:space="preserve"> SEQ Figure \* ARABIC </w:instrText>
      </w:r>
      <w:r>
        <w:fldChar w:fldCharType="separate"/>
      </w:r>
      <w:r w:rsidR="0000669E">
        <w:rPr>
          <w:noProof/>
        </w:rPr>
        <w:t>48</w:t>
      </w:r>
      <w:r>
        <w:fldChar w:fldCharType="end"/>
      </w:r>
      <w:r>
        <w:rPr>
          <w:noProof/>
        </w:rPr>
        <w:t>- RTL scheme of the system</w:t>
      </w:r>
      <w:bookmarkEnd w:id="531"/>
      <w:bookmarkEnd w:id="532"/>
    </w:p>
    <w:p w:rsidR="00CF50B0" w:rsidRDefault="00CF50B0" w:rsidP="00CF50B0">
      <w:pPr>
        <w:bidi w:val="0"/>
      </w:pPr>
    </w:p>
    <w:p w:rsidR="00CF50B0" w:rsidRDefault="00CF50B0" w:rsidP="00CF50B0">
      <w:pPr>
        <w:bidi w:val="0"/>
      </w:pPr>
    </w:p>
    <w:p w:rsidR="00CF50B0" w:rsidRDefault="00CF50B0" w:rsidP="00CF50B0">
      <w:pPr>
        <w:bidi w:val="0"/>
      </w:pPr>
    </w:p>
    <w:p w:rsidR="00CF50B0" w:rsidRDefault="00CF50B0" w:rsidP="00CF50B0">
      <w:pPr>
        <w:bidi w:val="0"/>
      </w:pPr>
    </w:p>
    <w:p w:rsidR="00CF50B0" w:rsidRDefault="00CF50B0" w:rsidP="00CF50B0">
      <w:pPr>
        <w:bidi w:val="0"/>
      </w:pPr>
    </w:p>
    <w:p w:rsidR="00CF50B0" w:rsidRPr="00CF50B0" w:rsidRDefault="00CF50B0" w:rsidP="00CF50B0">
      <w:pPr>
        <w:bidi w:val="0"/>
      </w:pPr>
    </w:p>
    <w:p w:rsidR="007A6B6D" w:rsidRDefault="00866C85" w:rsidP="00D1530F">
      <w:pPr>
        <w:pStyle w:val="1"/>
        <w:numPr>
          <w:ilvl w:val="0"/>
          <w:numId w:val="32"/>
        </w:numPr>
        <w:bidi w:val="0"/>
      </w:pPr>
      <w:bookmarkStart w:id="533" w:name="_Toc370059100"/>
      <w:bookmarkStart w:id="534" w:name="_Toc370059253"/>
      <w:bookmarkStart w:id="535" w:name="_Toc370066538"/>
      <w:bookmarkStart w:id="536" w:name="_Toc378518906"/>
      <w:r>
        <w:lastRenderedPageBreak/>
        <w:t>PROBLEMS AND SOLUTIONS</w:t>
      </w:r>
      <w:bookmarkEnd w:id="533"/>
      <w:bookmarkEnd w:id="534"/>
      <w:bookmarkEnd w:id="535"/>
      <w:bookmarkEnd w:id="536"/>
    </w:p>
    <w:p w:rsidR="00CF50B0" w:rsidRPr="00CF50B0" w:rsidRDefault="00CF50B0" w:rsidP="00CF50B0">
      <w:pPr>
        <w:bidi w:val="0"/>
      </w:pPr>
    </w:p>
    <w:p w:rsidR="00866C85" w:rsidRDefault="00D335FE" w:rsidP="00D1530F">
      <w:pPr>
        <w:bidi w:val="0"/>
      </w:pPr>
      <w:r>
        <w:rPr>
          <w:noProof/>
        </w:rPr>
        <w:drawing>
          <wp:inline distT="0" distB="0" distL="0" distR="0" wp14:anchorId="0489FB06" wp14:editId="3C6FC9DB">
            <wp:extent cx="5967622" cy="46811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71809" cy="4684467"/>
                    </a:xfrm>
                    <a:prstGeom prst="rect">
                      <a:avLst/>
                    </a:prstGeom>
                    <a:noFill/>
                  </pic:spPr>
                </pic:pic>
              </a:graphicData>
            </a:graphic>
          </wp:inline>
        </w:drawing>
      </w:r>
    </w:p>
    <w:p w:rsidR="00D1530F" w:rsidRDefault="00D1530F" w:rsidP="00D1530F">
      <w:pPr>
        <w:pStyle w:val="af"/>
        <w:bidi w:val="0"/>
        <w:jc w:val="center"/>
      </w:pPr>
      <w:bookmarkStart w:id="537" w:name="_Toc378517869"/>
      <w:bookmarkStart w:id="538" w:name="_Toc378519045"/>
      <w:r>
        <w:t xml:space="preserve">Table </w:t>
      </w:r>
      <w:r>
        <w:fldChar w:fldCharType="begin"/>
      </w:r>
      <w:r>
        <w:instrText xml:space="preserve"> SEQ Table \* ARABIC </w:instrText>
      </w:r>
      <w:r>
        <w:fldChar w:fldCharType="separate"/>
      </w:r>
      <w:r>
        <w:rPr>
          <w:noProof/>
        </w:rPr>
        <w:t>61</w:t>
      </w:r>
      <w:r>
        <w:fldChar w:fldCharType="end"/>
      </w:r>
      <w:r>
        <w:t>- Problems &amp; solutions</w:t>
      </w:r>
      <w:bookmarkEnd w:id="537"/>
      <w:bookmarkEnd w:id="538"/>
    </w:p>
    <w:p w:rsidR="00D1530F" w:rsidRDefault="00D1530F" w:rsidP="00D1530F">
      <w:pPr>
        <w:bidi w:val="0"/>
      </w:pPr>
    </w:p>
    <w:p w:rsidR="00D1530F" w:rsidRPr="00866C85" w:rsidRDefault="00D1530F" w:rsidP="00D1530F">
      <w:pPr>
        <w:bidi w:val="0"/>
      </w:pPr>
    </w:p>
    <w:p w:rsidR="004730CC" w:rsidRDefault="009361BE" w:rsidP="00D1530F">
      <w:pPr>
        <w:pStyle w:val="2"/>
        <w:bidi w:val="0"/>
        <w:rPr>
          <w:rFonts w:eastAsiaTheme="minorHAnsi"/>
        </w:rPr>
      </w:pPr>
      <w:bookmarkStart w:id="539" w:name="_Toc370059101"/>
      <w:bookmarkStart w:id="540" w:name="_Toc370059254"/>
      <w:bookmarkStart w:id="541" w:name="_Toc370066539"/>
      <w:bookmarkStart w:id="542" w:name="_Toc378518907"/>
      <w:r>
        <w:rPr>
          <w:rFonts w:eastAsiaTheme="minorHAnsi"/>
        </w:rPr>
        <w:lastRenderedPageBreak/>
        <w:t>7.1</w:t>
      </w:r>
      <w:r>
        <w:rPr>
          <w:rFonts w:eastAsiaTheme="minorHAnsi"/>
        </w:rPr>
        <w:tab/>
      </w:r>
      <w:bookmarkEnd w:id="539"/>
      <w:bookmarkEnd w:id="540"/>
      <w:bookmarkEnd w:id="541"/>
      <w:r w:rsidR="0000669E">
        <w:rPr>
          <w:rFonts w:eastAsiaTheme="minorHAnsi"/>
        </w:rPr>
        <w:t>Examples</w:t>
      </w:r>
      <w:bookmarkEnd w:id="542"/>
    </w:p>
    <w:p w:rsidR="00866C85" w:rsidRPr="00866C85" w:rsidRDefault="00190026" w:rsidP="004730CC">
      <w:pPr>
        <w:pStyle w:val="1"/>
        <w:bidi w:val="0"/>
        <w:rPr>
          <w:rFonts w:asciiTheme="minorHAnsi" w:eastAsiaTheme="minorHAnsi" w:hAnsiTheme="minorHAnsi" w:cstheme="minorBidi"/>
          <w:b w:val="0"/>
          <w:bCs w:val="0"/>
          <w:color w:val="auto"/>
          <w:sz w:val="22"/>
          <w:szCs w:val="22"/>
        </w:rPr>
      </w:pPr>
      <w:bookmarkStart w:id="543" w:name="_Toc370059102"/>
      <w:bookmarkStart w:id="544" w:name="_Toc370059255"/>
      <w:bookmarkStart w:id="545" w:name="_Toc370066540"/>
      <w:bookmarkStart w:id="546" w:name="_Toc378518908"/>
      <w:r>
        <w:rPr>
          <w:rFonts w:asciiTheme="minorHAnsi" w:eastAsiaTheme="minorHAnsi" w:hAnsiTheme="minorHAnsi" w:cstheme="minorBidi"/>
          <w:b w:val="0"/>
          <w:bCs w:val="0"/>
          <w:color w:val="auto"/>
          <w:sz w:val="22"/>
          <w:szCs w:val="22"/>
        </w:rPr>
        <w:t xml:space="preserve">First example: </w:t>
      </w:r>
      <w:r w:rsidR="00866C85" w:rsidRPr="00866C85">
        <w:rPr>
          <w:rFonts w:asciiTheme="minorHAnsi" w:eastAsiaTheme="minorHAnsi" w:hAnsiTheme="minorHAnsi" w:cstheme="minorBidi"/>
          <w:b w:val="0"/>
          <w:bCs w:val="0"/>
          <w:color w:val="auto"/>
          <w:sz w:val="22"/>
          <w:szCs w:val="22"/>
        </w:rPr>
        <w:t xml:space="preserve">After first trigger rise, the system identify another trigger rise although the data was still </w:t>
      </w:r>
      <w:proofErr w:type="gramStart"/>
      <w:r w:rsidR="00866C85" w:rsidRPr="00866C85">
        <w:rPr>
          <w:rFonts w:asciiTheme="minorHAnsi" w:eastAsiaTheme="minorHAnsi" w:hAnsiTheme="minorHAnsi" w:cstheme="minorBidi"/>
          <w:b w:val="0"/>
          <w:bCs w:val="0"/>
          <w:color w:val="auto"/>
          <w:sz w:val="22"/>
          <w:szCs w:val="22"/>
        </w:rPr>
        <w:t>recorded</w:t>
      </w:r>
      <w:bookmarkEnd w:id="543"/>
      <w:bookmarkEnd w:id="544"/>
      <w:bookmarkEnd w:id="545"/>
      <w:r w:rsidR="00866C85" w:rsidRPr="00866C85">
        <w:rPr>
          <w:rFonts w:asciiTheme="minorHAnsi" w:eastAsiaTheme="minorHAnsi" w:hAnsiTheme="minorHAnsi" w:cstheme="minorBidi"/>
          <w:b w:val="0"/>
          <w:bCs w:val="0"/>
          <w:color w:val="auto"/>
          <w:sz w:val="22"/>
          <w:szCs w:val="22"/>
        </w:rPr>
        <w:t xml:space="preserve"> </w:t>
      </w:r>
      <w:r w:rsidR="009361BE">
        <w:rPr>
          <w:rFonts w:asciiTheme="minorHAnsi" w:eastAsiaTheme="minorHAnsi" w:hAnsiTheme="minorHAnsi" w:cstheme="minorBidi"/>
          <w:b w:val="0"/>
          <w:bCs w:val="0"/>
          <w:color w:val="auto"/>
          <w:sz w:val="22"/>
          <w:szCs w:val="22"/>
        </w:rPr>
        <w:t>.</w:t>
      </w:r>
      <w:bookmarkEnd w:id="546"/>
      <w:proofErr w:type="gramEnd"/>
    </w:p>
    <w:p w:rsidR="00866C85" w:rsidRDefault="00C26878" w:rsidP="00866C85">
      <w:pPr>
        <w:pStyle w:val="1"/>
        <w:bidi w:val="0"/>
      </w:pPr>
      <w:bookmarkStart w:id="547" w:name="_Toc370059103"/>
      <w:bookmarkStart w:id="548" w:name="_Toc370059256"/>
      <w:bookmarkStart w:id="549" w:name="_Toc370066541"/>
      <w:bookmarkStart w:id="550" w:name="_Toc378517698"/>
      <w:bookmarkStart w:id="551" w:name="_Toc378518538"/>
      <w:bookmarkStart w:id="552" w:name="_Toc378518909"/>
      <w:r>
        <w:rPr>
          <w:noProof/>
        </w:rPr>
        <w:drawing>
          <wp:inline distT="0" distB="0" distL="0" distR="0" wp14:anchorId="279FA4A3" wp14:editId="327BBF08">
            <wp:extent cx="5133975" cy="3838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133975" cy="3838575"/>
                    </a:xfrm>
                    <a:prstGeom prst="rect">
                      <a:avLst/>
                    </a:prstGeom>
                  </pic:spPr>
                </pic:pic>
              </a:graphicData>
            </a:graphic>
          </wp:inline>
        </w:drawing>
      </w:r>
      <w:bookmarkEnd w:id="547"/>
      <w:bookmarkEnd w:id="548"/>
      <w:bookmarkEnd w:id="549"/>
      <w:bookmarkEnd w:id="550"/>
      <w:bookmarkEnd w:id="551"/>
      <w:bookmarkEnd w:id="552"/>
    </w:p>
    <w:p w:rsidR="00260818" w:rsidRDefault="00D1530F" w:rsidP="00D1530F">
      <w:pPr>
        <w:pStyle w:val="af"/>
        <w:bidi w:val="0"/>
        <w:jc w:val="center"/>
      </w:pPr>
      <w:bookmarkStart w:id="553" w:name="_Toc378517870"/>
      <w:bookmarkStart w:id="554" w:name="_Toc378519046"/>
      <w:r>
        <w:t xml:space="preserve">Table </w:t>
      </w:r>
      <w:r>
        <w:fldChar w:fldCharType="begin"/>
      </w:r>
      <w:r>
        <w:instrText xml:space="preserve"> SEQ Table \* ARABIC </w:instrText>
      </w:r>
      <w:r>
        <w:fldChar w:fldCharType="separate"/>
      </w:r>
      <w:r>
        <w:rPr>
          <w:noProof/>
        </w:rPr>
        <w:t>62</w:t>
      </w:r>
      <w:r>
        <w:fldChar w:fldCharType="end"/>
      </w:r>
      <w:r>
        <w:rPr>
          <w:noProof/>
        </w:rPr>
        <w:t>- F</w:t>
      </w:r>
      <w:r w:rsidRPr="002E2CBE">
        <w:rPr>
          <w:noProof/>
        </w:rPr>
        <w:t>irst problem simulation</w:t>
      </w:r>
      <w:bookmarkEnd w:id="553"/>
      <w:bookmarkEnd w:id="554"/>
    </w:p>
    <w:p w:rsidR="00C26878" w:rsidRPr="00C26878" w:rsidRDefault="00C26878" w:rsidP="00260818">
      <w:pPr>
        <w:bidi w:val="0"/>
      </w:pPr>
      <w:r w:rsidRPr="00C26878">
        <w:t>Problem- there was no dependency between two trigger rises</w:t>
      </w:r>
      <w:r w:rsidR="009361BE">
        <w:t>.</w:t>
      </w:r>
    </w:p>
    <w:p w:rsidR="00C26878" w:rsidRPr="00C26878" w:rsidRDefault="00C26878" w:rsidP="00C26878">
      <w:pPr>
        <w:bidi w:val="0"/>
      </w:pPr>
      <w:r w:rsidRPr="00C26878">
        <w:t xml:space="preserve">Our solution- adding </w:t>
      </w:r>
      <w:proofErr w:type="spellStart"/>
      <w:r w:rsidRPr="00C26878">
        <w:t>wc_finish</w:t>
      </w:r>
      <w:proofErr w:type="spellEnd"/>
      <w:r w:rsidRPr="00C26878">
        <w:t xml:space="preserve"> signal to the registers and resetting the enable </w:t>
      </w:r>
      <w:r w:rsidR="00D1530F" w:rsidRPr="00C26878">
        <w:t>register.</w:t>
      </w:r>
    </w:p>
    <w:p w:rsidR="00C26878" w:rsidRPr="00C26878" w:rsidRDefault="00C26878" w:rsidP="00C26878">
      <w:pPr>
        <w:bidi w:val="0"/>
      </w:pPr>
      <w:r>
        <w:rPr>
          <w:noProof/>
        </w:rPr>
        <w:lastRenderedPageBreak/>
        <w:drawing>
          <wp:inline distT="0" distB="0" distL="0" distR="0" wp14:anchorId="505C6A20" wp14:editId="04602DC3">
            <wp:extent cx="5114421" cy="37394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15144" cy="3740015"/>
                    </a:xfrm>
                    <a:prstGeom prst="rect">
                      <a:avLst/>
                    </a:prstGeom>
                    <a:noFill/>
                  </pic:spPr>
                </pic:pic>
              </a:graphicData>
            </a:graphic>
          </wp:inline>
        </w:drawing>
      </w:r>
    </w:p>
    <w:p w:rsidR="00260818" w:rsidRDefault="00D1530F" w:rsidP="00D1530F">
      <w:pPr>
        <w:pStyle w:val="af"/>
        <w:bidi w:val="0"/>
        <w:jc w:val="center"/>
      </w:pPr>
      <w:bookmarkStart w:id="555" w:name="_Toc378517799"/>
      <w:bookmarkStart w:id="556" w:name="_Toc378518970"/>
      <w:r>
        <w:t xml:space="preserve">Figure </w:t>
      </w:r>
      <w:r>
        <w:fldChar w:fldCharType="begin"/>
      </w:r>
      <w:r>
        <w:instrText xml:space="preserve"> SEQ Figure \* ARABIC </w:instrText>
      </w:r>
      <w:r>
        <w:fldChar w:fldCharType="separate"/>
      </w:r>
      <w:r w:rsidR="0000669E">
        <w:rPr>
          <w:noProof/>
        </w:rPr>
        <w:t>49</w:t>
      </w:r>
      <w:r>
        <w:fldChar w:fldCharType="end"/>
      </w:r>
      <w:r>
        <w:rPr>
          <w:noProof/>
        </w:rPr>
        <w:t>- C</w:t>
      </w:r>
      <w:r w:rsidRPr="001802C9">
        <w:rPr>
          <w:noProof/>
        </w:rPr>
        <w:t>ode solution</w:t>
      </w:r>
      <w:bookmarkEnd w:id="555"/>
      <w:bookmarkEnd w:id="556"/>
    </w:p>
    <w:p w:rsidR="00D1530F" w:rsidRDefault="00D1530F" w:rsidP="00260818">
      <w:pPr>
        <w:bidi w:val="0"/>
      </w:pPr>
    </w:p>
    <w:p w:rsidR="006B66ED" w:rsidRDefault="006B66ED" w:rsidP="00D1530F">
      <w:pPr>
        <w:bidi w:val="0"/>
      </w:pPr>
      <w:r>
        <w:t xml:space="preserve">Second example: </w:t>
      </w:r>
      <w:r w:rsidRPr="006B66ED">
        <w:t xml:space="preserve">Input width is </w:t>
      </w:r>
      <w:proofErr w:type="spellStart"/>
      <w:r w:rsidRPr="006B66ED">
        <w:t>num_of_signals_g</w:t>
      </w:r>
      <w:proofErr w:type="spellEnd"/>
      <w:r w:rsidRPr="006B66ED">
        <w:t xml:space="preserve">, output width is </w:t>
      </w:r>
      <w:proofErr w:type="spellStart"/>
      <w:r w:rsidRPr="006B66ED">
        <w:t>data_width_g</w:t>
      </w:r>
      <w:proofErr w:type="spellEnd"/>
      <w:r>
        <w:t>.</w:t>
      </w:r>
    </w:p>
    <w:p w:rsidR="006B66ED" w:rsidRPr="006B66ED" w:rsidRDefault="006B66ED" w:rsidP="006B66ED">
      <w:pPr>
        <w:bidi w:val="0"/>
      </w:pPr>
      <w:r w:rsidRPr="006B66ED">
        <w:t>Problem- the two widths don’t match</w:t>
      </w:r>
      <w:r w:rsidR="00190026">
        <w:t>.</w:t>
      </w:r>
    </w:p>
    <w:p w:rsidR="006B66ED" w:rsidRPr="006B66ED" w:rsidRDefault="006B66ED" w:rsidP="006B66ED">
      <w:pPr>
        <w:bidi w:val="0"/>
      </w:pPr>
      <w:r w:rsidRPr="006B66ED">
        <w:rPr>
          <w:noProof/>
        </w:rPr>
        <w:drawing>
          <wp:inline distT="0" distB="0" distL="0" distR="0" wp14:anchorId="78C84709" wp14:editId="365A2320">
            <wp:extent cx="10645253" cy="809481"/>
            <wp:effectExtent l="0" t="0" r="0" b="0"/>
            <wp:docPr id="3075" name="Picture 3" descr="C:\Users\A\Desktop\final\תמונות\תיקון שני- רוחבי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A\Desktop\final\תמונות\תיקון שני- רוחבים.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0796416" cy="820976"/>
                    </a:xfrm>
                    <a:prstGeom prst="rect">
                      <a:avLst/>
                    </a:prstGeom>
                    <a:noFill/>
                    <a:extLst/>
                  </pic:spPr>
                </pic:pic>
              </a:graphicData>
            </a:graphic>
          </wp:inline>
        </w:drawing>
      </w:r>
    </w:p>
    <w:p w:rsidR="00260818" w:rsidRDefault="00260818" w:rsidP="00260818">
      <w:pPr>
        <w:keepNext/>
        <w:bidi w:val="0"/>
        <w:jc w:val="center"/>
      </w:pPr>
    </w:p>
    <w:p w:rsidR="00D1530F" w:rsidRDefault="00D1530F" w:rsidP="00D1530F">
      <w:pPr>
        <w:pStyle w:val="af"/>
        <w:bidi w:val="0"/>
        <w:jc w:val="center"/>
      </w:pPr>
      <w:bookmarkStart w:id="557" w:name="_Toc378517800"/>
      <w:bookmarkStart w:id="558" w:name="_Toc378518971"/>
      <w:r>
        <w:t xml:space="preserve">Figure </w:t>
      </w:r>
      <w:r>
        <w:fldChar w:fldCharType="begin"/>
      </w:r>
      <w:r>
        <w:instrText xml:space="preserve"> SEQ Figure \* ARABIC </w:instrText>
      </w:r>
      <w:r>
        <w:fldChar w:fldCharType="separate"/>
      </w:r>
      <w:r w:rsidR="0000669E">
        <w:rPr>
          <w:noProof/>
        </w:rPr>
        <w:t>50</w:t>
      </w:r>
      <w:r>
        <w:fldChar w:fldCharType="end"/>
      </w:r>
      <w:r>
        <w:rPr>
          <w:noProof/>
        </w:rPr>
        <w:t>- Second problem</w:t>
      </w:r>
      <w:bookmarkEnd w:id="557"/>
      <w:bookmarkEnd w:id="558"/>
    </w:p>
    <w:p w:rsidR="00D1530F" w:rsidRDefault="00D1530F" w:rsidP="00D1530F">
      <w:pPr>
        <w:bidi w:val="0"/>
      </w:pPr>
    </w:p>
    <w:p w:rsidR="006B223A" w:rsidRPr="006B223A" w:rsidRDefault="006B223A" w:rsidP="00D1530F">
      <w:pPr>
        <w:bidi w:val="0"/>
      </w:pPr>
      <w:r w:rsidRPr="006B223A">
        <w:t>Our solution-</w:t>
      </w:r>
      <w:r w:rsidR="00FA5FAC">
        <w:t xml:space="preserve"> adding an entity </w:t>
      </w:r>
      <w:proofErr w:type="gramStart"/>
      <w:r w:rsidR="00FA5FAC">
        <w:t xml:space="preserve">that </w:t>
      </w:r>
      <w:r w:rsidRPr="006B223A">
        <w:t xml:space="preserve"> coordinate</w:t>
      </w:r>
      <w:r w:rsidR="00FA5FAC">
        <w:t>s</w:t>
      </w:r>
      <w:proofErr w:type="gramEnd"/>
      <w:r w:rsidRPr="006B223A">
        <w:t xml:space="preserve"> between them</w:t>
      </w:r>
      <w:r w:rsidR="00190026">
        <w:t>.</w:t>
      </w:r>
    </w:p>
    <w:p w:rsidR="004730CC" w:rsidRDefault="006B223A" w:rsidP="00866C85">
      <w:pPr>
        <w:pStyle w:val="1"/>
        <w:bidi w:val="0"/>
      </w:pPr>
      <w:bookmarkStart w:id="559" w:name="_Toc370059104"/>
      <w:bookmarkStart w:id="560" w:name="_Toc370059257"/>
      <w:bookmarkStart w:id="561" w:name="_Toc370066542"/>
      <w:bookmarkStart w:id="562" w:name="_Toc378517699"/>
      <w:bookmarkStart w:id="563" w:name="_Toc378518539"/>
      <w:bookmarkStart w:id="564" w:name="_Toc378518910"/>
      <w:r>
        <w:rPr>
          <w:noProof/>
        </w:rPr>
        <w:lastRenderedPageBreak/>
        <w:drawing>
          <wp:inline distT="0" distB="0" distL="0" distR="0" wp14:anchorId="3B024A08" wp14:editId="61DEF2B7">
            <wp:extent cx="1459944" cy="20124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63350" cy="2017173"/>
                    </a:xfrm>
                    <a:prstGeom prst="rect">
                      <a:avLst/>
                    </a:prstGeom>
                    <a:noFill/>
                  </pic:spPr>
                </pic:pic>
              </a:graphicData>
            </a:graphic>
          </wp:inline>
        </w:drawing>
      </w:r>
      <w:bookmarkEnd w:id="559"/>
      <w:bookmarkEnd w:id="560"/>
      <w:bookmarkEnd w:id="561"/>
      <w:bookmarkEnd w:id="562"/>
      <w:bookmarkEnd w:id="563"/>
      <w:bookmarkEnd w:id="564"/>
    </w:p>
    <w:p w:rsidR="008844B1" w:rsidRPr="008844B1" w:rsidRDefault="00D1530F" w:rsidP="00D1530F">
      <w:pPr>
        <w:pStyle w:val="af"/>
        <w:bidi w:val="0"/>
        <w:jc w:val="center"/>
      </w:pPr>
      <w:bookmarkStart w:id="565" w:name="_Toc370059105"/>
      <w:bookmarkStart w:id="566" w:name="_Toc370059258"/>
      <w:bookmarkStart w:id="567" w:name="_Toc370066543"/>
      <w:bookmarkStart w:id="568" w:name="_Toc378517801"/>
      <w:bookmarkStart w:id="569" w:name="_Toc378518972"/>
      <w:r>
        <w:t xml:space="preserve">Figure </w:t>
      </w:r>
      <w:r>
        <w:fldChar w:fldCharType="begin"/>
      </w:r>
      <w:r>
        <w:instrText xml:space="preserve"> SEQ Figure \* ARABIC </w:instrText>
      </w:r>
      <w:r>
        <w:fldChar w:fldCharType="separate"/>
      </w:r>
      <w:r w:rsidR="0000669E">
        <w:rPr>
          <w:noProof/>
        </w:rPr>
        <w:t>51</w:t>
      </w:r>
      <w:r>
        <w:fldChar w:fldCharType="end"/>
      </w:r>
      <w:r>
        <w:rPr>
          <w:noProof/>
        </w:rPr>
        <w:t>- S</w:t>
      </w:r>
      <w:r w:rsidRPr="008404FF">
        <w:rPr>
          <w:noProof/>
        </w:rPr>
        <w:t>econd solution</w:t>
      </w:r>
      <w:bookmarkEnd w:id="568"/>
      <w:bookmarkEnd w:id="569"/>
    </w:p>
    <w:p w:rsidR="008844B1" w:rsidRDefault="008844B1" w:rsidP="008844B1">
      <w:pPr>
        <w:tabs>
          <w:tab w:val="left" w:pos="2340"/>
        </w:tabs>
      </w:pPr>
    </w:p>
    <w:p w:rsidR="008844B1" w:rsidRDefault="008844B1" w:rsidP="008844B1">
      <w:pPr>
        <w:bidi w:val="0"/>
      </w:pPr>
      <w:r>
        <w:t>Third example:</w:t>
      </w:r>
      <w:r w:rsidRPr="008844B1">
        <w:rPr>
          <w:rFonts w:eastAsiaTheme="minorEastAsia" w:hAnsi="Calibri"/>
          <w:color w:val="000000" w:themeColor="text1"/>
          <w:kern w:val="24"/>
          <w:sz w:val="64"/>
          <w:szCs w:val="64"/>
        </w:rPr>
        <w:t xml:space="preserve"> </w:t>
      </w:r>
      <w:r w:rsidRPr="008844B1">
        <w:t>Output Block and Core interfaces are not match</w:t>
      </w:r>
      <w:r>
        <w:t>.</w:t>
      </w:r>
    </w:p>
    <w:p w:rsidR="008844B1" w:rsidRDefault="008844B1" w:rsidP="008844B1">
      <w:pPr>
        <w:bidi w:val="0"/>
      </w:pPr>
      <w:r w:rsidRPr="008844B1">
        <w:t xml:space="preserve">  </w:t>
      </w:r>
    </w:p>
    <w:p w:rsidR="008844B1" w:rsidRDefault="008844B1" w:rsidP="008844B1">
      <w:pPr>
        <w:bidi w:val="0"/>
      </w:pPr>
      <w:r>
        <w:rPr>
          <w:noProof/>
        </w:rPr>
        <w:drawing>
          <wp:inline distT="0" distB="0" distL="0" distR="0" wp14:anchorId="41124034" wp14:editId="7435F00A">
            <wp:extent cx="9169400" cy="12560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169400" cy="1256030"/>
                    </a:xfrm>
                    <a:prstGeom prst="rect">
                      <a:avLst/>
                    </a:prstGeom>
                    <a:noFill/>
                  </pic:spPr>
                </pic:pic>
              </a:graphicData>
            </a:graphic>
          </wp:inline>
        </w:drawing>
      </w:r>
    </w:p>
    <w:p w:rsidR="008844B1" w:rsidRDefault="00FB1B43" w:rsidP="008844B1">
      <w:pPr>
        <w:bidi w:val="0"/>
      </w:pPr>
      <w:r>
        <w:rPr>
          <w:noProof/>
        </w:rPr>
        <w:drawing>
          <wp:inline distT="0" distB="0" distL="0" distR="0" wp14:anchorId="5446B814" wp14:editId="3810A844">
            <wp:extent cx="9230360" cy="158496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230360" cy="1584960"/>
                    </a:xfrm>
                    <a:prstGeom prst="rect">
                      <a:avLst/>
                    </a:prstGeom>
                    <a:noFill/>
                  </pic:spPr>
                </pic:pic>
              </a:graphicData>
            </a:graphic>
          </wp:inline>
        </w:drawing>
      </w:r>
    </w:p>
    <w:p w:rsidR="008844B1" w:rsidRDefault="008844B1" w:rsidP="00FB1B43">
      <w:pPr>
        <w:keepNext/>
        <w:bidi w:val="0"/>
      </w:pPr>
    </w:p>
    <w:p w:rsidR="00FB1B43" w:rsidRDefault="00FB1B43" w:rsidP="00FB1B43">
      <w:pPr>
        <w:pStyle w:val="af"/>
        <w:bidi w:val="0"/>
        <w:jc w:val="center"/>
      </w:pPr>
      <w:bookmarkStart w:id="570" w:name="_Toc378517802"/>
      <w:bookmarkStart w:id="571" w:name="_Toc37851897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0669E">
        <w:rPr>
          <w:noProof/>
          <w:rtl/>
        </w:rPr>
        <w:t>52</w:t>
      </w:r>
      <w:r>
        <w:rPr>
          <w:rtl/>
        </w:rPr>
        <w:fldChar w:fldCharType="end"/>
      </w:r>
      <w:r>
        <w:rPr>
          <w:noProof/>
        </w:rPr>
        <w:t>- Third problem</w:t>
      </w:r>
      <w:bookmarkEnd w:id="570"/>
      <w:bookmarkEnd w:id="571"/>
    </w:p>
    <w:p w:rsidR="008844B1" w:rsidRDefault="008844B1" w:rsidP="00944BA1">
      <w:pPr>
        <w:bidi w:val="0"/>
      </w:pPr>
      <w:r w:rsidRPr="008844B1">
        <w:t xml:space="preserve">Our solution- Making changes in the </w:t>
      </w:r>
      <w:r w:rsidR="00944BA1">
        <w:t>out</w:t>
      </w:r>
      <w:r w:rsidRPr="008844B1">
        <w:t xml:space="preserve">put Block inputs and making it compatible to WB </w:t>
      </w:r>
      <w:proofErr w:type="gramStart"/>
      <w:r w:rsidRPr="008844B1">
        <w:t xml:space="preserve">protocol </w:t>
      </w:r>
      <w:r w:rsidR="00BB3C90">
        <w:t>.</w:t>
      </w:r>
      <w:proofErr w:type="gramEnd"/>
    </w:p>
    <w:p w:rsidR="008844B1" w:rsidRDefault="008844B1" w:rsidP="008844B1">
      <w:pPr>
        <w:bidi w:val="0"/>
      </w:pPr>
    </w:p>
    <w:p w:rsidR="008844B1" w:rsidRDefault="008844B1" w:rsidP="008844B1">
      <w:pPr>
        <w:bidi w:val="0"/>
      </w:pPr>
    </w:p>
    <w:p w:rsidR="00944BA1" w:rsidRDefault="008844B1" w:rsidP="008844B1">
      <w:pPr>
        <w:bidi w:val="0"/>
      </w:pPr>
      <w:r>
        <w:rPr>
          <w:noProof/>
        </w:rPr>
        <w:lastRenderedPageBreak/>
        <w:drawing>
          <wp:inline distT="0" distB="0" distL="0" distR="0" wp14:anchorId="7213F9BD" wp14:editId="0360BAFB">
            <wp:extent cx="9144635" cy="26155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144635" cy="2615565"/>
                    </a:xfrm>
                    <a:prstGeom prst="rect">
                      <a:avLst/>
                    </a:prstGeom>
                    <a:noFill/>
                  </pic:spPr>
                </pic:pic>
              </a:graphicData>
            </a:graphic>
          </wp:inline>
        </w:drawing>
      </w:r>
    </w:p>
    <w:p w:rsidR="0017790B" w:rsidRDefault="00944BA1" w:rsidP="00944BA1">
      <w:pPr>
        <w:pStyle w:val="af"/>
        <w:bidi w:val="0"/>
        <w:jc w:val="center"/>
        <w:rPr>
          <w:ins w:id="572" w:author="MOSHE PORIAN" w:date="2013-10-20T23:05:00Z"/>
          <w:rFonts w:asciiTheme="majorHAnsi" w:eastAsiaTheme="majorEastAsia" w:hAnsiTheme="majorHAnsi" w:cstheme="majorBidi"/>
          <w:b w:val="0"/>
          <w:bCs w:val="0"/>
          <w:color w:val="365F91" w:themeColor="accent1" w:themeShade="BF"/>
          <w:sz w:val="28"/>
          <w:szCs w:val="28"/>
        </w:rPr>
      </w:pPr>
      <w:bookmarkStart w:id="573" w:name="_Toc378517803"/>
      <w:bookmarkStart w:id="574" w:name="_Toc378518974"/>
      <w:r>
        <w:t xml:space="preserve">Figure </w:t>
      </w:r>
      <w:r>
        <w:fldChar w:fldCharType="begin"/>
      </w:r>
      <w:r>
        <w:instrText xml:space="preserve"> SEQ Figure \* ARABIC </w:instrText>
      </w:r>
      <w:r>
        <w:fldChar w:fldCharType="separate"/>
      </w:r>
      <w:r w:rsidR="0000669E">
        <w:rPr>
          <w:noProof/>
        </w:rPr>
        <w:t>53</w:t>
      </w:r>
      <w:r>
        <w:fldChar w:fldCharType="end"/>
      </w:r>
      <w:r>
        <w:rPr>
          <w:noProof/>
        </w:rPr>
        <w:t>-Third problem solution</w:t>
      </w:r>
      <w:bookmarkEnd w:id="573"/>
      <w:bookmarkEnd w:id="574"/>
      <w:ins w:id="575" w:author="MOSHE PORIAN" w:date="2013-10-20T23:05:00Z">
        <w:r w:rsidR="0017790B">
          <w:br w:type="page"/>
        </w:r>
      </w:ins>
    </w:p>
    <w:p w:rsidR="0017790B" w:rsidRDefault="0017790B" w:rsidP="00FA5FAC">
      <w:pPr>
        <w:pStyle w:val="1"/>
        <w:bidi w:val="0"/>
        <w:rPr>
          <w:ins w:id="576" w:author="MOSHE PORIAN" w:date="2013-10-20T23:05:00Z"/>
          <w:rtl/>
        </w:rPr>
      </w:pPr>
    </w:p>
    <w:p w:rsidR="00FA5FAC" w:rsidRDefault="00520B5C" w:rsidP="0000669E">
      <w:pPr>
        <w:pStyle w:val="1"/>
        <w:bidi w:val="0"/>
      </w:pPr>
      <w:bookmarkStart w:id="577" w:name="_Toc378518911"/>
      <w:r>
        <w:t>8</w:t>
      </w:r>
      <w:r w:rsidR="00FA5FAC">
        <w:tab/>
        <w:t xml:space="preserve"> </w:t>
      </w:r>
      <w:r w:rsidR="00FA5FAC" w:rsidRPr="00D3776C">
        <w:t xml:space="preserve">WORKING </w:t>
      </w:r>
      <w:bookmarkEnd w:id="565"/>
      <w:bookmarkEnd w:id="566"/>
      <w:bookmarkEnd w:id="567"/>
      <w:r w:rsidR="00D3776C">
        <w:t>M</w:t>
      </w:r>
      <w:r w:rsidR="0000669E">
        <w:t>ETHODS</w:t>
      </w:r>
      <w:bookmarkEnd w:id="577"/>
    </w:p>
    <w:p w:rsidR="00190026" w:rsidRDefault="00E23DDA" w:rsidP="00CE3006">
      <w:pPr>
        <w:pStyle w:val="2"/>
        <w:bidi w:val="0"/>
      </w:pPr>
      <w:bookmarkStart w:id="578" w:name="_Toc370059106"/>
      <w:bookmarkStart w:id="579" w:name="_Toc370059259"/>
      <w:bookmarkStart w:id="580" w:name="_Toc370066544"/>
      <w:bookmarkStart w:id="581" w:name="_Toc378517701"/>
      <w:bookmarkStart w:id="582" w:name="_Toc378518541"/>
      <w:bookmarkStart w:id="583" w:name="_Toc378518912"/>
      <w:r>
        <w:rPr>
          <w:noProof/>
        </w:rPr>
        <w:drawing>
          <wp:inline distT="0" distB="0" distL="0" distR="0" wp14:anchorId="30F1D147" wp14:editId="47F65D12">
            <wp:extent cx="1223542" cy="91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24619" cy="915205"/>
                    </a:xfrm>
                    <a:prstGeom prst="rect">
                      <a:avLst/>
                    </a:prstGeom>
                    <a:noFill/>
                  </pic:spPr>
                </pic:pic>
              </a:graphicData>
            </a:graphic>
          </wp:inline>
        </w:drawing>
      </w:r>
      <w:bookmarkEnd w:id="578"/>
      <w:bookmarkEnd w:id="579"/>
      <w:bookmarkEnd w:id="580"/>
      <w:bookmarkEnd w:id="581"/>
      <w:bookmarkEnd w:id="582"/>
      <w:bookmarkEnd w:id="583"/>
    </w:p>
    <w:p w:rsidR="00260818" w:rsidRDefault="0000669E" w:rsidP="0000669E">
      <w:pPr>
        <w:pStyle w:val="af"/>
        <w:bidi w:val="0"/>
        <w:jc w:val="center"/>
      </w:pPr>
      <w:bookmarkStart w:id="584" w:name="_Toc370059107"/>
      <w:bookmarkStart w:id="585" w:name="_Toc370059260"/>
      <w:bookmarkStart w:id="586" w:name="_Toc378517804"/>
      <w:bookmarkStart w:id="587" w:name="_Toc378518975"/>
      <w:r>
        <w:t xml:space="preserve">Figure </w:t>
      </w:r>
      <w:r>
        <w:fldChar w:fldCharType="begin"/>
      </w:r>
      <w:r>
        <w:instrText xml:space="preserve"> SEQ Figure \* ARABIC </w:instrText>
      </w:r>
      <w:r>
        <w:fldChar w:fldCharType="separate"/>
      </w:r>
      <w:r>
        <w:rPr>
          <w:noProof/>
        </w:rPr>
        <w:t>54</w:t>
      </w:r>
      <w:r>
        <w:fldChar w:fldCharType="end"/>
      </w:r>
      <w:r>
        <w:rPr>
          <w:noProof/>
        </w:rPr>
        <w:t>- SVN</w:t>
      </w:r>
      <w:bookmarkEnd w:id="586"/>
      <w:bookmarkEnd w:id="587"/>
    </w:p>
    <w:p w:rsidR="00CE3006" w:rsidRDefault="00520B5C" w:rsidP="00260818">
      <w:pPr>
        <w:pStyle w:val="2"/>
        <w:bidi w:val="0"/>
      </w:pPr>
      <w:bookmarkStart w:id="588" w:name="_Toc370066545"/>
      <w:bookmarkStart w:id="589" w:name="_Toc378518913"/>
      <w:r>
        <w:t>8</w:t>
      </w:r>
      <w:r w:rsidR="00CE3006">
        <w:t>.1</w:t>
      </w:r>
      <w:r w:rsidR="00CE3006">
        <w:tab/>
        <w:t>SVN</w:t>
      </w:r>
      <w:bookmarkEnd w:id="584"/>
      <w:bookmarkEnd w:id="585"/>
      <w:bookmarkEnd w:id="588"/>
      <w:bookmarkEnd w:id="589"/>
    </w:p>
    <w:p w:rsidR="00CE3006" w:rsidRDefault="00CE3006" w:rsidP="00CE3006">
      <w:pPr>
        <w:bidi w:val="0"/>
      </w:pPr>
      <w:r>
        <w:t xml:space="preserve">The SVN proved to be a useful tool in the documentation process. The tool helps synchronizing the project designers and supervisor, document the changes with the project progress and backup each version. An SVN snapshot example can be shown below: </w:t>
      </w:r>
    </w:p>
    <w:p w:rsidR="00CE3006" w:rsidRPr="00CE3006" w:rsidRDefault="00E23DDA" w:rsidP="00CE3006">
      <w:pPr>
        <w:bidi w:val="0"/>
      </w:pPr>
      <w:r>
        <w:rPr>
          <w:noProof/>
        </w:rPr>
        <w:drawing>
          <wp:inline distT="0" distB="0" distL="0" distR="0" wp14:anchorId="515D51EE" wp14:editId="041D01DD">
            <wp:extent cx="4276725" cy="1590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4276725" cy="1590675"/>
                    </a:xfrm>
                    <a:prstGeom prst="rect">
                      <a:avLst/>
                    </a:prstGeom>
                  </pic:spPr>
                </pic:pic>
              </a:graphicData>
            </a:graphic>
          </wp:inline>
        </w:drawing>
      </w:r>
    </w:p>
    <w:p w:rsidR="00260818" w:rsidRDefault="0000669E" w:rsidP="0000669E">
      <w:pPr>
        <w:pStyle w:val="af"/>
        <w:bidi w:val="0"/>
        <w:jc w:val="center"/>
      </w:pPr>
      <w:bookmarkStart w:id="590" w:name="_Toc370059108"/>
      <w:bookmarkStart w:id="591" w:name="_Toc370059261"/>
      <w:bookmarkStart w:id="592" w:name="_Toc378517805"/>
      <w:bookmarkStart w:id="593" w:name="_Toc378518976"/>
      <w:r>
        <w:t xml:space="preserve">Figure </w:t>
      </w:r>
      <w:r>
        <w:fldChar w:fldCharType="begin"/>
      </w:r>
      <w:r>
        <w:instrText xml:space="preserve"> SEQ Figure \* ARABIC </w:instrText>
      </w:r>
      <w:r>
        <w:fldChar w:fldCharType="separate"/>
      </w:r>
      <w:r>
        <w:rPr>
          <w:noProof/>
        </w:rPr>
        <w:t>55</w:t>
      </w:r>
      <w:r>
        <w:fldChar w:fldCharType="end"/>
      </w:r>
      <w:r>
        <w:rPr>
          <w:noProof/>
        </w:rPr>
        <w:t>- SVN snapshot</w:t>
      </w:r>
      <w:bookmarkEnd w:id="592"/>
      <w:bookmarkEnd w:id="593"/>
    </w:p>
    <w:p w:rsidR="00FA5FAC" w:rsidRDefault="00520B5C" w:rsidP="0000669E">
      <w:pPr>
        <w:pStyle w:val="2"/>
        <w:bidi w:val="0"/>
      </w:pPr>
      <w:bookmarkStart w:id="594" w:name="_Toc370066546"/>
      <w:bookmarkStart w:id="595" w:name="_Toc378518914"/>
      <w:r>
        <w:t>8</w:t>
      </w:r>
      <w:r w:rsidR="00E23DDA">
        <w:t>.2</w:t>
      </w:r>
      <w:r w:rsidR="00E23DDA">
        <w:tab/>
        <w:t>C</w:t>
      </w:r>
      <w:r w:rsidR="0000669E">
        <w:t>oding</w:t>
      </w:r>
      <w:r w:rsidR="00E23DDA">
        <w:t xml:space="preserve"> G</w:t>
      </w:r>
      <w:bookmarkEnd w:id="590"/>
      <w:bookmarkEnd w:id="591"/>
      <w:bookmarkEnd w:id="594"/>
      <w:r w:rsidR="0000669E">
        <w:t>uidelines</w:t>
      </w:r>
      <w:bookmarkEnd w:id="595"/>
    </w:p>
    <w:p w:rsidR="0071237B" w:rsidRDefault="00107BB7" w:rsidP="00123316">
      <w:pPr>
        <w:bidi w:val="0"/>
      </w:pPr>
      <w:r>
        <w:t xml:space="preserve">The project was written according to strict coding guidelines which include </w:t>
      </w:r>
      <w:r w:rsidR="00123316" w:rsidRPr="00123316">
        <w:t>code design according known conventions, usage of entity template</w:t>
      </w:r>
      <w:r w:rsidR="00123316">
        <w:t>.</w:t>
      </w:r>
    </w:p>
    <w:p w:rsidR="00107BB7" w:rsidRDefault="00107BB7" w:rsidP="00107BB7">
      <w:pPr>
        <w:bidi w:val="0"/>
      </w:pPr>
      <w:r>
        <w:t xml:space="preserve">For more information: </w:t>
      </w:r>
      <w:hyperlink r:id="rId108" w:history="1">
        <w:r>
          <w:rPr>
            <w:rStyle w:val="Hyperlink"/>
          </w:rPr>
          <w:t>http://moran-zvika-project.googlecode.com/svn/trunk/Documentation/vhdl&amp;modelsim%20guid/</w:t>
        </w:r>
      </w:hyperlink>
    </w:p>
    <w:p w:rsidR="00107BB7" w:rsidRDefault="00107BB7" w:rsidP="00107BB7">
      <w:pPr>
        <w:bidi w:val="0"/>
      </w:pPr>
    </w:p>
    <w:p w:rsidR="00123316" w:rsidRPr="00123316" w:rsidRDefault="00123316" w:rsidP="00123316">
      <w:pPr>
        <w:bidi w:val="0"/>
      </w:pPr>
      <w:r>
        <w:rPr>
          <w:noProof/>
        </w:rPr>
        <w:lastRenderedPageBreak/>
        <w:drawing>
          <wp:inline distT="0" distB="0" distL="0" distR="0" wp14:anchorId="67DD2C10" wp14:editId="2AF0452B">
            <wp:extent cx="5053965" cy="3780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53965" cy="3780155"/>
                    </a:xfrm>
                    <a:prstGeom prst="rect">
                      <a:avLst/>
                    </a:prstGeom>
                    <a:noFill/>
                  </pic:spPr>
                </pic:pic>
              </a:graphicData>
            </a:graphic>
          </wp:inline>
        </w:drawing>
      </w:r>
    </w:p>
    <w:p w:rsidR="00190026" w:rsidRDefault="0000669E" w:rsidP="0000669E">
      <w:pPr>
        <w:pStyle w:val="af"/>
        <w:bidi w:val="0"/>
        <w:jc w:val="center"/>
      </w:pPr>
      <w:bookmarkStart w:id="596" w:name="_Toc378517806"/>
      <w:bookmarkStart w:id="597" w:name="_Toc378518977"/>
      <w:r>
        <w:t xml:space="preserve">Figure </w:t>
      </w:r>
      <w:r>
        <w:fldChar w:fldCharType="begin"/>
      </w:r>
      <w:r>
        <w:instrText xml:space="preserve"> SEQ Figure \* ARABIC </w:instrText>
      </w:r>
      <w:r>
        <w:fldChar w:fldCharType="separate"/>
      </w:r>
      <w:r>
        <w:rPr>
          <w:noProof/>
        </w:rPr>
        <w:t>56</w:t>
      </w:r>
      <w:r>
        <w:fldChar w:fldCharType="end"/>
      </w:r>
      <w:r>
        <w:rPr>
          <w:noProof/>
        </w:rPr>
        <w:t>- Co</w:t>
      </w:r>
      <w:r w:rsidRPr="000D2628">
        <w:rPr>
          <w:noProof/>
        </w:rPr>
        <w:t>ding guidelines</w:t>
      </w:r>
      <w:bookmarkEnd w:id="596"/>
      <w:bookmarkEnd w:id="597"/>
    </w:p>
    <w:p w:rsidR="00E23DDA" w:rsidRDefault="00123316" w:rsidP="00190026">
      <w:pPr>
        <w:bidi w:val="0"/>
      </w:pPr>
      <w:r w:rsidRPr="00123316">
        <w:rPr>
          <w:noProof/>
        </w:rPr>
        <w:drawing>
          <wp:inline distT="0" distB="0" distL="0" distR="0" wp14:anchorId="5E9A56EA" wp14:editId="6205361B">
            <wp:extent cx="3600400" cy="3634556"/>
            <wp:effectExtent l="0" t="0" r="635" b="4445"/>
            <wp:docPr id="1031" name="Picture 7" descr="C:\Users\A\Desktop\final\תמונות\ta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descr="C:\Users\A\Desktop\final\תמונות\tamplat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00400" cy="363455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23316" w:rsidRDefault="00123316" w:rsidP="00123316">
      <w:pPr>
        <w:pStyle w:val="2"/>
        <w:bidi w:val="0"/>
      </w:pPr>
    </w:p>
    <w:p w:rsidR="00123316" w:rsidRDefault="0000669E" w:rsidP="0000669E">
      <w:pPr>
        <w:pStyle w:val="af"/>
        <w:bidi w:val="0"/>
        <w:jc w:val="center"/>
      </w:pPr>
      <w:bookmarkStart w:id="598" w:name="_Toc378517807"/>
      <w:bookmarkStart w:id="599" w:name="_Toc378518978"/>
      <w:r>
        <w:t xml:space="preserve">Figure </w:t>
      </w:r>
      <w:r>
        <w:fldChar w:fldCharType="begin"/>
      </w:r>
      <w:r>
        <w:instrText xml:space="preserve"> SEQ Figure \* ARABIC </w:instrText>
      </w:r>
      <w:r>
        <w:fldChar w:fldCharType="separate"/>
      </w:r>
      <w:r>
        <w:rPr>
          <w:noProof/>
        </w:rPr>
        <w:t>57</w:t>
      </w:r>
      <w:r>
        <w:fldChar w:fldCharType="end"/>
      </w:r>
      <w:r>
        <w:rPr>
          <w:noProof/>
        </w:rPr>
        <w:t>- E</w:t>
      </w:r>
      <w:r w:rsidRPr="004500D2">
        <w:rPr>
          <w:noProof/>
        </w:rPr>
        <w:t>ntity template</w:t>
      </w:r>
      <w:bookmarkEnd w:id="598"/>
      <w:bookmarkEnd w:id="599"/>
    </w:p>
    <w:p w:rsidR="00123316" w:rsidRDefault="00520B5C" w:rsidP="0000669E">
      <w:pPr>
        <w:pStyle w:val="2"/>
        <w:bidi w:val="0"/>
      </w:pPr>
      <w:bookmarkStart w:id="600" w:name="_Toc370059109"/>
      <w:bookmarkStart w:id="601" w:name="_Toc370059262"/>
      <w:bookmarkStart w:id="602" w:name="_Toc370066547"/>
      <w:bookmarkStart w:id="603" w:name="_Toc378518915"/>
      <w:r>
        <w:lastRenderedPageBreak/>
        <w:t>8</w:t>
      </w:r>
      <w:r w:rsidR="0000669E">
        <w:t>.3 Code</w:t>
      </w:r>
      <w:r w:rsidR="00123316">
        <w:t xml:space="preserve"> R</w:t>
      </w:r>
      <w:bookmarkEnd w:id="600"/>
      <w:bookmarkEnd w:id="601"/>
      <w:bookmarkEnd w:id="602"/>
      <w:r w:rsidR="0000669E">
        <w:t>eview</w:t>
      </w:r>
      <w:bookmarkEnd w:id="603"/>
    </w:p>
    <w:p w:rsidR="00123316" w:rsidRDefault="00123316" w:rsidP="00123316">
      <w:pPr>
        <w:bidi w:val="0"/>
      </w:pPr>
    </w:p>
    <w:p w:rsidR="0071237B" w:rsidRDefault="00123316" w:rsidP="00123316">
      <w:pPr>
        <w:bidi w:val="0"/>
      </w:pPr>
      <w:r w:rsidRPr="00123316">
        <w:t>1. Visual/ Compiler</w:t>
      </w:r>
    </w:p>
    <w:p w:rsidR="00123316" w:rsidRDefault="00CF50B0" w:rsidP="008418C2">
      <w:pPr>
        <w:bidi w:val="0"/>
      </w:pPr>
      <w:r>
        <w:t>2.</w:t>
      </w:r>
      <w:r w:rsidRPr="00123316">
        <w:t xml:space="preserve"> Local</w:t>
      </w:r>
      <w:r w:rsidR="00123316" w:rsidRPr="00123316">
        <w:t xml:space="preserve"> simulation to the entity</w:t>
      </w:r>
      <w:r w:rsidR="008418C2">
        <w:t xml:space="preserve">- each block was tested separately, manually first then using test bunch. </w:t>
      </w:r>
    </w:p>
    <w:p w:rsidR="00123316" w:rsidRPr="00123316" w:rsidRDefault="00123316" w:rsidP="00123316">
      <w:pPr>
        <w:bidi w:val="0"/>
        <w:rPr>
          <w:rtl/>
        </w:rPr>
      </w:pPr>
      <w:r w:rsidRPr="00123316">
        <w:t>3. Top simulation</w:t>
      </w:r>
      <w:r w:rsidR="008418C2">
        <w:t>- after all blocks were combined, many simulations were made to check each situation.</w:t>
      </w:r>
      <w:r w:rsidRPr="00123316">
        <w:t xml:space="preserve"> </w:t>
      </w:r>
    </w:p>
    <w:p w:rsidR="00AE185A" w:rsidRDefault="00520B5C" w:rsidP="0000669E">
      <w:pPr>
        <w:pStyle w:val="2"/>
        <w:bidi w:val="0"/>
      </w:pPr>
      <w:bookmarkStart w:id="604" w:name="_Toc370059110"/>
      <w:bookmarkStart w:id="605" w:name="_Toc370059263"/>
      <w:bookmarkStart w:id="606" w:name="_Toc370066548"/>
      <w:bookmarkStart w:id="607" w:name="_Toc378518916"/>
      <w:r>
        <w:t>8</w:t>
      </w:r>
      <w:r w:rsidR="009D3D3C">
        <w:t xml:space="preserve">.4 </w:t>
      </w:r>
      <w:r w:rsidR="009D3D3C">
        <w:tab/>
        <w:t>D</w:t>
      </w:r>
      <w:bookmarkEnd w:id="604"/>
      <w:bookmarkEnd w:id="605"/>
      <w:bookmarkEnd w:id="606"/>
      <w:r w:rsidR="0000669E">
        <w:t>ocumentation</w:t>
      </w:r>
      <w:bookmarkEnd w:id="607"/>
    </w:p>
    <w:p w:rsidR="009D3D3C" w:rsidRPr="009D3D3C" w:rsidRDefault="00AE185A" w:rsidP="00AE185A">
      <w:pPr>
        <w:bidi w:val="0"/>
      </w:pPr>
      <w:r>
        <w:t>Detailed documents of each block, and of the entire core, including simulations can be found in the link:</w:t>
      </w:r>
      <w:r w:rsidRPr="00AE185A">
        <w:t xml:space="preserve"> </w:t>
      </w:r>
      <w:hyperlink r:id="rId111" w:history="1">
        <w:r>
          <w:rPr>
            <w:rStyle w:val="Hyperlink"/>
          </w:rPr>
          <w:t>http://moran-zvika-project.googlecode.com/svn/trunk/Documentation/core/</w:t>
        </w:r>
      </w:hyperlink>
    </w:p>
    <w:p w:rsidR="003C75BD" w:rsidRDefault="003C75BD">
      <w:pPr>
        <w:bidi w:val="0"/>
      </w:pPr>
    </w:p>
    <w:p w:rsidR="009A5266" w:rsidRDefault="009A5266" w:rsidP="009A5266">
      <w:pPr>
        <w:pStyle w:val="1"/>
        <w:bidi w:val="0"/>
      </w:pPr>
      <w:bookmarkStart w:id="608" w:name="_Toc378518917"/>
      <w:r>
        <w:t>9</w:t>
      </w:r>
      <w:r>
        <w:tab/>
        <w:t>summary</w:t>
      </w:r>
      <w:bookmarkEnd w:id="608"/>
      <w:r>
        <w:t xml:space="preserve"> </w:t>
      </w:r>
    </w:p>
    <w:p w:rsidR="003C75BD" w:rsidRDefault="009A5266" w:rsidP="009A5266">
      <w:pPr>
        <w:pStyle w:val="2"/>
        <w:bidi w:val="0"/>
      </w:pPr>
      <w:bookmarkStart w:id="609" w:name="_Toc378518918"/>
      <w:r>
        <w:t>9.1</w:t>
      </w:r>
      <w:r>
        <w:tab/>
      </w:r>
      <w:r w:rsidR="003C75BD">
        <w:t>Project Usage</w:t>
      </w:r>
      <w:bookmarkEnd w:id="609"/>
      <w:r w:rsidR="003C75BD">
        <w:t xml:space="preserve"> </w:t>
      </w:r>
    </w:p>
    <w:p w:rsidR="009A5266" w:rsidRDefault="009A5266" w:rsidP="009A5266">
      <w:pPr>
        <w:bidi w:val="0"/>
      </w:pPr>
      <w:r>
        <w:t xml:space="preserve">The project is aimed to be an easy, comfortable and efficient debugging tool for the FPGA, which is </w:t>
      </w:r>
      <w:r w:rsidR="000C6E1D">
        <w:t>independent in</w:t>
      </w:r>
      <w:r w:rsidR="00BD746D">
        <w:t xml:space="preserve"> the manufacturer. Therefor the project can be used by anyone uses the FPGA, for any purpose.</w:t>
      </w:r>
    </w:p>
    <w:p w:rsidR="00BD746D" w:rsidRPr="009A5266" w:rsidRDefault="00817F25" w:rsidP="008800FE">
      <w:pPr>
        <w:bidi w:val="0"/>
      </w:pPr>
      <w:r>
        <w:t>These cards</w:t>
      </w:r>
      <w:r w:rsidR="00BD746D">
        <w:t xml:space="preserve"> are being used, among all, by electrical </w:t>
      </w:r>
      <w:r w:rsidR="00DC7A0D">
        <w:t>circuit's</w:t>
      </w:r>
      <w:r w:rsidR="00BD746D">
        <w:t xml:space="preserve"> planner, chips designers, and in </w:t>
      </w:r>
      <w:r w:rsidR="001448BD">
        <w:t xml:space="preserve">teaching labs. </w:t>
      </w:r>
      <w:proofErr w:type="gramStart"/>
      <w:r w:rsidR="001448BD">
        <w:t xml:space="preserve">And so each of them </w:t>
      </w:r>
      <w:r w:rsidR="008800FE">
        <w:t>is</w:t>
      </w:r>
      <w:r w:rsidR="001448BD">
        <w:t xml:space="preserve"> a potential user </w:t>
      </w:r>
      <w:r w:rsidR="008800FE">
        <w:t>of</w:t>
      </w:r>
      <w:r w:rsidR="001448BD">
        <w:t xml:space="preserve"> this project.</w:t>
      </w:r>
      <w:proofErr w:type="gramEnd"/>
      <w:r w:rsidR="00BD746D">
        <w:t xml:space="preserve"> </w:t>
      </w:r>
    </w:p>
    <w:p w:rsidR="007C746E" w:rsidRDefault="007C746E" w:rsidP="007C746E">
      <w:pPr>
        <w:bidi w:val="0"/>
      </w:pPr>
    </w:p>
    <w:p w:rsidR="00C14D02" w:rsidRDefault="00C14D02" w:rsidP="00C14D02">
      <w:pPr>
        <w:bidi w:val="0"/>
      </w:pPr>
    </w:p>
    <w:p w:rsidR="007C746E" w:rsidRDefault="00040388" w:rsidP="00040388">
      <w:pPr>
        <w:pStyle w:val="2"/>
        <w:bidi w:val="0"/>
      </w:pPr>
      <w:bookmarkStart w:id="610" w:name="_Toc378518919"/>
      <w:r>
        <w:t>9.2</w:t>
      </w:r>
      <w:r>
        <w:tab/>
      </w:r>
      <w:r w:rsidR="00C14D02">
        <w:t>Conclusions</w:t>
      </w:r>
      <w:bookmarkEnd w:id="610"/>
    </w:p>
    <w:p w:rsidR="00040388" w:rsidRDefault="00BD16C2" w:rsidP="00040388">
      <w:pPr>
        <w:bidi w:val="0"/>
      </w:pPr>
      <w:r>
        <w:t>The project included integrating many different entities using several communication protocols.</w:t>
      </w:r>
      <w:r>
        <w:t xml:space="preserve"> </w:t>
      </w:r>
      <w:r w:rsidR="00040388">
        <w:t xml:space="preserve">That fact made the working </w:t>
      </w:r>
      <w:proofErr w:type="gramStart"/>
      <w:r w:rsidR="00040388">
        <w:t>process  complex</w:t>
      </w:r>
      <w:proofErr w:type="gramEnd"/>
      <w:r w:rsidR="00040388">
        <w:t xml:space="preserve">. What made it easier to solve the problems we have come across was a very organized working </w:t>
      </w:r>
      <w:proofErr w:type="gramStart"/>
      <w:r w:rsidR="00040388">
        <w:t>methods</w:t>
      </w:r>
      <w:proofErr w:type="gramEnd"/>
      <w:r w:rsidR="00040388">
        <w:t xml:space="preserve"> including a well detailed documentation</w:t>
      </w:r>
      <w:r>
        <w:t xml:space="preserve">. </w:t>
      </w:r>
    </w:p>
    <w:p w:rsidR="00DF7E89" w:rsidRDefault="00DF7E89" w:rsidP="00DF7E89">
      <w:pPr>
        <w:rPr>
          <w:rFonts w:hint="cs"/>
          <w:rtl/>
        </w:rPr>
      </w:pPr>
    </w:p>
    <w:p w:rsidR="009D3D3C" w:rsidRPr="00123316" w:rsidDel="0017790B" w:rsidRDefault="009D3D3C" w:rsidP="009D3D3C">
      <w:pPr>
        <w:bidi w:val="0"/>
        <w:rPr>
          <w:del w:id="611" w:author="MOSHE PORIAN" w:date="2013-10-20T23:07:00Z"/>
        </w:rPr>
      </w:pPr>
    </w:p>
    <w:p w:rsidR="007A6B6D" w:rsidRPr="007A6B6D" w:rsidRDefault="0000669E" w:rsidP="00123316">
      <w:pPr>
        <w:pStyle w:val="1"/>
        <w:bidi w:val="0"/>
      </w:pPr>
      <w:bookmarkStart w:id="612" w:name="_Toc370059111"/>
      <w:bookmarkStart w:id="613" w:name="_Toc370059264"/>
      <w:bookmarkStart w:id="614" w:name="_Toc370066549"/>
      <w:bookmarkStart w:id="615" w:name="_Toc378518920"/>
      <w:r>
        <w:t>10</w:t>
      </w:r>
      <w:r w:rsidR="007A6B6D">
        <w:tab/>
      </w:r>
      <w:r w:rsidR="007A6B6D" w:rsidRPr="007A6B6D">
        <w:t>ABBREVIATIONS</w:t>
      </w:r>
      <w:bookmarkEnd w:id="612"/>
      <w:bookmarkEnd w:id="613"/>
      <w:bookmarkEnd w:id="614"/>
      <w:bookmarkEnd w:id="615"/>
    </w:p>
    <w:p w:rsidR="007A6B6D" w:rsidRPr="007A6B6D" w:rsidRDefault="007A6B6D" w:rsidP="007A6B6D">
      <w:pPr>
        <w:bidi w:val="0"/>
      </w:pPr>
      <w:r w:rsidRPr="007A6B6D">
        <w:t>WC – Write Controller</w:t>
      </w:r>
    </w:p>
    <w:p w:rsidR="007A6B6D" w:rsidRPr="007A6B6D" w:rsidRDefault="007A6B6D" w:rsidP="007A6B6D">
      <w:pPr>
        <w:bidi w:val="0"/>
      </w:pPr>
      <w:r w:rsidRPr="007A6B6D">
        <w:t>RC – Read Controller</w:t>
      </w:r>
    </w:p>
    <w:p w:rsidR="007A6B6D" w:rsidRPr="007A6B6D" w:rsidRDefault="007A6B6D" w:rsidP="007A6B6D">
      <w:pPr>
        <w:bidi w:val="0"/>
      </w:pPr>
      <w:r w:rsidRPr="007A6B6D">
        <w:t>CLK – Clock</w:t>
      </w:r>
    </w:p>
    <w:p w:rsidR="007A6B6D" w:rsidRPr="007A6B6D" w:rsidRDefault="007A6B6D" w:rsidP="007A6B6D">
      <w:pPr>
        <w:bidi w:val="0"/>
      </w:pPr>
      <w:r w:rsidRPr="007A6B6D">
        <w:lastRenderedPageBreak/>
        <w:t>RST – Reset</w:t>
      </w:r>
    </w:p>
    <w:p w:rsidR="00A402F3" w:rsidRDefault="0017790B" w:rsidP="00A402F3">
      <w:pPr>
        <w:bidi w:val="0"/>
        <w:spacing w:after="120" w:line="360" w:lineRule="auto"/>
      </w:pPr>
      <w:r>
        <w:rPr>
          <w:rStyle w:val="af3"/>
          <w:rtl/>
        </w:rPr>
        <w:commentReference w:id="616"/>
      </w:r>
      <w:r w:rsidR="00A402F3">
        <w:t>UART – Universal Asynchronous Receiver Transmitter</w:t>
      </w:r>
    </w:p>
    <w:p w:rsidR="00A402F3" w:rsidRDefault="00A402F3" w:rsidP="00A402F3">
      <w:pPr>
        <w:bidi w:val="0"/>
        <w:spacing w:after="120" w:line="360" w:lineRule="auto"/>
      </w:pPr>
      <w:r>
        <w:t>RAM – Random Access Memory</w:t>
      </w:r>
    </w:p>
    <w:p w:rsidR="00A402F3" w:rsidRPr="007A6B6D" w:rsidRDefault="00A402F3" w:rsidP="00A402F3">
      <w:pPr>
        <w:bidi w:val="0"/>
      </w:pPr>
      <w:r>
        <w:t>FSM - final state machine</w:t>
      </w:r>
    </w:p>
    <w:p w:rsidR="001448BD" w:rsidRDefault="001448BD" w:rsidP="001448BD">
      <w:pPr>
        <w:bidi w:val="0"/>
        <w:spacing w:after="120"/>
      </w:pPr>
      <w:r>
        <w:t>MHz – Mega Hz</w:t>
      </w:r>
    </w:p>
    <w:p w:rsidR="001448BD" w:rsidRDefault="001448BD" w:rsidP="001448BD">
      <w:pPr>
        <w:bidi w:val="0"/>
        <w:spacing w:after="120"/>
      </w:pPr>
      <w:r>
        <w:t>WBS – Wishbone slave</w:t>
      </w:r>
    </w:p>
    <w:p w:rsidR="001448BD" w:rsidRDefault="001448BD" w:rsidP="001448BD">
      <w:pPr>
        <w:bidi w:val="0"/>
        <w:spacing w:after="120"/>
      </w:pPr>
      <w:r>
        <w:t>WBM – Wishbone master</w:t>
      </w:r>
    </w:p>
    <w:p w:rsidR="001448BD" w:rsidRDefault="001448BD" w:rsidP="001448BD">
      <w:pPr>
        <w:bidi w:val="0"/>
        <w:spacing w:after="120"/>
      </w:pPr>
    </w:p>
    <w:p w:rsidR="007A6B6D" w:rsidRDefault="0000669E" w:rsidP="001448BD">
      <w:pPr>
        <w:pStyle w:val="1"/>
        <w:bidi w:val="0"/>
      </w:pPr>
      <w:bookmarkStart w:id="617" w:name="_Toc378518921"/>
      <w:r>
        <w:t>11</w:t>
      </w:r>
      <w:r>
        <w:tab/>
      </w:r>
      <w:r w:rsidR="001448BD">
        <w:t>Appendix</w:t>
      </w:r>
      <w:bookmarkEnd w:id="617"/>
    </w:p>
    <w:p w:rsidR="001448BD" w:rsidRDefault="001448BD" w:rsidP="00846050">
      <w:pPr>
        <w:pStyle w:val="a9"/>
        <w:numPr>
          <w:ilvl w:val="0"/>
          <w:numId w:val="25"/>
        </w:numPr>
        <w:bidi w:val="0"/>
      </w:pPr>
      <w:r>
        <w:t>Project in SVN:</w:t>
      </w:r>
    </w:p>
    <w:p w:rsidR="001448BD" w:rsidRDefault="008B50AB" w:rsidP="001448BD">
      <w:pPr>
        <w:pStyle w:val="a9"/>
        <w:bidi w:val="0"/>
      </w:pPr>
      <w:hyperlink r:id="rId112" w:history="1">
        <w:r w:rsidR="001448BD" w:rsidRPr="001A713A">
          <w:rPr>
            <w:rStyle w:val="Hyperlink"/>
            <w:rFonts w:cstheme="minorBidi"/>
          </w:rPr>
          <w:t>http://moran-zvika-project.googlecode.com/svn/</w:t>
        </w:r>
      </w:hyperlink>
    </w:p>
    <w:p w:rsidR="001448BD" w:rsidRDefault="001448BD" w:rsidP="001448BD">
      <w:pPr>
        <w:pStyle w:val="a9"/>
        <w:bidi w:val="0"/>
      </w:pPr>
    </w:p>
    <w:p w:rsidR="001448BD" w:rsidRDefault="001448BD" w:rsidP="00846050">
      <w:pPr>
        <w:pStyle w:val="a9"/>
        <w:numPr>
          <w:ilvl w:val="0"/>
          <w:numId w:val="25"/>
        </w:numPr>
        <w:bidi w:val="0"/>
      </w:pPr>
      <w:r>
        <w:t>Final B video:</w:t>
      </w:r>
    </w:p>
    <w:p w:rsidR="001448BD" w:rsidRPr="001448BD" w:rsidRDefault="00550453" w:rsidP="00550453">
      <w:pPr>
        <w:bidi w:val="0"/>
        <w:ind w:left="720"/>
      </w:pPr>
      <w:hyperlink r:id="rId113" w:history="1">
        <w:r w:rsidRPr="00550453">
          <w:rPr>
            <w:rStyle w:val="Hyperlink"/>
            <w:rFonts w:cstheme="minorBidi"/>
          </w:rPr>
          <w:t>http://www.yout</w:t>
        </w:r>
        <w:r w:rsidRPr="00550453">
          <w:rPr>
            <w:rStyle w:val="Hyperlink"/>
            <w:rFonts w:cstheme="minorBidi"/>
          </w:rPr>
          <w:t>u</w:t>
        </w:r>
        <w:r w:rsidRPr="00550453">
          <w:rPr>
            <w:rStyle w:val="Hyperlink"/>
            <w:rFonts w:cstheme="minorBidi"/>
          </w:rPr>
          <w:t>be.c</w:t>
        </w:r>
        <w:bookmarkStart w:id="618" w:name="_GoBack"/>
        <w:bookmarkEnd w:id="618"/>
        <w:r w:rsidRPr="00550453">
          <w:rPr>
            <w:rStyle w:val="Hyperlink"/>
            <w:rFonts w:cstheme="minorBidi"/>
          </w:rPr>
          <w:t>om/watch?v=qXnfLVWHcls&amp;feature=youtu.be</w:t>
        </w:r>
      </w:hyperlink>
    </w:p>
    <w:sectPr w:rsidR="001448BD" w:rsidRPr="001448BD" w:rsidSect="00FE4EC8">
      <w:headerReference w:type="default" r:id="rId114"/>
      <w:footerReference w:type="default" r:id="rId115"/>
      <w:pgSz w:w="11906" w:h="16838"/>
      <w:pgMar w:top="1440" w:right="1800" w:bottom="1440" w:left="1800" w:header="708" w:footer="708" w:gutter="0"/>
      <w:cols w:space="708"/>
      <w:bidi/>
      <w:rtlGutter/>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OSHE PORIAN" w:date="2013-10-20T22:34:00Z" w:initials="MP">
    <w:p w:rsidR="00040388" w:rsidRDefault="00040388" w:rsidP="008E5CD8">
      <w:pPr>
        <w:rPr>
          <w:rtl/>
        </w:rPr>
      </w:pPr>
      <w:r>
        <w:rPr>
          <w:rStyle w:val="af3"/>
        </w:rPr>
        <w:annotationRef/>
      </w:r>
      <w:r>
        <w:rPr>
          <w:rFonts w:hint="cs"/>
          <w:rtl/>
        </w:rPr>
        <w:t>בכל ההערות שלי ניתן להסתכל ברפרס של המסמך הבא:</w:t>
      </w:r>
    </w:p>
    <w:p w:rsidR="00040388" w:rsidRDefault="00040388" w:rsidP="008E5CD8">
      <w:pPr>
        <w:pStyle w:val="af4"/>
      </w:pPr>
      <w:hyperlink r:id="rId1" w:history="1">
        <w:r w:rsidRPr="00857C11">
          <w:rPr>
            <w:rStyle w:val="Hyperlink"/>
          </w:rPr>
          <w:t>http://symbol-generator.googlecode.com/svn/docs/Project_Document/Part_B/Symbol_Generator_Project_Document_Part_B.docx</w:t>
        </w:r>
      </w:hyperlink>
    </w:p>
  </w:comment>
  <w:comment w:id="234" w:author="MOSHE PORIAN" w:date="2013-10-20T23:03:00Z" w:initials="MP">
    <w:p w:rsidR="00040388" w:rsidRDefault="00040388">
      <w:pPr>
        <w:pStyle w:val="af4"/>
      </w:pPr>
      <w:r>
        <w:rPr>
          <w:rStyle w:val="af3"/>
        </w:rPr>
        <w:annotationRef/>
      </w:r>
      <w:r>
        <w:rPr>
          <w:rFonts w:hint="cs"/>
          <w:rtl/>
        </w:rPr>
        <w:t xml:space="preserve">היכן יש רשימה של כל הג'נריקים וה- </w:t>
      </w:r>
      <w:r>
        <w:rPr>
          <w:rFonts w:hint="cs"/>
        </w:rPr>
        <w:t>PORT</w:t>
      </w:r>
      <w:r>
        <w:rPr>
          <w:rFonts w:hint="cs"/>
          <w:rtl/>
        </w:rPr>
        <w:t xml:space="preserve">-ים של ה- </w:t>
      </w:r>
      <w:r>
        <w:rPr>
          <w:rFonts w:hint="cs"/>
        </w:rPr>
        <w:t>TOP</w:t>
      </w:r>
      <w:r>
        <w:rPr>
          <w:rFonts w:hint="cs"/>
          <w:rtl/>
        </w:rPr>
        <w:t xml:space="preserve"> של ה- </w:t>
      </w:r>
      <w:r>
        <w:rPr>
          <w:rFonts w:hint="cs"/>
        </w:rPr>
        <w:t>CORE</w:t>
      </w:r>
      <w:r>
        <w:rPr>
          <w:rFonts w:hint="cs"/>
          <w:rtl/>
        </w:rPr>
        <w:t>?</w:t>
      </w:r>
    </w:p>
  </w:comment>
  <w:comment w:id="235" w:author="pery" w:date="2013-12-25T02:11:00Z" w:initials="A">
    <w:p w:rsidR="00040388" w:rsidRDefault="00040388">
      <w:pPr>
        <w:pStyle w:val="af4"/>
        <w:rPr>
          <w:rtl/>
        </w:rPr>
      </w:pPr>
      <w:r>
        <w:rPr>
          <w:rStyle w:val="af3"/>
        </w:rPr>
        <w:annotationRef/>
      </w:r>
      <w:r>
        <w:rPr>
          <w:rFonts w:hint="cs"/>
          <w:rtl/>
        </w:rPr>
        <w:t>להוסיף לטבלת איורים</w:t>
      </w:r>
    </w:p>
  </w:comment>
  <w:comment w:id="616" w:author="MOSHE PORIAN" w:date="2013-10-20T23:07:00Z" w:initials="MP">
    <w:p w:rsidR="00040388" w:rsidRDefault="00040388">
      <w:pPr>
        <w:pStyle w:val="af4"/>
      </w:pPr>
      <w:r>
        <w:rPr>
          <w:rStyle w:val="af3"/>
        </w:rPr>
        <w:annotationRef/>
      </w:r>
      <w:r>
        <w:rPr>
          <w:rFonts w:hint="cs"/>
          <w:rtl/>
        </w:rPr>
        <w:t>לא ראיתי הפניות במסמך להסברים על שתי הקומפוננטות של הווישבון.</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2138" w:rsidRDefault="008D2138" w:rsidP="00CD368B">
      <w:pPr>
        <w:spacing w:after="0" w:line="240" w:lineRule="auto"/>
      </w:pPr>
      <w:r>
        <w:separator/>
      </w:r>
    </w:p>
  </w:endnote>
  <w:endnote w:type="continuationSeparator" w:id="0">
    <w:p w:rsidR="008D2138" w:rsidRDefault="008D2138" w:rsidP="00CD3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af1"/>
        <w:rtl/>
      </w:rPr>
      <w:id w:val="-674189040"/>
      <w:docPartObj>
        <w:docPartGallery w:val="Page Numbers (Bottom of Page)"/>
        <w:docPartUnique/>
      </w:docPartObj>
    </w:sdtPr>
    <w:sdtContent>
      <w:p w:rsidR="00040388" w:rsidRPr="00F73412" w:rsidRDefault="00040388">
        <w:pPr>
          <w:pStyle w:val="a5"/>
          <w:jc w:val="center"/>
          <w:rPr>
            <w:rStyle w:val="af1"/>
          </w:rPr>
        </w:pPr>
        <w:r w:rsidRPr="00F73412">
          <w:rPr>
            <w:rStyle w:val="af1"/>
          </w:rPr>
          <w:fldChar w:fldCharType="begin"/>
        </w:r>
        <w:r w:rsidRPr="00F73412">
          <w:rPr>
            <w:rStyle w:val="af1"/>
          </w:rPr>
          <w:instrText xml:space="preserve"> PAGE   \* MERGEFORMAT </w:instrText>
        </w:r>
        <w:r w:rsidRPr="00F73412">
          <w:rPr>
            <w:rStyle w:val="af1"/>
          </w:rPr>
          <w:fldChar w:fldCharType="separate"/>
        </w:r>
        <w:r w:rsidR="00550453">
          <w:rPr>
            <w:rStyle w:val="af1"/>
            <w:noProof/>
            <w:rtl/>
          </w:rPr>
          <w:t>95</w:t>
        </w:r>
        <w:r w:rsidRPr="00F73412">
          <w:rPr>
            <w:rStyle w:val="af1"/>
          </w:rPr>
          <w:fldChar w:fldCharType="end"/>
        </w:r>
      </w:p>
    </w:sdtContent>
  </w:sdt>
  <w:p w:rsidR="00040388" w:rsidRDefault="00040388">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2138" w:rsidRDefault="008D2138" w:rsidP="00CD368B">
      <w:pPr>
        <w:spacing w:after="0" w:line="240" w:lineRule="auto"/>
      </w:pPr>
      <w:r>
        <w:separator/>
      </w:r>
    </w:p>
  </w:footnote>
  <w:footnote w:type="continuationSeparator" w:id="0">
    <w:p w:rsidR="008D2138" w:rsidRDefault="008D2138" w:rsidP="00CD36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tl/>
      </w:rPr>
      <w:alias w:val="כותרת"/>
      <w:id w:val="77738743"/>
      <w:dataBinding w:prefixMappings="xmlns:ns0='http://schemas.openxmlformats.org/package/2006/metadata/core-properties' xmlns:ns1='http://purl.org/dc/elements/1.1/'" w:xpath="/ns0:coreProperties[1]/ns1:title[1]" w:storeItemID="{6C3C8BC8-F283-45AE-878A-BAB7291924A1}"/>
      <w:text/>
    </w:sdtPr>
    <w:sdtContent>
      <w:p w:rsidR="00040388" w:rsidRDefault="00040388" w:rsidP="00CD368B">
        <w:pPr>
          <w:pStyle w:val="a3"/>
          <w:pBdr>
            <w:bottom w:val="thickThinSmallGap" w:sz="24" w:space="1" w:color="622423" w:themeColor="accent2" w:themeShade="7F"/>
          </w:pBdr>
          <w:jc w:val="center"/>
          <w:rPr>
            <w:rFonts w:asciiTheme="majorHAnsi" w:eastAsiaTheme="majorEastAsia" w:hAnsiTheme="majorHAnsi" w:cstheme="majorBidi"/>
            <w:sz w:val="32"/>
            <w:szCs w:val="32"/>
            <w:rtl/>
            <w:cs/>
          </w:rPr>
        </w:pPr>
        <w:r>
          <w:rPr>
            <w:rFonts w:asciiTheme="majorHAnsi" w:eastAsiaTheme="majorEastAsia" w:hAnsiTheme="majorHAnsi" w:cstheme="majorBidi"/>
            <w:sz w:val="32"/>
            <w:szCs w:val="32"/>
          </w:rPr>
          <w:t>Internal Logic Analyzer Core</w:t>
        </w:r>
      </w:p>
    </w:sdtContent>
  </w:sdt>
  <w:p w:rsidR="00040388" w:rsidRDefault="00040388">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346D0"/>
    <w:multiLevelType w:val="multilevel"/>
    <w:tmpl w:val="BD225698"/>
    <w:lvl w:ilvl="0">
      <w:start w:val="3"/>
      <w:numFmt w:val="decimal"/>
      <w:lvlText w:val="%1"/>
      <w:lvlJc w:val="left"/>
      <w:pPr>
        <w:ind w:left="360" w:hanging="36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27C5D38"/>
    <w:multiLevelType w:val="multilevel"/>
    <w:tmpl w:val="0134870A"/>
    <w:lvl w:ilvl="0">
      <w:start w:val="3"/>
      <w:numFmt w:val="decimal"/>
      <w:lvlText w:val="%1"/>
      <w:lvlJc w:val="left"/>
      <w:pPr>
        <w:ind w:left="780" w:hanging="780"/>
      </w:pPr>
      <w:rPr>
        <w:rFonts w:hint="default"/>
        <w:b w:val="0"/>
      </w:rPr>
    </w:lvl>
    <w:lvl w:ilvl="1">
      <w:start w:val="7"/>
      <w:numFmt w:val="decimal"/>
      <w:lvlText w:val="%1.%2"/>
      <w:lvlJc w:val="left"/>
      <w:pPr>
        <w:ind w:left="780" w:hanging="780"/>
      </w:pPr>
      <w:rPr>
        <w:rFonts w:hint="default"/>
        <w:b w:val="0"/>
      </w:rPr>
    </w:lvl>
    <w:lvl w:ilvl="2">
      <w:start w:val="1"/>
      <w:numFmt w:val="decimal"/>
      <w:lvlText w:val="%1.%2.%3"/>
      <w:lvlJc w:val="left"/>
      <w:pPr>
        <w:ind w:left="780" w:hanging="780"/>
      </w:pPr>
      <w:rPr>
        <w:rFonts w:hint="default"/>
        <w:b w:val="0"/>
      </w:rPr>
    </w:lvl>
    <w:lvl w:ilvl="3">
      <w:start w:val="2"/>
      <w:numFmt w:val="decimal"/>
      <w:lvlText w:val="%1.%2.%3.%4"/>
      <w:lvlJc w:val="left"/>
      <w:pPr>
        <w:ind w:left="780" w:hanging="780"/>
      </w:pPr>
      <w:rPr>
        <w:rFonts w:hint="default"/>
        <w:b w:val="0"/>
      </w:rPr>
    </w:lvl>
    <w:lvl w:ilvl="4">
      <w:start w:val="4"/>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2">
    <w:nsid w:val="19422B0D"/>
    <w:multiLevelType w:val="hybridMultilevel"/>
    <w:tmpl w:val="7856D9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EB6969"/>
    <w:multiLevelType w:val="hybridMultilevel"/>
    <w:tmpl w:val="56E86B2A"/>
    <w:lvl w:ilvl="0" w:tplc="04090001">
      <w:start w:val="1"/>
      <w:numFmt w:val="bullet"/>
      <w:lvlText w:val=""/>
      <w:lvlJc w:val="left"/>
      <w:pPr>
        <w:ind w:left="1558" w:hanging="360"/>
      </w:pPr>
      <w:rPr>
        <w:rFonts w:ascii="Symbol" w:hAnsi="Symbol" w:hint="default"/>
      </w:rPr>
    </w:lvl>
    <w:lvl w:ilvl="1" w:tplc="04090003" w:tentative="1">
      <w:start w:val="1"/>
      <w:numFmt w:val="bullet"/>
      <w:lvlText w:val="o"/>
      <w:lvlJc w:val="left"/>
      <w:pPr>
        <w:ind w:left="2278" w:hanging="360"/>
      </w:pPr>
      <w:rPr>
        <w:rFonts w:ascii="Courier New" w:hAnsi="Courier New" w:cs="Courier New" w:hint="default"/>
      </w:rPr>
    </w:lvl>
    <w:lvl w:ilvl="2" w:tplc="04090005" w:tentative="1">
      <w:start w:val="1"/>
      <w:numFmt w:val="bullet"/>
      <w:lvlText w:val=""/>
      <w:lvlJc w:val="left"/>
      <w:pPr>
        <w:ind w:left="2998" w:hanging="360"/>
      </w:pPr>
      <w:rPr>
        <w:rFonts w:ascii="Wingdings" w:hAnsi="Wingdings" w:hint="default"/>
      </w:rPr>
    </w:lvl>
    <w:lvl w:ilvl="3" w:tplc="04090001" w:tentative="1">
      <w:start w:val="1"/>
      <w:numFmt w:val="bullet"/>
      <w:lvlText w:val=""/>
      <w:lvlJc w:val="left"/>
      <w:pPr>
        <w:ind w:left="3718" w:hanging="360"/>
      </w:pPr>
      <w:rPr>
        <w:rFonts w:ascii="Symbol" w:hAnsi="Symbol" w:hint="default"/>
      </w:rPr>
    </w:lvl>
    <w:lvl w:ilvl="4" w:tplc="04090003" w:tentative="1">
      <w:start w:val="1"/>
      <w:numFmt w:val="bullet"/>
      <w:lvlText w:val="o"/>
      <w:lvlJc w:val="left"/>
      <w:pPr>
        <w:ind w:left="4438" w:hanging="360"/>
      </w:pPr>
      <w:rPr>
        <w:rFonts w:ascii="Courier New" w:hAnsi="Courier New" w:cs="Courier New" w:hint="default"/>
      </w:rPr>
    </w:lvl>
    <w:lvl w:ilvl="5" w:tplc="04090005" w:tentative="1">
      <w:start w:val="1"/>
      <w:numFmt w:val="bullet"/>
      <w:lvlText w:val=""/>
      <w:lvlJc w:val="left"/>
      <w:pPr>
        <w:ind w:left="5158" w:hanging="360"/>
      </w:pPr>
      <w:rPr>
        <w:rFonts w:ascii="Wingdings" w:hAnsi="Wingdings" w:hint="default"/>
      </w:rPr>
    </w:lvl>
    <w:lvl w:ilvl="6" w:tplc="04090001" w:tentative="1">
      <w:start w:val="1"/>
      <w:numFmt w:val="bullet"/>
      <w:lvlText w:val=""/>
      <w:lvlJc w:val="left"/>
      <w:pPr>
        <w:ind w:left="5878" w:hanging="360"/>
      </w:pPr>
      <w:rPr>
        <w:rFonts w:ascii="Symbol" w:hAnsi="Symbol" w:hint="default"/>
      </w:rPr>
    </w:lvl>
    <w:lvl w:ilvl="7" w:tplc="04090003" w:tentative="1">
      <w:start w:val="1"/>
      <w:numFmt w:val="bullet"/>
      <w:lvlText w:val="o"/>
      <w:lvlJc w:val="left"/>
      <w:pPr>
        <w:ind w:left="6598" w:hanging="360"/>
      </w:pPr>
      <w:rPr>
        <w:rFonts w:ascii="Courier New" w:hAnsi="Courier New" w:cs="Courier New" w:hint="default"/>
      </w:rPr>
    </w:lvl>
    <w:lvl w:ilvl="8" w:tplc="04090005" w:tentative="1">
      <w:start w:val="1"/>
      <w:numFmt w:val="bullet"/>
      <w:lvlText w:val=""/>
      <w:lvlJc w:val="left"/>
      <w:pPr>
        <w:ind w:left="7318" w:hanging="360"/>
      </w:pPr>
      <w:rPr>
        <w:rFonts w:ascii="Wingdings" w:hAnsi="Wingdings" w:hint="default"/>
      </w:rPr>
    </w:lvl>
  </w:abstractNum>
  <w:abstractNum w:abstractNumId="4">
    <w:nsid w:val="21601E86"/>
    <w:multiLevelType w:val="hybridMultilevel"/>
    <w:tmpl w:val="2610A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26681DE0"/>
    <w:multiLevelType w:val="multilevel"/>
    <w:tmpl w:val="C6B0C256"/>
    <w:lvl w:ilvl="0">
      <w:start w:val="3"/>
      <w:numFmt w:val="decimal"/>
      <w:lvlText w:val="%1"/>
      <w:lvlJc w:val="left"/>
      <w:pPr>
        <w:ind w:left="780" w:hanging="780"/>
      </w:pPr>
      <w:rPr>
        <w:rFonts w:hint="default"/>
        <w:b w:val="0"/>
      </w:rPr>
    </w:lvl>
    <w:lvl w:ilvl="1">
      <w:start w:val="7"/>
      <w:numFmt w:val="decimal"/>
      <w:lvlText w:val="%1.%2"/>
      <w:lvlJc w:val="left"/>
      <w:pPr>
        <w:ind w:left="780" w:hanging="780"/>
      </w:pPr>
      <w:rPr>
        <w:rFonts w:hint="default"/>
        <w:b w:val="0"/>
      </w:rPr>
    </w:lvl>
    <w:lvl w:ilvl="2">
      <w:start w:val="1"/>
      <w:numFmt w:val="decimal"/>
      <w:lvlText w:val="%1.%2.%3"/>
      <w:lvlJc w:val="left"/>
      <w:pPr>
        <w:ind w:left="780" w:hanging="780"/>
      </w:pPr>
      <w:rPr>
        <w:rFonts w:hint="default"/>
        <w:b w:val="0"/>
      </w:rPr>
    </w:lvl>
    <w:lvl w:ilvl="3">
      <w:start w:val="2"/>
      <w:numFmt w:val="decimal"/>
      <w:lvlText w:val="%1.%2.%3.%4"/>
      <w:lvlJc w:val="left"/>
      <w:pPr>
        <w:ind w:left="780" w:hanging="780"/>
      </w:pPr>
      <w:rPr>
        <w:rFonts w:hint="default"/>
        <w:b w:val="0"/>
      </w:rPr>
    </w:lvl>
    <w:lvl w:ilvl="4">
      <w:start w:val="3"/>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6">
    <w:nsid w:val="26C50FEF"/>
    <w:multiLevelType w:val="hybridMultilevel"/>
    <w:tmpl w:val="1DF0C83E"/>
    <w:lvl w:ilvl="0" w:tplc="93D030E8">
      <w:numFmt w:val="bullet"/>
      <w:lvlText w:val=""/>
      <w:lvlJc w:val="left"/>
      <w:pPr>
        <w:ind w:left="2160" w:hanging="360"/>
      </w:pPr>
      <w:rPr>
        <w:rFonts w:ascii="Symbol" w:eastAsiaTheme="minorEastAsia" w:hAnsi="Symbol" w:cstheme="minorBidi" w:hint="default"/>
      </w:rPr>
    </w:lvl>
    <w:lvl w:ilvl="1" w:tplc="9390A306" w:tentative="1">
      <w:start w:val="1"/>
      <w:numFmt w:val="bullet"/>
      <w:lvlText w:val="o"/>
      <w:lvlJc w:val="left"/>
      <w:pPr>
        <w:ind w:left="2880" w:hanging="360"/>
      </w:pPr>
      <w:rPr>
        <w:rFonts w:ascii="Courier New" w:hAnsi="Courier New" w:cs="Courier New" w:hint="default"/>
      </w:rPr>
    </w:lvl>
    <w:lvl w:ilvl="2" w:tplc="89CE4A20" w:tentative="1">
      <w:start w:val="1"/>
      <w:numFmt w:val="bullet"/>
      <w:lvlText w:val=""/>
      <w:lvlJc w:val="left"/>
      <w:pPr>
        <w:ind w:left="3600" w:hanging="360"/>
      </w:pPr>
      <w:rPr>
        <w:rFonts w:ascii="Wingdings" w:hAnsi="Wingdings" w:hint="default"/>
      </w:rPr>
    </w:lvl>
    <w:lvl w:ilvl="3" w:tplc="098813B8" w:tentative="1">
      <w:start w:val="1"/>
      <w:numFmt w:val="bullet"/>
      <w:lvlText w:val=""/>
      <w:lvlJc w:val="left"/>
      <w:pPr>
        <w:ind w:left="4320" w:hanging="360"/>
      </w:pPr>
      <w:rPr>
        <w:rFonts w:ascii="Symbol" w:hAnsi="Symbol" w:hint="default"/>
      </w:rPr>
    </w:lvl>
    <w:lvl w:ilvl="4" w:tplc="BBCCEFC4" w:tentative="1">
      <w:start w:val="1"/>
      <w:numFmt w:val="bullet"/>
      <w:lvlText w:val="o"/>
      <w:lvlJc w:val="left"/>
      <w:pPr>
        <w:ind w:left="5040" w:hanging="360"/>
      </w:pPr>
      <w:rPr>
        <w:rFonts w:ascii="Courier New" w:hAnsi="Courier New" w:cs="Courier New" w:hint="default"/>
      </w:rPr>
    </w:lvl>
    <w:lvl w:ilvl="5" w:tplc="E5660224" w:tentative="1">
      <w:start w:val="1"/>
      <w:numFmt w:val="bullet"/>
      <w:lvlText w:val=""/>
      <w:lvlJc w:val="left"/>
      <w:pPr>
        <w:ind w:left="5760" w:hanging="360"/>
      </w:pPr>
      <w:rPr>
        <w:rFonts w:ascii="Wingdings" w:hAnsi="Wingdings" w:hint="default"/>
      </w:rPr>
    </w:lvl>
    <w:lvl w:ilvl="6" w:tplc="7C0AF324" w:tentative="1">
      <w:start w:val="1"/>
      <w:numFmt w:val="bullet"/>
      <w:lvlText w:val=""/>
      <w:lvlJc w:val="left"/>
      <w:pPr>
        <w:ind w:left="6480" w:hanging="360"/>
      </w:pPr>
      <w:rPr>
        <w:rFonts w:ascii="Symbol" w:hAnsi="Symbol" w:hint="default"/>
      </w:rPr>
    </w:lvl>
    <w:lvl w:ilvl="7" w:tplc="4DA2A96E" w:tentative="1">
      <w:start w:val="1"/>
      <w:numFmt w:val="bullet"/>
      <w:lvlText w:val="o"/>
      <w:lvlJc w:val="left"/>
      <w:pPr>
        <w:ind w:left="7200" w:hanging="360"/>
      </w:pPr>
      <w:rPr>
        <w:rFonts w:ascii="Courier New" w:hAnsi="Courier New" w:cs="Courier New" w:hint="default"/>
      </w:rPr>
    </w:lvl>
    <w:lvl w:ilvl="8" w:tplc="4FE473EC" w:tentative="1">
      <w:start w:val="1"/>
      <w:numFmt w:val="bullet"/>
      <w:lvlText w:val=""/>
      <w:lvlJc w:val="left"/>
      <w:pPr>
        <w:ind w:left="7920" w:hanging="360"/>
      </w:pPr>
      <w:rPr>
        <w:rFonts w:ascii="Wingdings" w:hAnsi="Wingdings" w:hint="default"/>
      </w:rPr>
    </w:lvl>
  </w:abstractNum>
  <w:abstractNum w:abstractNumId="7">
    <w:nsid w:val="29461987"/>
    <w:multiLevelType w:val="hybridMultilevel"/>
    <w:tmpl w:val="545CDBBE"/>
    <w:lvl w:ilvl="0" w:tplc="52C2397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A47A92"/>
    <w:multiLevelType w:val="hybridMultilevel"/>
    <w:tmpl w:val="795EA61C"/>
    <w:lvl w:ilvl="0" w:tplc="812A8C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DA7232C"/>
    <w:multiLevelType w:val="hybridMultilevel"/>
    <w:tmpl w:val="EDAED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24D01EB"/>
    <w:multiLevelType w:val="hybridMultilevel"/>
    <w:tmpl w:val="89086A92"/>
    <w:lvl w:ilvl="0" w:tplc="0409000F">
      <w:start w:val="1"/>
      <w:numFmt w:val="bullet"/>
      <w:lvlText w:val="-"/>
      <w:lvlJc w:val="left"/>
      <w:pPr>
        <w:ind w:left="1440" w:hanging="360"/>
      </w:pPr>
      <w:rPr>
        <w:rFonts w:ascii="Calibri" w:eastAsiaTheme="minorHAnsi" w:hAnsi="Calibri" w:cs="Calibri"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1">
    <w:nsid w:val="343A6236"/>
    <w:multiLevelType w:val="hybridMultilevel"/>
    <w:tmpl w:val="EB42E626"/>
    <w:lvl w:ilvl="0" w:tplc="F25C3B6C">
      <w:start w:val="1"/>
      <w:numFmt w:val="bullet"/>
      <w:lvlText w:val="•"/>
      <w:lvlJc w:val="left"/>
      <w:pPr>
        <w:tabs>
          <w:tab w:val="num" w:pos="720"/>
        </w:tabs>
        <w:ind w:left="720" w:hanging="360"/>
      </w:pPr>
      <w:rPr>
        <w:rFonts w:ascii="Arial" w:hAnsi="Arial" w:hint="default"/>
      </w:rPr>
    </w:lvl>
    <w:lvl w:ilvl="1" w:tplc="07628C00" w:tentative="1">
      <w:start w:val="1"/>
      <w:numFmt w:val="bullet"/>
      <w:lvlText w:val="•"/>
      <w:lvlJc w:val="left"/>
      <w:pPr>
        <w:tabs>
          <w:tab w:val="num" w:pos="1440"/>
        </w:tabs>
        <w:ind w:left="1440" w:hanging="360"/>
      </w:pPr>
      <w:rPr>
        <w:rFonts w:ascii="Arial" w:hAnsi="Arial" w:hint="default"/>
      </w:rPr>
    </w:lvl>
    <w:lvl w:ilvl="2" w:tplc="794E3E4A" w:tentative="1">
      <w:start w:val="1"/>
      <w:numFmt w:val="bullet"/>
      <w:lvlText w:val="•"/>
      <w:lvlJc w:val="left"/>
      <w:pPr>
        <w:tabs>
          <w:tab w:val="num" w:pos="2160"/>
        </w:tabs>
        <w:ind w:left="2160" w:hanging="360"/>
      </w:pPr>
      <w:rPr>
        <w:rFonts w:ascii="Arial" w:hAnsi="Arial" w:hint="default"/>
      </w:rPr>
    </w:lvl>
    <w:lvl w:ilvl="3" w:tplc="0BD42F14" w:tentative="1">
      <w:start w:val="1"/>
      <w:numFmt w:val="bullet"/>
      <w:lvlText w:val="•"/>
      <w:lvlJc w:val="left"/>
      <w:pPr>
        <w:tabs>
          <w:tab w:val="num" w:pos="2880"/>
        </w:tabs>
        <w:ind w:left="2880" w:hanging="360"/>
      </w:pPr>
      <w:rPr>
        <w:rFonts w:ascii="Arial" w:hAnsi="Arial" w:hint="default"/>
      </w:rPr>
    </w:lvl>
    <w:lvl w:ilvl="4" w:tplc="74D22FA4" w:tentative="1">
      <w:start w:val="1"/>
      <w:numFmt w:val="bullet"/>
      <w:lvlText w:val="•"/>
      <w:lvlJc w:val="left"/>
      <w:pPr>
        <w:tabs>
          <w:tab w:val="num" w:pos="3600"/>
        </w:tabs>
        <w:ind w:left="3600" w:hanging="360"/>
      </w:pPr>
      <w:rPr>
        <w:rFonts w:ascii="Arial" w:hAnsi="Arial" w:hint="default"/>
      </w:rPr>
    </w:lvl>
    <w:lvl w:ilvl="5" w:tplc="1E062B8A" w:tentative="1">
      <w:start w:val="1"/>
      <w:numFmt w:val="bullet"/>
      <w:lvlText w:val="•"/>
      <w:lvlJc w:val="left"/>
      <w:pPr>
        <w:tabs>
          <w:tab w:val="num" w:pos="4320"/>
        </w:tabs>
        <w:ind w:left="4320" w:hanging="360"/>
      </w:pPr>
      <w:rPr>
        <w:rFonts w:ascii="Arial" w:hAnsi="Arial" w:hint="default"/>
      </w:rPr>
    </w:lvl>
    <w:lvl w:ilvl="6" w:tplc="A6826F90" w:tentative="1">
      <w:start w:val="1"/>
      <w:numFmt w:val="bullet"/>
      <w:lvlText w:val="•"/>
      <w:lvlJc w:val="left"/>
      <w:pPr>
        <w:tabs>
          <w:tab w:val="num" w:pos="5040"/>
        </w:tabs>
        <w:ind w:left="5040" w:hanging="360"/>
      </w:pPr>
      <w:rPr>
        <w:rFonts w:ascii="Arial" w:hAnsi="Arial" w:hint="default"/>
      </w:rPr>
    </w:lvl>
    <w:lvl w:ilvl="7" w:tplc="67C43370" w:tentative="1">
      <w:start w:val="1"/>
      <w:numFmt w:val="bullet"/>
      <w:lvlText w:val="•"/>
      <w:lvlJc w:val="left"/>
      <w:pPr>
        <w:tabs>
          <w:tab w:val="num" w:pos="5760"/>
        </w:tabs>
        <w:ind w:left="5760" w:hanging="360"/>
      </w:pPr>
      <w:rPr>
        <w:rFonts w:ascii="Arial" w:hAnsi="Arial" w:hint="default"/>
      </w:rPr>
    </w:lvl>
    <w:lvl w:ilvl="8" w:tplc="B8D08298" w:tentative="1">
      <w:start w:val="1"/>
      <w:numFmt w:val="bullet"/>
      <w:lvlText w:val="•"/>
      <w:lvlJc w:val="left"/>
      <w:pPr>
        <w:tabs>
          <w:tab w:val="num" w:pos="6480"/>
        </w:tabs>
        <w:ind w:left="6480" w:hanging="360"/>
      </w:pPr>
      <w:rPr>
        <w:rFonts w:ascii="Arial" w:hAnsi="Arial" w:hint="default"/>
      </w:rPr>
    </w:lvl>
  </w:abstractNum>
  <w:abstractNum w:abstractNumId="12">
    <w:nsid w:val="3D0A6CD4"/>
    <w:multiLevelType w:val="hybridMultilevel"/>
    <w:tmpl w:val="4580C6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F0A1864"/>
    <w:multiLevelType w:val="multilevel"/>
    <w:tmpl w:val="EF369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86512E"/>
    <w:multiLevelType w:val="multilevel"/>
    <w:tmpl w:val="189C99BA"/>
    <w:lvl w:ilvl="0">
      <w:start w:val="1"/>
      <w:numFmt w:val="decimal"/>
      <w:lvlText w:val="%1."/>
      <w:lvlJc w:val="left"/>
      <w:pPr>
        <w:ind w:left="144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040" w:hanging="720"/>
      </w:pPr>
      <w:rPr>
        <w:rFonts w:hint="default"/>
      </w:rPr>
    </w:lvl>
    <w:lvl w:ilvl="4">
      <w:start w:val="1"/>
      <w:numFmt w:val="decimal"/>
      <w:isLgl/>
      <w:lvlText w:val="%1.%2.%3.%4.%5"/>
      <w:lvlJc w:val="left"/>
      <w:pPr>
        <w:ind w:left="6480" w:hanging="1080"/>
      </w:pPr>
      <w:rPr>
        <w:rFonts w:hint="default"/>
      </w:rPr>
    </w:lvl>
    <w:lvl w:ilvl="5">
      <w:start w:val="1"/>
      <w:numFmt w:val="decimal"/>
      <w:isLgl/>
      <w:lvlText w:val="%1.%2.%3.%4.%5.%6"/>
      <w:lvlJc w:val="left"/>
      <w:pPr>
        <w:ind w:left="7560" w:hanging="1080"/>
      </w:pPr>
      <w:rPr>
        <w:rFonts w:hint="default"/>
      </w:rPr>
    </w:lvl>
    <w:lvl w:ilvl="6">
      <w:start w:val="1"/>
      <w:numFmt w:val="decimal"/>
      <w:isLgl/>
      <w:lvlText w:val="%1.%2.%3.%4.%5.%6.%7"/>
      <w:lvlJc w:val="left"/>
      <w:pPr>
        <w:ind w:left="9000" w:hanging="1440"/>
      </w:pPr>
      <w:rPr>
        <w:rFonts w:hint="default"/>
      </w:rPr>
    </w:lvl>
    <w:lvl w:ilvl="7">
      <w:start w:val="1"/>
      <w:numFmt w:val="decimal"/>
      <w:isLgl/>
      <w:lvlText w:val="%1.%2.%3.%4.%5.%6.%7.%8"/>
      <w:lvlJc w:val="left"/>
      <w:pPr>
        <w:ind w:left="10080" w:hanging="1440"/>
      </w:pPr>
      <w:rPr>
        <w:rFonts w:hint="default"/>
      </w:rPr>
    </w:lvl>
    <w:lvl w:ilvl="8">
      <w:start w:val="1"/>
      <w:numFmt w:val="decimal"/>
      <w:isLgl/>
      <w:lvlText w:val="%1.%2.%3.%4.%5.%6.%7.%8.%9"/>
      <w:lvlJc w:val="left"/>
      <w:pPr>
        <w:ind w:left="11160" w:hanging="1440"/>
      </w:pPr>
      <w:rPr>
        <w:rFonts w:hint="default"/>
      </w:rPr>
    </w:lvl>
  </w:abstractNum>
  <w:abstractNum w:abstractNumId="15">
    <w:nsid w:val="47984E75"/>
    <w:multiLevelType w:val="hybridMultilevel"/>
    <w:tmpl w:val="5802D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5D50C7"/>
    <w:multiLevelType w:val="hybridMultilevel"/>
    <w:tmpl w:val="08448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2A2482"/>
    <w:multiLevelType w:val="multilevel"/>
    <w:tmpl w:val="8CD2C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1A0234"/>
    <w:multiLevelType w:val="hybridMultilevel"/>
    <w:tmpl w:val="5C6E8310"/>
    <w:lvl w:ilvl="0" w:tplc="A086E32E">
      <w:start w:val="1"/>
      <w:numFmt w:val="bullet"/>
      <w:lvlText w:val="•"/>
      <w:lvlJc w:val="left"/>
      <w:pPr>
        <w:tabs>
          <w:tab w:val="num" w:pos="720"/>
        </w:tabs>
        <w:ind w:left="720" w:hanging="360"/>
      </w:pPr>
      <w:rPr>
        <w:rFonts w:ascii="Arial" w:hAnsi="Arial" w:hint="default"/>
      </w:rPr>
    </w:lvl>
    <w:lvl w:ilvl="1" w:tplc="004A81D2" w:tentative="1">
      <w:start w:val="1"/>
      <w:numFmt w:val="bullet"/>
      <w:lvlText w:val="•"/>
      <w:lvlJc w:val="left"/>
      <w:pPr>
        <w:tabs>
          <w:tab w:val="num" w:pos="1440"/>
        </w:tabs>
        <w:ind w:left="1440" w:hanging="360"/>
      </w:pPr>
      <w:rPr>
        <w:rFonts w:ascii="Arial" w:hAnsi="Arial" w:hint="default"/>
      </w:rPr>
    </w:lvl>
    <w:lvl w:ilvl="2" w:tplc="E1AC1AAC" w:tentative="1">
      <w:start w:val="1"/>
      <w:numFmt w:val="bullet"/>
      <w:lvlText w:val="•"/>
      <w:lvlJc w:val="left"/>
      <w:pPr>
        <w:tabs>
          <w:tab w:val="num" w:pos="2160"/>
        </w:tabs>
        <w:ind w:left="2160" w:hanging="360"/>
      </w:pPr>
      <w:rPr>
        <w:rFonts w:ascii="Arial" w:hAnsi="Arial" w:hint="default"/>
      </w:rPr>
    </w:lvl>
    <w:lvl w:ilvl="3" w:tplc="A5A63BA0" w:tentative="1">
      <w:start w:val="1"/>
      <w:numFmt w:val="bullet"/>
      <w:lvlText w:val="•"/>
      <w:lvlJc w:val="left"/>
      <w:pPr>
        <w:tabs>
          <w:tab w:val="num" w:pos="2880"/>
        </w:tabs>
        <w:ind w:left="2880" w:hanging="360"/>
      </w:pPr>
      <w:rPr>
        <w:rFonts w:ascii="Arial" w:hAnsi="Arial" w:hint="default"/>
      </w:rPr>
    </w:lvl>
    <w:lvl w:ilvl="4" w:tplc="BBDA0CFE" w:tentative="1">
      <w:start w:val="1"/>
      <w:numFmt w:val="bullet"/>
      <w:lvlText w:val="•"/>
      <w:lvlJc w:val="left"/>
      <w:pPr>
        <w:tabs>
          <w:tab w:val="num" w:pos="3600"/>
        </w:tabs>
        <w:ind w:left="3600" w:hanging="360"/>
      </w:pPr>
      <w:rPr>
        <w:rFonts w:ascii="Arial" w:hAnsi="Arial" w:hint="default"/>
      </w:rPr>
    </w:lvl>
    <w:lvl w:ilvl="5" w:tplc="D81E8E84" w:tentative="1">
      <w:start w:val="1"/>
      <w:numFmt w:val="bullet"/>
      <w:lvlText w:val="•"/>
      <w:lvlJc w:val="left"/>
      <w:pPr>
        <w:tabs>
          <w:tab w:val="num" w:pos="4320"/>
        </w:tabs>
        <w:ind w:left="4320" w:hanging="360"/>
      </w:pPr>
      <w:rPr>
        <w:rFonts w:ascii="Arial" w:hAnsi="Arial" w:hint="default"/>
      </w:rPr>
    </w:lvl>
    <w:lvl w:ilvl="6" w:tplc="0AC23300" w:tentative="1">
      <w:start w:val="1"/>
      <w:numFmt w:val="bullet"/>
      <w:lvlText w:val="•"/>
      <w:lvlJc w:val="left"/>
      <w:pPr>
        <w:tabs>
          <w:tab w:val="num" w:pos="5040"/>
        </w:tabs>
        <w:ind w:left="5040" w:hanging="360"/>
      </w:pPr>
      <w:rPr>
        <w:rFonts w:ascii="Arial" w:hAnsi="Arial" w:hint="default"/>
      </w:rPr>
    </w:lvl>
    <w:lvl w:ilvl="7" w:tplc="CD467160" w:tentative="1">
      <w:start w:val="1"/>
      <w:numFmt w:val="bullet"/>
      <w:lvlText w:val="•"/>
      <w:lvlJc w:val="left"/>
      <w:pPr>
        <w:tabs>
          <w:tab w:val="num" w:pos="5760"/>
        </w:tabs>
        <w:ind w:left="5760" w:hanging="360"/>
      </w:pPr>
      <w:rPr>
        <w:rFonts w:ascii="Arial" w:hAnsi="Arial" w:hint="default"/>
      </w:rPr>
    </w:lvl>
    <w:lvl w:ilvl="8" w:tplc="F2FA1FDA" w:tentative="1">
      <w:start w:val="1"/>
      <w:numFmt w:val="bullet"/>
      <w:lvlText w:val="•"/>
      <w:lvlJc w:val="left"/>
      <w:pPr>
        <w:tabs>
          <w:tab w:val="num" w:pos="6480"/>
        </w:tabs>
        <w:ind w:left="6480" w:hanging="360"/>
      </w:pPr>
      <w:rPr>
        <w:rFonts w:ascii="Arial" w:hAnsi="Arial" w:hint="default"/>
      </w:rPr>
    </w:lvl>
  </w:abstractNum>
  <w:abstractNum w:abstractNumId="19">
    <w:nsid w:val="4A265A6F"/>
    <w:multiLevelType w:val="hybridMultilevel"/>
    <w:tmpl w:val="3EFA6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4D644D98"/>
    <w:multiLevelType w:val="hybridMultilevel"/>
    <w:tmpl w:val="205252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8B6E63"/>
    <w:multiLevelType w:val="hybridMultilevel"/>
    <w:tmpl w:val="B7E67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1F20FA"/>
    <w:multiLevelType w:val="hybridMultilevel"/>
    <w:tmpl w:val="F3521A9A"/>
    <w:lvl w:ilvl="0" w:tplc="3904CEB8">
      <w:start w:val="1"/>
      <w:numFmt w:val="decimal"/>
      <w:lvlText w:val="%1."/>
      <w:lvlJc w:val="left"/>
      <w:pPr>
        <w:ind w:left="720" w:hanging="360"/>
      </w:pPr>
      <w:rPr>
        <w:rFonts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FB05D76"/>
    <w:multiLevelType w:val="hybridMultilevel"/>
    <w:tmpl w:val="F0A6D192"/>
    <w:lvl w:ilvl="0" w:tplc="A7D4F5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0494225"/>
    <w:multiLevelType w:val="multilevel"/>
    <w:tmpl w:val="E78A378C"/>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5">
    <w:nsid w:val="50576F66"/>
    <w:multiLevelType w:val="multilevel"/>
    <w:tmpl w:val="D5CA2A5E"/>
    <w:lvl w:ilvl="0">
      <w:start w:val="3"/>
      <w:numFmt w:val="decimal"/>
      <w:lvlText w:val="%1"/>
      <w:lvlJc w:val="left"/>
      <w:pPr>
        <w:ind w:left="360" w:hanging="360"/>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58CF3E3F"/>
    <w:multiLevelType w:val="hybridMultilevel"/>
    <w:tmpl w:val="7D4A26C0"/>
    <w:lvl w:ilvl="0" w:tplc="07F8173C">
      <w:start w:val="1"/>
      <w:numFmt w:val="bullet"/>
      <w:lvlText w:val="•"/>
      <w:lvlJc w:val="left"/>
      <w:pPr>
        <w:tabs>
          <w:tab w:val="num" w:pos="720"/>
        </w:tabs>
        <w:ind w:left="720" w:hanging="360"/>
      </w:pPr>
      <w:rPr>
        <w:rFonts w:ascii="Arial" w:hAnsi="Arial" w:hint="default"/>
      </w:rPr>
    </w:lvl>
    <w:lvl w:ilvl="1" w:tplc="C728CF28" w:tentative="1">
      <w:start w:val="1"/>
      <w:numFmt w:val="bullet"/>
      <w:lvlText w:val="•"/>
      <w:lvlJc w:val="left"/>
      <w:pPr>
        <w:tabs>
          <w:tab w:val="num" w:pos="1440"/>
        </w:tabs>
        <w:ind w:left="1440" w:hanging="360"/>
      </w:pPr>
      <w:rPr>
        <w:rFonts w:ascii="Arial" w:hAnsi="Arial" w:hint="default"/>
      </w:rPr>
    </w:lvl>
    <w:lvl w:ilvl="2" w:tplc="C246A3DC" w:tentative="1">
      <w:start w:val="1"/>
      <w:numFmt w:val="bullet"/>
      <w:lvlText w:val="•"/>
      <w:lvlJc w:val="left"/>
      <w:pPr>
        <w:tabs>
          <w:tab w:val="num" w:pos="2160"/>
        </w:tabs>
        <w:ind w:left="2160" w:hanging="360"/>
      </w:pPr>
      <w:rPr>
        <w:rFonts w:ascii="Arial" w:hAnsi="Arial" w:hint="default"/>
      </w:rPr>
    </w:lvl>
    <w:lvl w:ilvl="3" w:tplc="AE269DD8" w:tentative="1">
      <w:start w:val="1"/>
      <w:numFmt w:val="bullet"/>
      <w:lvlText w:val="•"/>
      <w:lvlJc w:val="left"/>
      <w:pPr>
        <w:tabs>
          <w:tab w:val="num" w:pos="2880"/>
        </w:tabs>
        <w:ind w:left="2880" w:hanging="360"/>
      </w:pPr>
      <w:rPr>
        <w:rFonts w:ascii="Arial" w:hAnsi="Arial" w:hint="default"/>
      </w:rPr>
    </w:lvl>
    <w:lvl w:ilvl="4" w:tplc="F738A7AA" w:tentative="1">
      <w:start w:val="1"/>
      <w:numFmt w:val="bullet"/>
      <w:lvlText w:val="•"/>
      <w:lvlJc w:val="left"/>
      <w:pPr>
        <w:tabs>
          <w:tab w:val="num" w:pos="3600"/>
        </w:tabs>
        <w:ind w:left="3600" w:hanging="360"/>
      </w:pPr>
      <w:rPr>
        <w:rFonts w:ascii="Arial" w:hAnsi="Arial" w:hint="default"/>
      </w:rPr>
    </w:lvl>
    <w:lvl w:ilvl="5" w:tplc="CB667DFC" w:tentative="1">
      <w:start w:val="1"/>
      <w:numFmt w:val="bullet"/>
      <w:lvlText w:val="•"/>
      <w:lvlJc w:val="left"/>
      <w:pPr>
        <w:tabs>
          <w:tab w:val="num" w:pos="4320"/>
        </w:tabs>
        <w:ind w:left="4320" w:hanging="360"/>
      </w:pPr>
      <w:rPr>
        <w:rFonts w:ascii="Arial" w:hAnsi="Arial" w:hint="default"/>
      </w:rPr>
    </w:lvl>
    <w:lvl w:ilvl="6" w:tplc="BFD0FEFC" w:tentative="1">
      <w:start w:val="1"/>
      <w:numFmt w:val="bullet"/>
      <w:lvlText w:val="•"/>
      <w:lvlJc w:val="left"/>
      <w:pPr>
        <w:tabs>
          <w:tab w:val="num" w:pos="5040"/>
        </w:tabs>
        <w:ind w:left="5040" w:hanging="360"/>
      </w:pPr>
      <w:rPr>
        <w:rFonts w:ascii="Arial" w:hAnsi="Arial" w:hint="default"/>
      </w:rPr>
    </w:lvl>
    <w:lvl w:ilvl="7" w:tplc="B7129CE4" w:tentative="1">
      <w:start w:val="1"/>
      <w:numFmt w:val="bullet"/>
      <w:lvlText w:val="•"/>
      <w:lvlJc w:val="left"/>
      <w:pPr>
        <w:tabs>
          <w:tab w:val="num" w:pos="5760"/>
        </w:tabs>
        <w:ind w:left="5760" w:hanging="360"/>
      </w:pPr>
      <w:rPr>
        <w:rFonts w:ascii="Arial" w:hAnsi="Arial" w:hint="default"/>
      </w:rPr>
    </w:lvl>
    <w:lvl w:ilvl="8" w:tplc="6DA61678" w:tentative="1">
      <w:start w:val="1"/>
      <w:numFmt w:val="bullet"/>
      <w:lvlText w:val="•"/>
      <w:lvlJc w:val="left"/>
      <w:pPr>
        <w:tabs>
          <w:tab w:val="num" w:pos="6480"/>
        </w:tabs>
        <w:ind w:left="6480" w:hanging="360"/>
      </w:pPr>
      <w:rPr>
        <w:rFonts w:ascii="Arial" w:hAnsi="Arial" w:hint="default"/>
      </w:rPr>
    </w:lvl>
  </w:abstractNum>
  <w:abstractNum w:abstractNumId="27">
    <w:nsid w:val="69523EB0"/>
    <w:multiLevelType w:val="multilevel"/>
    <w:tmpl w:val="01F0BDE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nsid w:val="6E383949"/>
    <w:multiLevelType w:val="hybridMultilevel"/>
    <w:tmpl w:val="B1F8F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E8C3A97"/>
    <w:multiLevelType w:val="multilevel"/>
    <w:tmpl w:val="DB140AFE"/>
    <w:lvl w:ilvl="0">
      <w:start w:val="3"/>
      <w:numFmt w:val="decimal"/>
      <w:lvlText w:val="%1"/>
      <w:lvlJc w:val="left"/>
      <w:pPr>
        <w:ind w:left="780" w:hanging="780"/>
      </w:pPr>
      <w:rPr>
        <w:rFonts w:hint="default"/>
        <w:b w:val="0"/>
      </w:rPr>
    </w:lvl>
    <w:lvl w:ilvl="1">
      <w:start w:val="9"/>
      <w:numFmt w:val="decimal"/>
      <w:lvlText w:val="%1.%2"/>
      <w:lvlJc w:val="left"/>
      <w:pPr>
        <w:ind w:left="780" w:hanging="780"/>
      </w:pPr>
      <w:rPr>
        <w:rFonts w:hint="default"/>
        <w:b w:val="0"/>
      </w:rPr>
    </w:lvl>
    <w:lvl w:ilvl="2">
      <w:start w:val="1"/>
      <w:numFmt w:val="decimal"/>
      <w:lvlText w:val="%1.%2.%3"/>
      <w:lvlJc w:val="left"/>
      <w:pPr>
        <w:ind w:left="780" w:hanging="780"/>
      </w:pPr>
      <w:rPr>
        <w:rFonts w:hint="default"/>
        <w:b w:val="0"/>
      </w:rPr>
    </w:lvl>
    <w:lvl w:ilvl="3">
      <w:start w:val="2"/>
      <w:numFmt w:val="decimal"/>
      <w:lvlText w:val="%1.%2.%3.%4"/>
      <w:lvlJc w:val="left"/>
      <w:pPr>
        <w:ind w:left="780" w:hanging="780"/>
      </w:pPr>
      <w:rPr>
        <w:rFonts w:hint="default"/>
        <w:b w:val="0"/>
      </w:rPr>
    </w:lvl>
    <w:lvl w:ilvl="4">
      <w:start w:val="4"/>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30">
    <w:nsid w:val="6F1F540D"/>
    <w:multiLevelType w:val="hybridMultilevel"/>
    <w:tmpl w:val="973E9276"/>
    <w:lvl w:ilvl="0" w:tplc="314C9F10">
      <w:start w:val="1"/>
      <w:numFmt w:val="bullet"/>
      <w:lvlText w:val="•"/>
      <w:lvlJc w:val="left"/>
      <w:pPr>
        <w:tabs>
          <w:tab w:val="num" w:pos="720"/>
        </w:tabs>
        <w:ind w:left="720" w:hanging="360"/>
      </w:pPr>
      <w:rPr>
        <w:rFonts w:ascii="Arial" w:hAnsi="Arial" w:hint="default"/>
      </w:rPr>
    </w:lvl>
    <w:lvl w:ilvl="1" w:tplc="B6BE25F4" w:tentative="1">
      <w:start w:val="1"/>
      <w:numFmt w:val="bullet"/>
      <w:lvlText w:val="•"/>
      <w:lvlJc w:val="left"/>
      <w:pPr>
        <w:tabs>
          <w:tab w:val="num" w:pos="1440"/>
        </w:tabs>
        <w:ind w:left="1440" w:hanging="360"/>
      </w:pPr>
      <w:rPr>
        <w:rFonts w:ascii="Arial" w:hAnsi="Arial" w:hint="default"/>
      </w:rPr>
    </w:lvl>
    <w:lvl w:ilvl="2" w:tplc="4906CA1E" w:tentative="1">
      <w:start w:val="1"/>
      <w:numFmt w:val="bullet"/>
      <w:lvlText w:val="•"/>
      <w:lvlJc w:val="left"/>
      <w:pPr>
        <w:tabs>
          <w:tab w:val="num" w:pos="2160"/>
        </w:tabs>
        <w:ind w:left="2160" w:hanging="360"/>
      </w:pPr>
      <w:rPr>
        <w:rFonts w:ascii="Arial" w:hAnsi="Arial" w:hint="default"/>
      </w:rPr>
    </w:lvl>
    <w:lvl w:ilvl="3" w:tplc="53CC4308" w:tentative="1">
      <w:start w:val="1"/>
      <w:numFmt w:val="bullet"/>
      <w:lvlText w:val="•"/>
      <w:lvlJc w:val="left"/>
      <w:pPr>
        <w:tabs>
          <w:tab w:val="num" w:pos="2880"/>
        </w:tabs>
        <w:ind w:left="2880" w:hanging="360"/>
      </w:pPr>
      <w:rPr>
        <w:rFonts w:ascii="Arial" w:hAnsi="Arial" w:hint="default"/>
      </w:rPr>
    </w:lvl>
    <w:lvl w:ilvl="4" w:tplc="FBF8FD4A" w:tentative="1">
      <w:start w:val="1"/>
      <w:numFmt w:val="bullet"/>
      <w:lvlText w:val="•"/>
      <w:lvlJc w:val="left"/>
      <w:pPr>
        <w:tabs>
          <w:tab w:val="num" w:pos="3600"/>
        </w:tabs>
        <w:ind w:left="3600" w:hanging="360"/>
      </w:pPr>
      <w:rPr>
        <w:rFonts w:ascii="Arial" w:hAnsi="Arial" w:hint="default"/>
      </w:rPr>
    </w:lvl>
    <w:lvl w:ilvl="5" w:tplc="B26C6C5A" w:tentative="1">
      <w:start w:val="1"/>
      <w:numFmt w:val="bullet"/>
      <w:lvlText w:val="•"/>
      <w:lvlJc w:val="left"/>
      <w:pPr>
        <w:tabs>
          <w:tab w:val="num" w:pos="4320"/>
        </w:tabs>
        <w:ind w:left="4320" w:hanging="360"/>
      </w:pPr>
      <w:rPr>
        <w:rFonts w:ascii="Arial" w:hAnsi="Arial" w:hint="default"/>
      </w:rPr>
    </w:lvl>
    <w:lvl w:ilvl="6" w:tplc="44829DAC" w:tentative="1">
      <w:start w:val="1"/>
      <w:numFmt w:val="bullet"/>
      <w:lvlText w:val="•"/>
      <w:lvlJc w:val="left"/>
      <w:pPr>
        <w:tabs>
          <w:tab w:val="num" w:pos="5040"/>
        </w:tabs>
        <w:ind w:left="5040" w:hanging="360"/>
      </w:pPr>
      <w:rPr>
        <w:rFonts w:ascii="Arial" w:hAnsi="Arial" w:hint="default"/>
      </w:rPr>
    </w:lvl>
    <w:lvl w:ilvl="7" w:tplc="44EED2AC" w:tentative="1">
      <w:start w:val="1"/>
      <w:numFmt w:val="bullet"/>
      <w:lvlText w:val="•"/>
      <w:lvlJc w:val="left"/>
      <w:pPr>
        <w:tabs>
          <w:tab w:val="num" w:pos="5760"/>
        </w:tabs>
        <w:ind w:left="5760" w:hanging="360"/>
      </w:pPr>
      <w:rPr>
        <w:rFonts w:ascii="Arial" w:hAnsi="Arial" w:hint="default"/>
      </w:rPr>
    </w:lvl>
    <w:lvl w:ilvl="8" w:tplc="910AD7BC" w:tentative="1">
      <w:start w:val="1"/>
      <w:numFmt w:val="bullet"/>
      <w:lvlText w:val="•"/>
      <w:lvlJc w:val="left"/>
      <w:pPr>
        <w:tabs>
          <w:tab w:val="num" w:pos="6480"/>
        </w:tabs>
        <w:ind w:left="6480" w:hanging="360"/>
      </w:pPr>
      <w:rPr>
        <w:rFonts w:ascii="Arial" w:hAnsi="Arial" w:hint="default"/>
      </w:rPr>
    </w:lvl>
  </w:abstractNum>
  <w:abstractNum w:abstractNumId="31">
    <w:nsid w:val="7A96268B"/>
    <w:multiLevelType w:val="hybridMultilevel"/>
    <w:tmpl w:val="D5FA4E7A"/>
    <w:lvl w:ilvl="0" w:tplc="06D68592">
      <w:start w:val="1"/>
      <w:numFmt w:val="bullet"/>
      <w:lvlText w:val="•"/>
      <w:lvlJc w:val="left"/>
      <w:pPr>
        <w:tabs>
          <w:tab w:val="num" w:pos="720"/>
        </w:tabs>
        <w:ind w:left="720" w:hanging="360"/>
      </w:pPr>
      <w:rPr>
        <w:rFonts w:ascii="Arial" w:hAnsi="Arial" w:hint="default"/>
      </w:rPr>
    </w:lvl>
    <w:lvl w:ilvl="1" w:tplc="AE0C70F8" w:tentative="1">
      <w:start w:val="1"/>
      <w:numFmt w:val="bullet"/>
      <w:lvlText w:val="•"/>
      <w:lvlJc w:val="left"/>
      <w:pPr>
        <w:tabs>
          <w:tab w:val="num" w:pos="1440"/>
        </w:tabs>
        <w:ind w:left="1440" w:hanging="360"/>
      </w:pPr>
      <w:rPr>
        <w:rFonts w:ascii="Arial" w:hAnsi="Arial" w:hint="default"/>
      </w:rPr>
    </w:lvl>
    <w:lvl w:ilvl="2" w:tplc="7A7C67C4" w:tentative="1">
      <w:start w:val="1"/>
      <w:numFmt w:val="bullet"/>
      <w:lvlText w:val="•"/>
      <w:lvlJc w:val="left"/>
      <w:pPr>
        <w:tabs>
          <w:tab w:val="num" w:pos="2160"/>
        </w:tabs>
        <w:ind w:left="2160" w:hanging="360"/>
      </w:pPr>
      <w:rPr>
        <w:rFonts w:ascii="Arial" w:hAnsi="Arial" w:hint="default"/>
      </w:rPr>
    </w:lvl>
    <w:lvl w:ilvl="3" w:tplc="3B3850E2" w:tentative="1">
      <w:start w:val="1"/>
      <w:numFmt w:val="bullet"/>
      <w:lvlText w:val="•"/>
      <w:lvlJc w:val="left"/>
      <w:pPr>
        <w:tabs>
          <w:tab w:val="num" w:pos="2880"/>
        </w:tabs>
        <w:ind w:left="2880" w:hanging="360"/>
      </w:pPr>
      <w:rPr>
        <w:rFonts w:ascii="Arial" w:hAnsi="Arial" w:hint="default"/>
      </w:rPr>
    </w:lvl>
    <w:lvl w:ilvl="4" w:tplc="72D8359E" w:tentative="1">
      <w:start w:val="1"/>
      <w:numFmt w:val="bullet"/>
      <w:lvlText w:val="•"/>
      <w:lvlJc w:val="left"/>
      <w:pPr>
        <w:tabs>
          <w:tab w:val="num" w:pos="3600"/>
        </w:tabs>
        <w:ind w:left="3600" w:hanging="360"/>
      </w:pPr>
      <w:rPr>
        <w:rFonts w:ascii="Arial" w:hAnsi="Arial" w:hint="default"/>
      </w:rPr>
    </w:lvl>
    <w:lvl w:ilvl="5" w:tplc="71A65474" w:tentative="1">
      <w:start w:val="1"/>
      <w:numFmt w:val="bullet"/>
      <w:lvlText w:val="•"/>
      <w:lvlJc w:val="left"/>
      <w:pPr>
        <w:tabs>
          <w:tab w:val="num" w:pos="4320"/>
        </w:tabs>
        <w:ind w:left="4320" w:hanging="360"/>
      </w:pPr>
      <w:rPr>
        <w:rFonts w:ascii="Arial" w:hAnsi="Arial" w:hint="default"/>
      </w:rPr>
    </w:lvl>
    <w:lvl w:ilvl="6" w:tplc="46E06D7E" w:tentative="1">
      <w:start w:val="1"/>
      <w:numFmt w:val="bullet"/>
      <w:lvlText w:val="•"/>
      <w:lvlJc w:val="left"/>
      <w:pPr>
        <w:tabs>
          <w:tab w:val="num" w:pos="5040"/>
        </w:tabs>
        <w:ind w:left="5040" w:hanging="360"/>
      </w:pPr>
      <w:rPr>
        <w:rFonts w:ascii="Arial" w:hAnsi="Arial" w:hint="default"/>
      </w:rPr>
    </w:lvl>
    <w:lvl w:ilvl="7" w:tplc="DE9CC896" w:tentative="1">
      <w:start w:val="1"/>
      <w:numFmt w:val="bullet"/>
      <w:lvlText w:val="•"/>
      <w:lvlJc w:val="left"/>
      <w:pPr>
        <w:tabs>
          <w:tab w:val="num" w:pos="5760"/>
        </w:tabs>
        <w:ind w:left="5760" w:hanging="360"/>
      </w:pPr>
      <w:rPr>
        <w:rFonts w:ascii="Arial" w:hAnsi="Arial" w:hint="default"/>
      </w:rPr>
    </w:lvl>
    <w:lvl w:ilvl="8" w:tplc="B7CCB136" w:tentative="1">
      <w:start w:val="1"/>
      <w:numFmt w:val="bullet"/>
      <w:lvlText w:val="•"/>
      <w:lvlJc w:val="left"/>
      <w:pPr>
        <w:tabs>
          <w:tab w:val="num" w:pos="6480"/>
        </w:tabs>
        <w:ind w:left="6480" w:hanging="360"/>
      </w:pPr>
      <w:rPr>
        <w:rFonts w:ascii="Arial" w:hAnsi="Arial" w:hint="default"/>
      </w:rPr>
    </w:lvl>
  </w:abstractNum>
  <w:abstractNum w:abstractNumId="32">
    <w:nsid w:val="7EF24E9B"/>
    <w:multiLevelType w:val="hybridMultilevel"/>
    <w:tmpl w:val="66809B00"/>
    <w:lvl w:ilvl="0" w:tplc="AE0EF41C">
      <w:numFmt w:val="bullet"/>
      <w:lvlText w:val="-"/>
      <w:lvlJc w:val="left"/>
      <w:pPr>
        <w:ind w:left="720" w:hanging="360"/>
      </w:pPr>
      <w:rPr>
        <w:rFonts w:ascii="Calibri" w:eastAsia="Calibri"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6"/>
  </w:num>
  <w:num w:numId="3">
    <w:abstractNumId w:val="12"/>
  </w:num>
  <w:num w:numId="4">
    <w:abstractNumId w:val="19"/>
  </w:num>
  <w:num w:numId="5">
    <w:abstractNumId w:val="24"/>
  </w:num>
  <w:num w:numId="6">
    <w:abstractNumId w:val="22"/>
  </w:num>
  <w:num w:numId="7">
    <w:abstractNumId w:val="17"/>
  </w:num>
  <w:num w:numId="8">
    <w:abstractNumId w:val="21"/>
  </w:num>
  <w:num w:numId="9">
    <w:abstractNumId w:val="27"/>
  </w:num>
  <w:num w:numId="10">
    <w:abstractNumId w:val="10"/>
  </w:num>
  <w:num w:numId="11">
    <w:abstractNumId w:val="6"/>
  </w:num>
  <w:num w:numId="12">
    <w:abstractNumId w:val="20"/>
  </w:num>
  <w:num w:numId="13">
    <w:abstractNumId w:val="23"/>
  </w:num>
  <w:num w:numId="14">
    <w:abstractNumId w:val="5"/>
  </w:num>
  <w:num w:numId="15">
    <w:abstractNumId w:val="4"/>
  </w:num>
  <w:num w:numId="16">
    <w:abstractNumId w:val="32"/>
  </w:num>
  <w:num w:numId="17">
    <w:abstractNumId w:val="28"/>
  </w:num>
  <w:num w:numId="18">
    <w:abstractNumId w:val="11"/>
  </w:num>
  <w:num w:numId="19">
    <w:abstractNumId w:val="30"/>
  </w:num>
  <w:num w:numId="20">
    <w:abstractNumId w:val="9"/>
  </w:num>
  <w:num w:numId="21">
    <w:abstractNumId w:val="18"/>
  </w:num>
  <w:num w:numId="22">
    <w:abstractNumId w:val="8"/>
  </w:num>
  <w:num w:numId="23">
    <w:abstractNumId w:val="3"/>
  </w:num>
  <w:num w:numId="24">
    <w:abstractNumId w:val="2"/>
  </w:num>
  <w:num w:numId="25">
    <w:abstractNumId w:val="15"/>
  </w:num>
  <w:num w:numId="26">
    <w:abstractNumId w:val="0"/>
  </w:num>
  <w:num w:numId="27">
    <w:abstractNumId w:val="1"/>
  </w:num>
  <w:num w:numId="28">
    <w:abstractNumId w:val="31"/>
  </w:num>
  <w:num w:numId="29">
    <w:abstractNumId w:val="26"/>
  </w:num>
  <w:num w:numId="30">
    <w:abstractNumId w:val="25"/>
  </w:num>
  <w:num w:numId="31">
    <w:abstractNumId w:val="29"/>
  </w:num>
  <w:num w:numId="32">
    <w:abstractNumId w:val="7"/>
  </w:num>
  <w:num w:numId="33">
    <w:abstractNumId w:val="1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404E"/>
    <w:rsid w:val="00002F5D"/>
    <w:rsid w:val="0000669E"/>
    <w:rsid w:val="000114B2"/>
    <w:rsid w:val="00020ABE"/>
    <w:rsid w:val="00027114"/>
    <w:rsid w:val="0003032E"/>
    <w:rsid w:val="000308C1"/>
    <w:rsid w:val="0003247D"/>
    <w:rsid w:val="00036F75"/>
    <w:rsid w:val="00037926"/>
    <w:rsid w:val="00040388"/>
    <w:rsid w:val="00041486"/>
    <w:rsid w:val="000449D5"/>
    <w:rsid w:val="000524DD"/>
    <w:rsid w:val="00055F75"/>
    <w:rsid w:val="0005665B"/>
    <w:rsid w:val="00073F83"/>
    <w:rsid w:val="00076D4C"/>
    <w:rsid w:val="0009208D"/>
    <w:rsid w:val="000B3B16"/>
    <w:rsid w:val="000B5C7D"/>
    <w:rsid w:val="000C6E1D"/>
    <w:rsid w:val="000D635E"/>
    <w:rsid w:val="000E65BF"/>
    <w:rsid w:val="000F2286"/>
    <w:rsid w:val="00104535"/>
    <w:rsid w:val="00107BB7"/>
    <w:rsid w:val="00110566"/>
    <w:rsid w:val="0011330A"/>
    <w:rsid w:val="0011520D"/>
    <w:rsid w:val="00123316"/>
    <w:rsid w:val="00123A55"/>
    <w:rsid w:val="001448BD"/>
    <w:rsid w:val="0015094A"/>
    <w:rsid w:val="001634E0"/>
    <w:rsid w:val="001639B4"/>
    <w:rsid w:val="00166335"/>
    <w:rsid w:val="00166BB1"/>
    <w:rsid w:val="00167F45"/>
    <w:rsid w:val="0017790B"/>
    <w:rsid w:val="00180335"/>
    <w:rsid w:val="001807B8"/>
    <w:rsid w:val="0018107E"/>
    <w:rsid w:val="0018781B"/>
    <w:rsid w:val="00190026"/>
    <w:rsid w:val="00193976"/>
    <w:rsid w:val="001A3CD8"/>
    <w:rsid w:val="001A5BE1"/>
    <w:rsid w:val="001B59DF"/>
    <w:rsid w:val="001C5A36"/>
    <w:rsid w:val="001E1C9A"/>
    <w:rsid w:val="001E4C58"/>
    <w:rsid w:val="001E5B11"/>
    <w:rsid w:val="0020157A"/>
    <w:rsid w:val="0020291D"/>
    <w:rsid w:val="00210BC1"/>
    <w:rsid w:val="002175AF"/>
    <w:rsid w:val="002251B0"/>
    <w:rsid w:val="002277C0"/>
    <w:rsid w:val="00231BB3"/>
    <w:rsid w:val="00245325"/>
    <w:rsid w:val="00247279"/>
    <w:rsid w:val="0024733E"/>
    <w:rsid w:val="002572EF"/>
    <w:rsid w:val="00260818"/>
    <w:rsid w:val="00272D6A"/>
    <w:rsid w:val="002A214D"/>
    <w:rsid w:val="002A6520"/>
    <w:rsid w:val="002B183B"/>
    <w:rsid w:val="002C352E"/>
    <w:rsid w:val="002C4020"/>
    <w:rsid w:val="002D134A"/>
    <w:rsid w:val="002F5BE7"/>
    <w:rsid w:val="002F6B5F"/>
    <w:rsid w:val="00304E65"/>
    <w:rsid w:val="00310F88"/>
    <w:rsid w:val="00313B46"/>
    <w:rsid w:val="00335A04"/>
    <w:rsid w:val="0033778E"/>
    <w:rsid w:val="00342CB0"/>
    <w:rsid w:val="0034362A"/>
    <w:rsid w:val="00354451"/>
    <w:rsid w:val="00370E80"/>
    <w:rsid w:val="003728E9"/>
    <w:rsid w:val="00381766"/>
    <w:rsid w:val="0038301B"/>
    <w:rsid w:val="003866F3"/>
    <w:rsid w:val="00396083"/>
    <w:rsid w:val="003A31AD"/>
    <w:rsid w:val="003A5D11"/>
    <w:rsid w:val="003A68D4"/>
    <w:rsid w:val="003B283E"/>
    <w:rsid w:val="003B5065"/>
    <w:rsid w:val="003C539C"/>
    <w:rsid w:val="003C664A"/>
    <w:rsid w:val="003C75BD"/>
    <w:rsid w:val="003D0CD4"/>
    <w:rsid w:val="003D2466"/>
    <w:rsid w:val="003D477C"/>
    <w:rsid w:val="003D6379"/>
    <w:rsid w:val="003E52F3"/>
    <w:rsid w:val="003E688D"/>
    <w:rsid w:val="003F3101"/>
    <w:rsid w:val="00427729"/>
    <w:rsid w:val="0043393C"/>
    <w:rsid w:val="0043617D"/>
    <w:rsid w:val="00446C9F"/>
    <w:rsid w:val="0045396C"/>
    <w:rsid w:val="0046056A"/>
    <w:rsid w:val="00463607"/>
    <w:rsid w:val="0046574E"/>
    <w:rsid w:val="004710E9"/>
    <w:rsid w:val="00471E50"/>
    <w:rsid w:val="004730CC"/>
    <w:rsid w:val="004730CE"/>
    <w:rsid w:val="00474B8E"/>
    <w:rsid w:val="00482493"/>
    <w:rsid w:val="004A0390"/>
    <w:rsid w:val="004A598C"/>
    <w:rsid w:val="004B28B5"/>
    <w:rsid w:val="004B3508"/>
    <w:rsid w:val="004B67D9"/>
    <w:rsid w:val="004C2949"/>
    <w:rsid w:val="004C297E"/>
    <w:rsid w:val="004D6571"/>
    <w:rsid w:val="004E2CFF"/>
    <w:rsid w:val="004E47FF"/>
    <w:rsid w:val="004E6B64"/>
    <w:rsid w:val="004E7E34"/>
    <w:rsid w:val="00520B5C"/>
    <w:rsid w:val="00532BB7"/>
    <w:rsid w:val="00550453"/>
    <w:rsid w:val="00555FED"/>
    <w:rsid w:val="0057138A"/>
    <w:rsid w:val="005713FF"/>
    <w:rsid w:val="00574A2A"/>
    <w:rsid w:val="00576188"/>
    <w:rsid w:val="005801A3"/>
    <w:rsid w:val="0059729C"/>
    <w:rsid w:val="005B300D"/>
    <w:rsid w:val="005B55EC"/>
    <w:rsid w:val="005B5D09"/>
    <w:rsid w:val="005B6622"/>
    <w:rsid w:val="005D015E"/>
    <w:rsid w:val="005D6A92"/>
    <w:rsid w:val="005E105F"/>
    <w:rsid w:val="005E442D"/>
    <w:rsid w:val="00604B7B"/>
    <w:rsid w:val="006131C3"/>
    <w:rsid w:val="006140BB"/>
    <w:rsid w:val="00620141"/>
    <w:rsid w:val="006216D7"/>
    <w:rsid w:val="00630796"/>
    <w:rsid w:val="00637449"/>
    <w:rsid w:val="006376E4"/>
    <w:rsid w:val="00644499"/>
    <w:rsid w:val="00650B33"/>
    <w:rsid w:val="00655040"/>
    <w:rsid w:val="00657F7B"/>
    <w:rsid w:val="0066447F"/>
    <w:rsid w:val="006743FD"/>
    <w:rsid w:val="00682E1C"/>
    <w:rsid w:val="0068390D"/>
    <w:rsid w:val="006848B9"/>
    <w:rsid w:val="006875EF"/>
    <w:rsid w:val="00692AAD"/>
    <w:rsid w:val="006A0726"/>
    <w:rsid w:val="006A7076"/>
    <w:rsid w:val="006A7E1E"/>
    <w:rsid w:val="006B1733"/>
    <w:rsid w:val="006B1795"/>
    <w:rsid w:val="006B223A"/>
    <w:rsid w:val="006B66ED"/>
    <w:rsid w:val="006C2753"/>
    <w:rsid w:val="006D3555"/>
    <w:rsid w:val="006D454D"/>
    <w:rsid w:val="006E19A5"/>
    <w:rsid w:val="006E7ED6"/>
    <w:rsid w:val="006F0EE4"/>
    <w:rsid w:val="006F4E47"/>
    <w:rsid w:val="00703460"/>
    <w:rsid w:val="00704DA7"/>
    <w:rsid w:val="0070599F"/>
    <w:rsid w:val="0071237B"/>
    <w:rsid w:val="007140FD"/>
    <w:rsid w:val="0071484A"/>
    <w:rsid w:val="007155C4"/>
    <w:rsid w:val="007164AA"/>
    <w:rsid w:val="0071704F"/>
    <w:rsid w:val="007233D6"/>
    <w:rsid w:val="007317DB"/>
    <w:rsid w:val="00743B3A"/>
    <w:rsid w:val="0074454F"/>
    <w:rsid w:val="00753B2D"/>
    <w:rsid w:val="00765AAE"/>
    <w:rsid w:val="0077518F"/>
    <w:rsid w:val="0078166D"/>
    <w:rsid w:val="00782F66"/>
    <w:rsid w:val="00790713"/>
    <w:rsid w:val="00794613"/>
    <w:rsid w:val="007A6B6D"/>
    <w:rsid w:val="007A6F73"/>
    <w:rsid w:val="007B04BC"/>
    <w:rsid w:val="007B0B21"/>
    <w:rsid w:val="007B4982"/>
    <w:rsid w:val="007B51A2"/>
    <w:rsid w:val="007C0C34"/>
    <w:rsid w:val="007C2792"/>
    <w:rsid w:val="007C746E"/>
    <w:rsid w:val="007E6E71"/>
    <w:rsid w:val="007F1331"/>
    <w:rsid w:val="007F1DAE"/>
    <w:rsid w:val="007F3583"/>
    <w:rsid w:val="00800E01"/>
    <w:rsid w:val="0081328B"/>
    <w:rsid w:val="00817F25"/>
    <w:rsid w:val="00823698"/>
    <w:rsid w:val="00827F2C"/>
    <w:rsid w:val="008418C2"/>
    <w:rsid w:val="008456EF"/>
    <w:rsid w:val="00846050"/>
    <w:rsid w:val="00851A47"/>
    <w:rsid w:val="00855E9A"/>
    <w:rsid w:val="00857138"/>
    <w:rsid w:val="00857276"/>
    <w:rsid w:val="00862EFA"/>
    <w:rsid w:val="00866C85"/>
    <w:rsid w:val="00867D76"/>
    <w:rsid w:val="0087302A"/>
    <w:rsid w:val="00874AF5"/>
    <w:rsid w:val="008800FE"/>
    <w:rsid w:val="008844B1"/>
    <w:rsid w:val="00893858"/>
    <w:rsid w:val="0089446E"/>
    <w:rsid w:val="008A2804"/>
    <w:rsid w:val="008A444B"/>
    <w:rsid w:val="008B0028"/>
    <w:rsid w:val="008B50AB"/>
    <w:rsid w:val="008B5433"/>
    <w:rsid w:val="008C0096"/>
    <w:rsid w:val="008C69FF"/>
    <w:rsid w:val="008D2138"/>
    <w:rsid w:val="008E5426"/>
    <w:rsid w:val="008E5CD8"/>
    <w:rsid w:val="008E5EE9"/>
    <w:rsid w:val="008F1369"/>
    <w:rsid w:val="008F35BE"/>
    <w:rsid w:val="008F4CD9"/>
    <w:rsid w:val="008F5ABE"/>
    <w:rsid w:val="008F61DF"/>
    <w:rsid w:val="008F7257"/>
    <w:rsid w:val="008F7837"/>
    <w:rsid w:val="00911BE3"/>
    <w:rsid w:val="00911D4A"/>
    <w:rsid w:val="0091256A"/>
    <w:rsid w:val="009361BE"/>
    <w:rsid w:val="00936543"/>
    <w:rsid w:val="00942EAC"/>
    <w:rsid w:val="00944BA1"/>
    <w:rsid w:val="00952AF7"/>
    <w:rsid w:val="00955E3F"/>
    <w:rsid w:val="00960503"/>
    <w:rsid w:val="00961C63"/>
    <w:rsid w:val="009624F0"/>
    <w:rsid w:val="00983732"/>
    <w:rsid w:val="00985D03"/>
    <w:rsid w:val="009A5266"/>
    <w:rsid w:val="009B2059"/>
    <w:rsid w:val="009B6D3D"/>
    <w:rsid w:val="009C17F9"/>
    <w:rsid w:val="009C5BE9"/>
    <w:rsid w:val="009D3D3C"/>
    <w:rsid w:val="009D404E"/>
    <w:rsid w:val="009D6FEF"/>
    <w:rsid w:val="009E3C96"/>
    <w:rsid w:val="009E5130"/>
    <w:rsid w:val="009F231F"/>
    <w:rsid w:val="009F2BE8"/>
    <w:rsid w:val="009F6622"/>
    <w:rsid w:val="00A05A24"/>
    <w:rsid w:val="00A11BED"/>
    <w:rsid w:val="00A158D9"/>
    <w:rsid w:val="00A1610B"/>
    <w:rsid w:val="00A24503"/>
    <w:rsid w:val="00A34BFD"/>
    <w:rsid w:val="00A35E76"/>
    <w:rsid w:val="00A402F3"/>
    <w:rsid w:val="00A40CBC"/>
    <w:rsid w:val="00A44729"/>
    <w:rsid w:val="00A4763D"/>
    <w:rsid w:val="00A53D88"/>
    <w:rsid w:val="00A67E2E"/>
    <w:rsid w:val="00A75E97"/>
    <w:rsid w:val="00A80BA8"/>
    <w:rsid w:val="00A81699"/>
    <w:rsid w:val="00A9741A"/>
    <w:rsid w:val="00AA4E44"/>
    <w:rsid w:val="00AA547C"/>
    <w:rsid w:val="00AB2169"/>
    <w:rsid w:val="00AB21F5"/>
    <w:rsid w:val="00AB38CE"/>
    <w:rsid w:val="00AB4468"/>
    <w:rsid w:val="00AC27F6"/>
    <w:rsid w:val="00AC67FB"/>
    <w:rsid w:val="00AD16B6"/>
    <w:rsid w:val="00AD78D4"/>
    <w:rsid w:val="00AE185A"/>
    <w:rsid w:val="00AE3AB7"/>
    <w:rsid w:val="00AE6D00"/>
    <w:rsid w:val="00AE7FF8"/>
    <w:rsid w:val="00AF0824"/>
    <w:rsid w:val="00B06AE0"/>
    <w:rsid w:val="00B07D53"/>
    <w:rsid w:val="00B101DF"/>
    <w:rsid w:val="00B22EB7"/>
    <w:rsid w:val="00B22FB8"/>
    <w:rsid w:val="00B345F0"/>
    <w:rsid w:val="00B4202B"/>
    <w:rsid w:val="00B54AED"/>
    <w:rsid w:val="00B6057D"/>
    <w:rsid w:val="00B7541A"/>
    <w:rsid w:val="00B75B4D"/>
    <w:rsid w:val="00B847EF"/>
    <w:rsid w:val="00B875E2"/>
    <w:rsid w:val="00B92611"/>
    <w:rsid w:val="00B929BC"/>
    <w:rsid w:val="00B936AC"/>
    <w:rsid w:val="00BA4597"/>
    <w:rsid w:val="00BA5F95"/>
    <w:rsid w:val="00BA7024"/>
    <w:rsid w:val="00BB3C90"/>
    <w:rsid w:val="00BC14ED"/>
    <w:rsid w:val="00BC1884"/>
    <w:rsid w:val="00BC3172"/>
    <w:rsid w:val="00BC6C07"/>
    <w:rsid w:val="00BD16C2"/>
    <w:rsid w:val="00BD61F0"/>
    <w:rsid w:val="00BD746D"/>
    <w:rsid w:val="00BE0686"/>
    <w:rsid w:val="00BF0C29"/>
    <w:rsid w:val="00BF1297"/>
    <w:rsid w:val="00C10562"/>
    <w:rsid w:val="00C14D02"/>
    <w:rsid w:val="00C14F68"/>
    <w:rsid w:val="00C26878"/>
    <w:rsid w:val="00C462D4"/>
    <w:rsid w:val="00C50ADA"/>
    <w:rsid w:val="00C543AB"/>
    <w:rsid w:val="00C633DA"/>
    <w:rsid w:val="00C6480C"/>
    <w:rsid w:val="00C64B2F"/>
    <w:rsid w:val="00C65A78"/>
    <w:rsid w:val="00C70640"/>
    <w:rsid w:val="00C727EC"/>
    <w:rsid w:val="00CA5F48"/>
    <w:rsid w:val="00CA71FA"/>
    <w:rsid w:val="00CA7F70"/>
    <w:rsid w:val="00CB0CD1"/>
    <w:rsid w:val="00CB418F"/>
    <w:rsid w:val="00CB50C0"/>
    <w:rsid w:val="00CD1C41"/>
    <w:rsid w:val="00CD271B"/>
    <w:rsid w:val="00CD368B"/>
    <w:rsid w:val="00CD7C7E"/>
    <w:rsid w:val="00CE3006"/>
    <w:rsid w:val="00CE3252"/>
    <w:rsid w:val="00CE35CA"/>
    <w:rsid w:val="00CE7C4B"/>
    <w:rsid w:val="00CF1817"/>
    <w:rsid w:val="00CF50B0"/>
    <w:rsid w:val="00D03FEF"/>
    <w:rsid w:val="00D04D92"/>
    <w:rsid w:val="00D04FBC"/>
    <w:rsid w:val="00D1530F"/>
    <w:rsid w:val="00D335FE"/>
    <w:rsid w:val="00D35872"/>
    <w:rsid w:val="00D3776C"/>
    <w:rsid w:val="00D45F1D"/>
    <w:rsid w:val="00D55B79"/>
    <w:rsid w:val="00D663E4"/>
    <w:rsid w:val="00D74617"/>
    <w:rsid w:val="00D772CB"/>
    <w:rsid w:val="00D83C94"/>
    <w:rsid w:val="00D84612"/>
    <w:rsid w:val="00D95175"/>
    <w:rsid w:val="00D975B3"/>
    <w:rsid w:val="00DA058E"/>
    <w:rsid w:val="00DA174A"/>
    <w:rsid w:val="00DA3CA4"/>
    <w:rsid w:val="00DB2864"/>
    <w:rsid w:val="00DC3150"/>
    <w:rsid w:val="00DC7A0D"/>
    <w:rsid w:val="00DD4BAF"/>
    <w:rsid w:val="00DD567C"/>
    <w:rsid w:val="00DE2972"/>
    <w:rsid w:val="00DE2E70"/>
    <w:rsid w:val="00DF29E7"/>
    <w:rsid w:val="00DF7E89"/>
    <w:rsid w:val="00E016E6"/>
    <w:rsid w:val="00E121AC"/>
    <w:rsid w:val="00E23DDA"/>
    <w:rsid w:val="00E308D1"/>
    <w:rsid w:val="00E3698C"/>
    <w:rsid w:val="00E410FC"/>
    <w:rsid w:val="00E47F7C"/>
    <w:rsid w:val="00E607E4"/>
    <w:rsid w:val="00E75520"/>
    <w:rsid w:val="00E775CC"/>
    <w:rsid w:val="00E9123F"/>
    <w:rsid w:val="00E92A4C"/>
    <w:rsid w:val="00E92AF0"/>
    <w:rsid w:val="00E96038"/>
    <w:rsid w:val="00EA15E5"/>
    <w:rsid w:val="00EA239A"/>
    <w:rsid w:val="00EA7039"/>
    <w:rsid w:val="00EB706D"/>
    <w:rsid w:val="00EC39BF"/>
    <w:rsid w:val="00EC50D2"/>
    <w:rsid w:val="00EC60B3"/>
    <w:rsid w:val="00ED203C"/>
    <w:rsid w:val="00ED5B4C"/>
    <w:rsid w:val="00F05FF3"/>
    <w:rsid w:val="00F06FE1"/>
    <w:rsid w:val="00F109A3"/>
    <w:rsid w:val="00F10E25"/>
    <w:rsid w:val="00F179E5"/>
    <w:rsid w:val="00F21BCC"/>
    <w:rsid w:val="00F23B45"/>
    <w:rsid w:val="00F25EB9"/>
    <w:rsid w:val="00F26A5B"/>
    <w:rsid w:val="00F27C7A"/>
    <w:rsid w:val="00F32DEC"/>
    <w:rsid w:val="00F42E09"/>
    <w:rsid w:val="00F4326C"/>
    <w:rsid w:val="00F51F39"/>
    <w:rsid w:val="00F56F54"/>
    <w:rsid w:val="00F61422"/>
    <w:rsid w:val="00F703EC"/>
    <w:rsid w:val="00F729A8"/>
    <w:rsid w:val="00F73412"/>
    <w:rsid w:val="00F80AF8"/>
    <w:rsid w:val="00F92F0F"/>
    <w:rsid w:val="00F9373C"/>
    <w:rsid w:val="00F97EE3"/>
    <w:rsid w:val="00FA44DC"/>
    <w:rsid w:val="00FA4EEB"/>
    <w:rsid w:val="00FA5FAC"/>
    <w:rsid w:val="00FA60D3"/>
    <w:rsid w:val="00FB1B43"/>
    <w:rsid w:val="00FB3C88"/>
    <w:rsid w:val="00FB7070"/>
    <w:rsid w:val="00FC2664"/>
    <w:rsid w:val="00FC5967"/>
    <w:rsid w:val="00FD3837"/>
    <w:rsid w:val="00FE39FE"/>
    <w:rsid w:val="00FE4EC8"/>
    <w:rsid w:val="00FE7915"/>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3607"/>
    <w:pPr>
      <w:bidi/>
    </w:pPr>
  </w:style>
  <w:style w:type="paragraph" w:styleId="1">
    <w:name w:val="heading 1"/>
    <w:aliases w:val="h1"/>
    <w:basedOn w:val="a"/>
    <w:next w:val="a"/>
    <w:link w:val="10"/>
    <w:qFormat/>
    <w:rsid w:val="001E4C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aliases w:val="h2"/>
    <w:basedOn w:val="a"/>
    <w:next w:val="a"/>
    <w:link w:val="20"/>
    <w:unhideWhenUsed/>
    <w:qFormat/>
    <w:rsid w:val="002473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aliases w:val="h3,h31,h32,h33,h34,h35,h36,h37"/>
    <w:basedOn w:val="a"/>
    <w:next w:val="a"/>
    <w:link w:val="30"/>
    <w:unhideWhenUsed/>
    <w:qFormat/>
    <w:rsid w:val="004E6B64"/>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F4326C"/>
    <w:pPr>
      <w:keepNext/>
      <w:keepLines/>
      <w:spacing w:before="200" w:after="0"/>
      <w:ind w:left="864" w:hanging="864"/>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F4326C"/>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F4326C"/>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F4326C"/>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F4326C"/>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F4326C"/>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D368B"/>
    <w:pPr>
      <w:tabs>
        <w:tab w:val="center" w:pos="4153"/>
        <w:tab w:val="right" w:pos="8306"/>
      </w:tabs>
      <w:spacing w:after="0" w:line="240" w:lineRule="auto"/>
    </w:pPr>
  </w:style>
  <w:style w:type="character" w:customStyle="1" w:styleId="a4">
    <w:name w:val="כותרת עליונה תו"/>
    <w:basedOn w:val="a0"/>
    <w:link w:val="a3"/>
    <w:uiPriority w:val="99"/>
    <w:rsid w:val="00CD368B"/>
  </w:style>
  <w:style w:type="paragraph" w:styleId="a5">
    <w:name w:val="footer"/>
    <w:basedOn w:val="a"/>
    <w:link w:val="a6"/>
    <w:uiPriority w:val="99"/>
    <w:unhideWhenUsed/>
    <w:rsid w:val="00CD368B"/>
    <w:pPr>
      <w:tabs>
        <w:tab w:val="center" w:pos="4153"/>
        <w:tab w:val="right" w:pos="8306"/>
      </w:tabs>
      <w:spacing w:after="0" w:line="240" w:lineRule="auto"/>
    </w:pPr>
  </w:style>
  <w:style w:type="character" w:customStyle="1" w:styleId="a6">
    <w:name w:val="כותרת תחתונה תו"/>
    <w:basedOn w:val="a0"/>
    <w:link w:val="a5"/>
    <w:uiPriority w:val="99"/>
    <w:rsid w:val="00CD368B"/>
  </w:style>
  <w:style w:type="paragraph" w:styleId="a7">
    <w:name w:val="Balloon Text"/>
    <w:basedOn w:val="a"/>
    <w:link w:val="a8"/>
    <w:uiPriority w:val="99"/>
    <w:semiHidden/>
    <w:unhideWhenUsed/>
    <w:rsid w:val="00CD368B"/>
    <w:pPr>
      <w:spacing w:after="0" w:line="240" w:lineRule="auto"/>
    </w:pPr>
    <w:rPr>
      <w:rFonts w:ascii="Tahoma" w:hAnsi="Tahoma" w:cs="Tahoma"/>
      <w:sz w:val="16"/>
      <w:szCs w:val="16"/>
    </w:rPr>
  </w:style>
  <w:style w:type="character" w:customStyle="1" w:styleId="a8">
    <w:name w:val="טקסט בלונים תו"/>
    <w:basedOn w:val="a0"/>
    <w:link w:val="a7"/>
    <w:uiPriority w:val="99"/>
    <w:semiHidden/>
    <w:rsid w:val="00CD368B"/>
    <w:rPr>
      <w:rFonts w:ascii="Tahoma" w:hAnsi="Tahoma" w:cs="Tahoma"/>
      <w:sz w:val="16"/>
      <w:szCs w:val="16"/>
    </w:rPr>
  </w:style>
  <w:style w:type="character" w:customStyle="1" w:styleId="apple-converted-space">
    <w:name w:val="apple-converted-space"/>
    <w:basedOn w:val="a0"/>
    <w:rsid w:val="00166335"/>
  </w:style>
  <w:style w:type="paragraph" w:styleId="a9">
    <w:name w:val="List Paragraph"/>
    <w:basedOn w:val="a"/>
    <w:uiPriority w:val="34"/>
    <w:qFormat/>
    <w:rsid w:val="00B847EF"/>
    <w:pPr>
      <w:ind w:left="720"/>
      <w:contextualSpacing/>
    </w:pPr>
  </w:style>
  <w:style w:type="character" w:styleId="Hyperlink">
    <w:name w:val="Hyperlink"/>
    <w:basedOn w:val="a0"/>
    <w:uiPriority w:val="99"/>
    <w:rsid w:val="009F231F"/>
    <w:rPr>
      <w:rFonts w:cs="Times New Roman"/>
      <w:color w:val="0000FF"/>
      <w:u w:val="single"/>
    </w:rPr>
  </w:style>
  <w:style w:type="paragraph" w:styleId="NormalWeb">
    <w:name w:val="Normal (Web)"/>
    <w:basedOn w:val="a"/>
    <w:uiPriority w:val="99"/>
    <w:semiHidden/>
    <w:unhideWhenUsed/>
    <w:rsid w:val="000D635E"/>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a">
    <w:name w:val="Table Grid"/>
    <w:basedOn w:val="a1"/>
    <w:uiPriority w:val="59"/>
    <w:rsid w:val="00CE7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כותרת 1 תו"/>
    <w:aliases w:val="h1 תו"/>
    <w:basedOn w:val="a0"/>
    <w:link w:val="1"/>
    <w:rsid w:val="001E4C58"/>
    <w:rPr>
      <w:rFonts w:asciiTheme="majorHAnsi" w:eastAsiaTheme="majorEastAsia" w:hAnsiTheme="majorHAnsi" w:cstheme="majorBidi"/>
      <w:b/>
      <w:bCs/>
      <w:color w:val="365F91" w:themeColor="accent1" w:themeShade="BF"/>
      <w:sz w:val="28"/>
      <w:szCs w:val="28"/>
    </w:rPr>
  </w:style>
  <w:style w:type="paragraph" w:styleId="ab">
    <w:name w:val="TOC Heading"/>
    <w:basedOn w:val="1"/>
    <w:next w:val="a"/>
    <w:uiPriority w:val="39"/>
    <w:unhideWhenUsed/>
    <w:qFormat/>
    <w:rsid w:val="001E4C58"/>
    <w:pPr>
      <w:outlineLvl w:val="9"/>
    </w:pPr>
    <w:rPr>
      <w:rtl/>
      <w:cs/>
    </w:rPr>
  </w:style>
  <w:style w:type="character" w:styleId="ac">
    <w:name w:val="Intense Emphasis"/>
    <w:basedOn w:val="a0"/>
    <w:uiPriority w:val="21"/>
    <w:qFormat/>
    <w:rsid w:val="004C2949"/>
    <w:rPr>
      <w:b/>
      <w:bCs/>
      <w:i/>
      <w:iCs/>
      <w:color w:val="4F81BD" w:themeColor="accent1"/>
    </w:rPr>
  </w:style>
  <w:style w:type="paragraph" w:styleId="ad">
    <w:name w:val="Intense Quote"/>
    <w:basedOn w:val="a"/>
    <w:next w:val="a"/>
    <w:link w:val="ae"/>
    <w:uiPriority w:val="30"/>
    <w:qFormat/>
    <w:rsid w:val="004C2949"/>
    <w:pPr>
      <w:pBdr>
        <w:bottom w:val="single" w:sz="4" w:space="4" w:color="4F81BD" w:themeColor="accent1"/>
      </w:pBdr>
      <w:spacing w:before="200" w:after="280"/>
      <w:ind w:left="936" w:right="936"/>
    </w:pPr>
    <w:rPr>
      <w:b/>
      <w:bCs/>
      <w:i/>
      <w:iCs/>
      <w:color w:val="4F81BD" w:themeColor="accent1"/>
    </w:rPr>
  </w:style>
  <w:style w:type="character" w:customStyle="1" w:styleId="ae">
    <w:name w:val="ציטוט חזק תו"/>
    <w:basedOn w:val="a0"/>
    <w:link w:val="ad"/>
    <w:uiPriority w:val="30"/>
    <w:rsid w:val="004C2949"/>
    <w:rPr>
      <w:b/>
      <w:bCs/>
      <w:i/>
      <w:iCs/>
      <w:color w:val="4F81BD" w:themeColor="accent1"/>
    </w:rPr>
  </w:style>
  <w:style w:type="paragraph" w:styleId="TOC1">
    <w:name w:val="toc 1"/>
    <w:basedOn w:val="a"/>
    <w:next w:val="a"/>
    <w:autoRedefine/>
    <w:uiPriority w:val="39"/>
    <w:unhideWhenUsed/>
    <w:rsid w:val="0071237B"/>
    <w:pPr>
      <w:tabs>
        <w:tab w:val="left" w:pos="1760"/>
        <w:tab w:val="right" w:leader="dot" w:pos="8296"/>
      </w:tabs>
      <w:spacing w:after="100"/>
    </w:pPr>
  </w:style>
  <w:style w:type="character" w:customStyle="1" w:styleId="20">
    <w:name w:val="כותרת 2 תו"/>
    <w:aliases w:val="h2 תו"/>
    <w:basedOn w:val="a0"/>
    <w:link w:val="2"/>
    <w:rsid w:val="0024733E"/>
    <w:rPr>
      <w:rFonts w:asciiTheme="majorHAnsi" w:eastAsiaTheme="majorEastAsia" w:hAnsiTheme="majorHAnsi" w:cstheme="majorBidi"/>
      <w:b/>
      <w:bCs/>
      <w:color w:val="4F81BD" w:themeColor="accent1"/>
      <w:sz w:val="26"/>
      <w:szCs w:val="26"/>
    </w:rPr>
  </w:style>
  <w:style w:type="paragraph" w:styleId="TOC2">
    <w:name w:val="toc 2"/>
    <w:basedOn w:val="a"/>
    <w:next w:val="a"/>
    <w:autoRedefine/>
    <w:uiPriority w:val="39"/>
    <w:unhideWhenUsed/>
    <w:rsid w:val="0024733E"/>
    <w:pPr>
      <w:spacing w:after="100"/>
      <w:ind w:left="220"/>
    </w:pPr>
  </w:style>
  <w:style w:type="paragraph" w:styleId="af">
    <w:name w:val="caption"/>
    <w:basedOn w:val="a"/>
    <w:next w:val="a"/>
    <w:link w:val="af0"/>
    <w:uiPriority w:val="35"/>
    <w:unhideWhenUsed/>
    <w:qFormat/>
    <w:rsid w:val="00CD7C7E"/>
    <w:pPr>
      <w:spacing w:line="240" w:lineRule="auto"/>
    </w:pPr>
    <w:rPr>
      <w:b/>
      <w:bCs/>
      <w:color w:val="4F81BD" w:themeColor="accent1"/>
      <w:sz w:val="18"/>
      <w:szCs w:val="18"/>
    </w:rPr>
  </w:style>
  <w:style w:type="character" w:customStyle="1" w:styleId="30">
    <w:name w:val="כותרת 3 תו"/>
    <w:aliases w:val="h3 תו,h31 תו,h32 תו,h33 תו,h34 תו,h35 תו,h36 תו,h37 תו"/>
    <w:basedOn w:val="a0"/>
    <w:link w:val="3"/>
    <w:rsid w:val="004E6B64"/>
    <w:rPr>
      <w:rFonts w:asciiTheme="majorHAnsi" w:eastAsiaTheme="majorEastAsia" w:hAnsiTheme="majorHAnsi" w:cstheme="majorBidi"/>
      <w:b/>
      <w:bCs/>
      <w:color w:val="4F81BD" w:themeColor="accent1"/>
    </w:rPr>
  </w:style>
  <w:style w:type="paragraph" w:styleId="TOC3">
    <w:name w:val="toc 3"/>
    <w:basedOn w:val="a"/>
    <w:next w:val="a"/>
    <w:autoRedefine/>
    <w:uiPriority w:val="39"/>
    <w:unhideWhenUsed/>
    <w:rsid w:val="00604B7B"/>
    <w:pPr>
      <w:spacing w:after="100"/>
      <w:ind w:left="440"/>
    </w:pPr>
  </w:style>
  <w:style w:type="table" w:styleId="1-1">
    <w:name w:val="Medium Shading 1 Accent 1"/>
    <w:basedOn w:val="a1"/>
    <w:uiPriority w:val="63"/>
    <w:rsid w:val="006875E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5">
    <w:name w:val="Medium Shading 1 Accent 5"/>
    <w:basedOn w:val="a1"/>
    <w:uiPriority w:val="63"/>
    <w:rsid w:val="006875EF"/>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
    <w:name w:val="Light Grid Accent 1"/>
    <w:basedOn w:val="a1"/>
    <w:uiPriority w:val="62"/>
    <w:rsid w:val="006875E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af1">
    <w:name w:val="Subtle Reference"/>
    <w:basedOn w:val="a0"/>
    <w:uiPriority w:val="31"/>
    <w:qFormat/>
    <w:rsid w:val="00F73412"/>
    <w:rPr>
      <w:smallCaps/>
      <w:color w:val="C0504D" w:themeColor="accent2"/>
      <w:u w:val="single"/>
    </w:rPr>
  </w:style>
  <w:style w:type="paragraph" w:styleId="af2">
    <w:name w:val="table of figures"/>
    <w:basedOn w:val="a"/>
    <w:next w:val="a"/>
    <w:uiPriority w:val="99"/>
    <w:unhideWhenUsed/>
    <w:rsid w:val="00D74617"/>
    <w:pPr>
      <w:spacing w:after="0"/>
    </w:pPr>
  </w:style>
  <w:style w:type="character" w:styleId="af3">
    <w:name w:val="annotation reference"/>
    <w:basedOn w:val="a0"/>
    <w:uiPriority w:val="99"/>
    <w:semiHidden/>
    <w:unhideWhenUsed/>
    <w:rsid w:val="008E5CD8"/>
    <w:rPr>
      <w:sz w:val="16"/>
      <w:szCs w:val="16"/>
    </w:rPr>
  </w:style>
  <w:style w:type="paragraph" w:styleId="af4">
    <w:name w:val="annotation text"/>
    <w:basedOn w:val="a"/>
    <w:link w:val="af5"/>
    <w:uiPriority w:val="99"/>
    <w:semiHidden/>
    <w:unhideWhenUsed/>
    <w:rsid w:val="008E5CD8"/>
    <w:pPr>
      <w:spacing w:line="240" w:lineRule="auto"/>
    </w:pPr>
    <w:rPr>
      <w:sz w:val="20"/>
      <w:szCs w:val="20"/>
    </w:rPr>
  </w:style>
  <w:style w:type="character" w:customStyle="1" w:styleId="af5">
    <w:name w:val="טקסט הערה תו"/>
    <w:basedOn w:val="a0"/>
    <w:link w:val="af4"/>
    <w:uiPriority w:val="99"/>
    <w:semiHidden/>
    <w:rsid w:val="008E5CD8"/>
    <w:rPr>
      <w:sz w:val="20"/>
      <w:szCs w:val="20"/>
    </w:rPr>
  </w:style>
  <w:style w:type="paragraph" w:styleId="af6">
    <w:name w:val="annotation subject"/>
    <w:basedOn w:val="af4"/>
    <w:next w:val="af4"/>
    <w:link w:val="af7"/>
    <w:uiPriority w:val="99"/>
    <w:semiHidden/>
    <w:unhideWhenUsed/>
    <w:rsid w:val="008E5CD8"/>
    <w:rPr>
      <w:b/>
      <w:bCs/>
    </w:rPr>
  </w:style>
  <w:style w:type="character" w:customStyle="1" w:styleId="af7">
    <w:name w:val="נושא הערה תו"/>
    <w:basedOn w:val="af5"/>
    <w:link w:val="af6"/>
    <w:uiPriority w:val="99"/>
    <w:semiHidden/>
    <w:rsid w:val="008E5CD8"/>
    <w:rPr>
      <w:b/>
      <w:bCs/>
      <w:sz w:val="20"/>
      <w:szCs w:val="20"/>
    </w:rPr>
  </w:style>
  <w:style w:type="paragraph" w:styleId="af8">
    <w:name w:val="Revision"/>
    <w:hidden/>
    <w:uiPriority w:val="99"/>
    <w:semiHidden/>
    <w:rsid w:val="004B3508"/>
    <w:pPr>
      <w:spacing w:after="0" w:line="240" w:lineRule="auto"/>
    </w:pPr>
  </w:style>
  <w:style w:type="character" w:customStyle="1" w:styleId="apple-style-span">
    <w:name w:val="apple-style-span"/>
    <w:basedOn w:val="a0"/>
    <w:rsid w:val="0017790B"/>
  </w:style>
  <w:style w:type="character" w:styleId="FollowedHyperlink">
    <w:name w:val="FollowedHyperlink"/>
    <w:basedOn w:val="a0"/>
    <w:uiPriority w:val="99"/>
    <w:semiHidden/>
    <w:unhideWhenUsed/>
    <w:rsid w:val="00F4326C"/>
    <w:rPr>
      <w:color w:val="800080" w:themeColor="followedHyperlink"/>
      <w:u w:val="single"/>
    </w:rPr>
  </w:style>
  <w:style w:type="character" w:customStyle="1" w:styleId="40">
    <w:name w:val="כותרת 4 תו"/>
    <w:basedOn w:val="a0"/>
    <w:link w:val="4"/>
    <w:uiPriority w:val="9"/>
    <w:rsid w:val="00F4326C"/>
    <w:rPr>
      <w:rFonts w:asciiTheme="majorHAnsi" w:eastAsiaTheme="majorEastAsia" w:hAnsiTheme="majorHAnsi" w:cstheme="majorBidi"/>
      <w:b/>
      <w:bCs/>
      <w:i/>
      <w:iCs/>
      <w:color w:val="4F81BD" w:themeColor="accent1"/>
    </w:rPr>
  </w:style>
  <w:style w:type="character" w:customStyle="1" w:styleId="50">
    <w:name w:val="כותרת 5 תו"/>
    <w:basedOn w:val="a0"/>
    <w:link w:val="5"/>
    <w:uiPriority w:val="9"/>
    <w:rsid w:val="00F4326C"/>
    <w:rPr>
      <w:rFonts w:asciiTheme="majorHAnsi" w:eastAsiaTheme="majorEastAsia" w:hAnsiTheme="majorHAnsi" w:cstheme="majorBidi"/>
      <w:color w:val="243F60" w:themeColor="accent1" w:themeShade="7F"/>
    </w:rPr>
  </w:style>
  <w:style w:type="character" w:customStyle="1" w:styleId="60">
    <w:name w:val="כותרת 6 תו"/>
    <w:basedOn w:val="a0"/>
    <w:link w:val="6"/>
    <w:uiPriority w:val="9"/>
    <w:semiHidden/>
    <w:rsid w:val="00F4326C"/>
    <w:rPr>
      <w:rFonts w:asciiTheme="majorHAnsi" w:eastAsiaTheme="majorEastAsia" w:hAnsiTheme="majorHAnsi" w:cstheme="majorBidi"/>
      <w:i/>
      <w:iCs/>
      <w:color w:val="243F60" w:themeColor="accent1" w:themeShade="7F"/>
    </w:rPr>
  </w:style>
  <w:style w:type="character" w:customStyle="1" w:styleId="70">
    <w:name w:val="כותרת 7 תו"/>
    <w:basedOn w:val="a0"/>
    <w:link w:val="7"/>
    <w:uiPriority w:val="9"/>
    <w:semiHidden/>
    <w:rsid w:val="00F4326C"/>
    <w:rPr>
      <w:rFonts w:asciiTheme="majorHAnsi" w:eastAsiaTheme="majorEastAsia" w:hAnsiTheme="majorHAnsi" w:cstheme="majorBidi"/>
      <w:i/>
      <w:iCs/>
      <w:color w:val="404040" w:themeColor="text1" w:themeTint="BF"/>
    </w:rPr>
  </w:style>
  <w:style w:type="character" w:customStyle="1" w:styleId="80">
    <w:name w:val="כותרת 8 תו"/>
    <w:basedOn w:val="a0"/>
    <w:link w:val="8"/>
    <w:uiPriority w:val="9"/>
    <w:semiHidden/>
    <w:rsid w:val="00F4326C"/>
    <w:rPr>
      <w:rFonts w:asciiTheme="majorHAnsi" w:eastAsiaTheme="majorEastAsia" w:hAnsiTheme="majorHAnsi" w:cstheme="majorBidi"/>
      <w:color w:val="404040" w:themeColor="text1" w:themeTint="BF"/>
      <w:sz w:val="20"/>
      <w:szCs w:val="20"/>
    </w:rPr>
  </w:style>
  <w:style w:type="character" w:customStyle="1" w:styleId="90">
    <w:name w:val="כותרת 9 תו"/>
    <w:basedOn w:val="a0"/>
    <w:link w:val="9"/>
    <w:uiPriority w:val="9"/>
    <w:semiHidden/>
    <w:rsid w:val="00F4326C"/>
    <w:rPr>
      <w:rFonts w:asciiTheme="majorHAnsi" w:eastAsiaTheme="majorEastAsia" w:hAnsiTheme="majorHAnsi" w:cstheme="majorBidi"/>
      <w:i/>
      <w:iCs/>
      <w:color w:val="404040" w:themeColor="text1" w:themeTint="BF"/>
      <w:sz w:val="20"/>
      <w:szCs w:val="20"/>
    </w:rPr>
  </w:style>
  <w:style w:type="character" w:customStyle="1" w:styleId="hps">
    <w:name w:val="hps"/>
    <w:basedOn w:val="a0"/>
    <w:rsid w:val="0011330A"/>
  </w:style>
  <w:style w:type="character" w:styleId="af9">
    <w:name w:val="Emphasis"/>
    <w:uiPriority w:val="20"/>
    <w:qFormat/>
    <w:rsid w:val="00C727EC"/>
    <w:rPr>
      <w:b/>
      <w:i/>
      <w:spacing w:val="10"/>
    </w:rPr>
  </w:style>
  <w:style w:type="character" w:customStyle="1" w:styleId="af0">
    <w:name w:val="כיתוב תו"/>
    <w:link w:val="af"/>
    <w:uiPriority w:val="35"/>
    <w:rsid w:val="00427729"/>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3607"/>
    <w:pPr>
      <w:bidi/>
    </w:pPr>
  </w:style>
  <w:style w:type="paragraph" w:styleId="1">
    <w:name w:val="heading 1"/>
    <w:aliases w:val="h1"/>
    <w:basedOn w:val="a"/>
    <w:next w:val="a"/>
    <w:link w:val="10"/>
    <w:qFormat/>
    <w:rsid w:val="001E4C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aliases w:val="h2"/>
    <w:basedOn w:val="a"/>
    <w:next w:val="a"/>
    <w:link w:val="20"/>
    <w:unhideWhenUsed/>
    <w:qFormat/>
    <w:rsid w:val="002473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aliases w:val="h3,h31,h32,h33,h34,h35,h36,h37"/>
    <w:basedOn w:val="a"/>
    <w:next w:val="a"/>
    <w:link w:val="30"/>
    <w:unhideWhenUsed/>
    <w:qFormat/>
    <w:rsid w:val="004E6B64"/>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F4326C"/>
    <w:pPr>
      <w:keepNext/>
      <w:keepLines/>
      <w:spacing w:before="200" w:after="0"/>
      <w:ind w:left="864" w:hanging="864"/>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F4326C"/>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F4326C"/>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F4326C"/>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F4326C"/>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F4326C"/>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D368B"/>
    <w:pPr>
      <w:tabs>
        <w:tab w:val="center" w:pos="4153"/>
        <w:tab w:val="right" w:pos="8306"/>
      </w:tabs>
      <w:spacing w:after="0" w:line="240" w:lineRule="auto"/>
    </w:pPr>
  </w:style>
  <w:style w:type="character" w:customStyle="1" w:styleId="a4">
    <w:name w:val="כותרת עליונה תו"/>
    <w:basedOn w:val="a0"/>
    <w:link w:val="a3"/>
    <w:uiPriority w:val="99"/>
    <w:rsid w:val="00CD368B"/>
  </w:style>
  <w:style w:type="paragraph" w:styleId="a5">
    <w:name w:val="footer"/>
    <w:basedOn w:val="a"/>
    <w:link w:val="a6"/>
    <w:uiPriority w:val="99"/>
    <w:unhideWhenUsed/>
    <w:rsid w:val="00CD368B"/>
    <w:pPr>
      <w:tabs>
        <w:tab w:val="center" w:pos="4153"/>
        <w:tab w:val="right" w:pos="8306"/>
      </w:tabs>
      <w:spacing w:after="0" w:line="240" w:lineRule="auto"/>
    </w:pPr>
  </w:style>
  <w:style w:type="character" w:customStyle="1" w:styleId="a6">
    <w:name w:val="כותרת תחתונה תו"/>
    <w:basedOn w:val="a0"/>
    <w:link w:val="a5"/>
    <w:uiPriority w:val="99"/>
    <w:rsid w:val="00CD368B"/>
  </w:style>
  <w:style w:type="paragraph" w:styleId="a7">
    <w:name w:val="Balloon Text"/>
    <w:basedOn w:val="a"/>
    <w:link w:val="a8"/>
    <w:uiPriority w:val="99"/>
    <w:semiHidden/>
    <w:unhideWhenUsed/>
    <w:rsid w:val="00CD368B"/>
    <w:pPr>
      <w:spacing w:after="0" w:line="240" w:lineRule="auto"/>
    </w:pPr>
    <w:rPr>
      <w:rFonts w:ascii="Tahoma" w:hAnsi="Tahoma" w:cs="Tahoma"/>
      <w:sz w:val="16"/>
      <w:szCs w:val="16"/>
    </w:rPr>
  </w:style>
  <w:style w:type="character" w:customStyle="1" w:styleId="a8">
    <w:name w:val="טקסט בלונים תו"/>
    <w:basedOn w:val="a0"/>
    <w:link w:val="a7"/>
    <w:uiPriority w:val="99"/>
    <w:semiHidden/>
    <w:rsid w:val="00CD368B"/>
    <w:rPr>
      <w:rFonts w:ascii="Tahoma" w:hAnsi="Tahoma" w:cs="Tahoma"/>
      <w:sz w:val="16"/>
      <w:szCs w:val="16"/>
    </w:rPr>
  </w:style>
  <w:style w:type="character" w:customStyle="1" w:styleId="apple-converted-space">
    <w:name w:val="apple-converted-space"/>
    <w:basedOn w:val="a0"/>
    <w:rsid w:val="00166335"/>
  </w:style>
  <w:style w:type="paragraph" w:styleId="a9">
    <w:name w:val="List Paragraph"/>
    <w:basedOn w:val="a"/>
    <w:uiPriority w:val="34"/>
    <w:qFormat/>
    <w:rsid w:val="00B847EF"/>
    <w:pPr>
      <w:ind w:left="720"/>
      <w:contextualSpacing/>
    </w:pPr>
  </w:style>
  <w:style w:type="character" w:styleId="Hyperlink">
    <w:name w:val="Hyperlink"/>
    <w:basedOn w:val="a0"/>
    <w:uiPriority w:val="99"/>
    <w:rsid w:val="009F231F"/>
    <w:rPr>
      <w:rFonts w:cs="Times New Roman"/>
      <w:color w:val="0000FF"/>
      <w:u w:val="single"/>
    </w:rPr>
  </w:style>
  <w:style w:type="paragraph" w:styleId="NormalWeb">
    <w:name w:val="Normal (Web)"/>
    <w:basedOn w:val="a"/>
    <w:uiPriority w:val="99"/>
    <w:semiHidden/>
    <w:unhideWhenUsed/>
    <w:rsid w:val="000D635E"/>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aa">
    <w:name w:val="Table Grid"/>
    <w:basedOn w:val="a1"/>
    <w:uiPriority w:val="59"/>
    <w:rsid w:val="00CE7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כותרת 1 תו"/>
    <w:aliases w:val="h1 תו"/>
    <w:basedOn w:val="a0"/>
    <w:link w:val="1"/>
    <w:rsid w:val="001E4C58"/>
    <w:rPr>
      <w:rFonts w:asciiTheme="majorHAnsi" w:eastAsiaTheme="majorEastAsia" w:hAnsiTheme="majorHAnsi" w:cstheme="majorBidi"/>
      <w:b/>
      <w:bCs/>
      <w:color w:val="365F91" w:themeColor="accent1" w:themeShade="BF"/>
      <w:sz w:val="28"/>
      <w:szCs w:val="28"/>
    </w:rPr>
  </w:style>
  <w:style w:type="paragraph" w:styleId="ab">
    <w:name w:val="TOC Heading"/>
    <w:basedOn w:val="1"/>
    <w:next w:val="a"/>
    <w:uiPriority w:val="39"/>
    <w:unhideWhenUsed/>
    <w:qFormat/>
    <w:rsid w:val="001E4C58"/>
    <w:pPr>
      <w:outlineLvl w:val="9"/>
    </w:pPr>
    <w:rPr>
      <w:rtl/>
      <w:cs/>
    </w:rPr>
  </w:style>
  <w:style w:type="character" w:styleId="ac">
    <w:name w:val="Intense Emphasis"/>
    <w:basedOn w:val="a0"/>
    <w:uiPriority w:val="21"/>
    <w:qFormat/>
    <w:rsid w:val="004C2949"/>
    <w:rPr>
      <w:b/>
      <w:bCs/>
      <w:i/>
      <w:iCs/>
      <w:color w:val="4F81BD" w:themeColor="accent1"/>
    </w:rPr>
  </w:style>
  <w:style w:type="paragraph" w:styleId="ad">
    <w:name w:val="Intense Quote"/>
    <w:basedOn w:val="a"/>
    <w:next w:val="a"/>
    <w:link w:val="ae"/>
    <w:uiPriority w:val="30"/>
    <w:qFormat/>
    <w:rsid w:val="004C2949"/>
    <w:pPr>
      <w:pBdr>
        <w:bottom w:val="single" w:sz="4" w:space="4" w:color="4F81BD" w:themeColor="accent1"/>
      </w:pBdr>
      <w:spacing w:before="200" w:after="280"/>
      <w:ind w:left="936" w:right="936"/>
    </w:pPr>
    <w:rPr>
      <w:b/>
      <w:bCs/>
      <w:i/>
      <w:iCs/>
      <w:color w:val="4F81BD" w:themeColor="accent1"/>
    </w:rPr>
  </w:style>
  <w:style w:type="character" w:customStyle="1" w:styleId="ae">
    <w:name w:val="ציטוט חזק תו"/>
    <w:basedOn w:val="a0"/>
    <w:link w:val="ad"/>
    <w:uiPriority w:val="30"/>
    <w:rsid w:val="004C2949"/>
    <w:rPr>
      <w:b/>
      <w:bCs/>
      <w:i/>
      <w:iCs/>
      <w:color w:val="4F81BD" w:themeColor="accent1"/>
    </w:rPr>
  </w:style>
  <w:style w:type="paragraph" w:styleId="TOC1">
    <w:name w:val="toc 1"/>
    <w:basedOn w:val="a"/>
    <w:next w:val="a"/>
    <w:autoRedefine/>
    <w:uiPriority w:val="39"/>
    <w:unhideWhenUsed/>
    <w:rsid w:val="0071237B"/>
    <w:pPr>
      <w:tabs>
        <w:tab w:val="left" w:pos="1760"/>
        <w:tab w:val="right" w:leader="dot" w:pos="8296"/>
      </w:tabs>
      <w:spacing w:after="100"/>
    </w:pPr>
  </w:style>
  <w:style w:type="character" w:customStyle="1" w:styleId="20">
    <w:name w:val="כותרת 2 תו"/>
    <w:aliases w:val="h2 תו"/>
    <w:basedOn w:val="a0"/>
    <w:link w:val="2"/>
    <w:rsid w:val="0024733E"/>
    <w:rPr>
      <w:rFonts w:asciiTheme="majorHAnsi" w:eastAsiaTheme="majorEastAsia" w:hAnsiTheme="majorHAnsi" w:cstheme="majorBidi"/>
      <w:b/>
      <w:bCs/>
      <w:color w:val="4F81BD" w:themeColor="accent1"/>
      <w:sz w:val="26"/>
      <w:szCs w:val="26"/>
    </w:rPr>
  </w:style>
  <w:style w:type="paragraph" w:styleId="TOC2">
    <w:name w:val="toc 2"/>
    <w:basedOn w:val="a"/>
    <w:next w:val="a"/>
    <w:autoRedefine/>
    <w:uiPriority w:val="39"/>
    <w:unhideWhenUsed/>
    <w:rsid w:val="0024733E"/>
    <w:pPr>
      <w:spacing w:after="100"/>
      <w:ind w:left="220"/>
    </w:pPr>
  </w:style>
  <w:style w:type="paragraph" w:styleId="af">
    <w:name w:val="caption"/>
    <w:basedOn w:val="a"/>
    <w:next w:val="a"/>
    <w:link w:val="af0"/>
    <w:uiPriority w:val="35"/>
    <w:unhideWhenUsed/>
    <w:qFormat/>
    <w:rsid w:val="00CD7C7E"/>
    <w:pPr>
      <w:spacing w:line="240" w:lineRule="auto"/>
    </w:pPr>
    <w:rPr>
      <w:b/>
      <w:bCs/>
      <w:color w:val="4F81BD" w:themeColor="accent1"/>
      <w:sz w:val="18"/>
      <w:szCs w:val="18"/>
    </w:rPr>
  </w:style>
  <w:style w:type="character" w:customStyle="1" w:styleId="30">
    <w:name w:val="כותרת 3 תו"/>
    <w:aliases w:val="h3 תו,h31 תו,h32 תו,h33 תו,h34 תו,h35 תו,h36 תו,h37 תו"/>
    <w:basedOn w:val="a0"/>
    <w:link w:val="3"/>
    <w:rsid w:val="004E6B64"/>
    <w:rPr>
      <w:rFonts w:asciiTheme="majorHAnsi" w:eastAsiaTheme="majorEastAsia" w:hAnsiTheme="majorHAnsi" w:cstheme="majorBidi"/>
      <w:b/>
      <w:bCs/>
      <w:color w:val="4F81BD" w:themeColor="accent1"/>
    </w:rPr>
  </w:style>
  <w:style w:type="paragraph" w:styleId="TOC3">
    <w:name w:val="toc 3"/>
    <w:basedOn w:val="a"/>
    <w:next w:val="a"/>
    <w:autoRedefine/>
    <w:uiPriority w:val="39"/>
    <w:unhideWhenUsed/>
    <w:rsid w:val="00604B7B"/>
    <w:pPr>
      <w:spacing w:after="100"/>
      <w:ind w:left="440"/>
    </w:pPr>
  </w:style>
  <w:style w:type="table" w:styleId="1-1">
    <w:name w:val="Medium Shading 1 Accent 1"/>
    <w:basedOn w:val="a1"/>
    <w:uiPriority w:val="63"/>
    <w:rsid w:val="006875E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5">
    <w:name w:val="Medium Shading 1 Accent 5"/>
    <w:basedOn w:val="a1"/>
    <w:uiPriority w:val="63"/>
    <w:rsid w:val="006875EF"/>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
    <w:name w:val="Light Grid Accent 1"/>
    <w:basedOn w:val="a1"/>
    <w:uiPriority w:val="62"/>
    <w:rsid w:val="006875E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af1">
    <w:name w:val="Subtle Reference"/>
    <w:basedOn w:val="a0"/>
    <w:uiPriority w:val="31"/>
    <w:qFormat/>
    <w:rsid w:val="00F73412"/>
    <w:rPr>
      <w:smallCaps/>
      <w:color w:val="C0504D" w:themeColor="accent2"/>
      <w:u w:val="single"/>
    </w:rPr>
  </w:style>
  <w:style w:type="paragraph" w:styleId="af2">
    <w:name w:val="table of figures"/>
    <w:basedOn w:val="a"/>
    <w:next w:val="a"/>
    <w:uiPriority w:val="99"/>
    <w:unhideWhenUsed/>
    <w:rsid w:val="00D74617"/>
    <w:pPr>
      <w:spacing w:after="0"/>
    </w:pPr>
  </w:style>
  <w:style w:type="character" w:styleId="af3">
    <w:name w:val="annotation reference"/>
    <w:basedOn w:val="a0"/>
    <w:uiPriority w:val="99"/>
    <w:semiHidden/>
    <w:unhideWhenUsed/>
    <w:rsid w:val="008E5CD8"/>
    <w:rPr>
      <w:sz w:val="16"/>
      <w:szCs w:val="16"/>
    </w:rPr>
  </w:style>
  <w:style w:type="paragraph" w:styleId="af4">
    <w:name w:val="annotation text"/>
    <w:basedOn w:val="a"/>
    <w:link w:val="af5"/>
    <w:uiPriority w:val="99"/>
    <w:semiHidden/>
    <w:unhideWhenUsed/>
    <w:rsid w:val="008E5CD8"/>
    <w:pPr>
      <w:spacing w:line="240" w:lineRule="auto"/>
    </w:pPr>
    <w:rPr>
      <w:sz w:val="20"/>
      <w:szCs w:val="20"/>
    </w:rPr>
  </w:style>
  <w:style w:type="character" w:customStyle="1" w:styleId="af5">
    <w:name w:val="טקסט הערה תו"/>
    <w:basedOn w:val="a0"/>
    <w:link w:val="af4"/>
    <w:uiPriority w:val="99"/>
    <w:semiHidden/>
    <w:rsid w:val="008E5CD8"/>
    <w:rPr>
      <w:sz w:val="20"/>
      <w:szCs w:val="20"/>
    </w:rPr>
  </w:style>
  <w:style w:type="paragraph" w:styleId="af6">
    <w:name w:val="annotation subject"/>
    <w:basedOn w:val="af4"/>
    <w:next w:val="af4"/>
    <w:link w:val="af7"/>
    <w:uiPriority w:val="99"/>
    <w:semiHidden/>
    <w:unhideWhenUsed/>
    <w:rsid w:val="008E5CD8"/>
    <w:rPr>
      <w:b/>
      <w:bCs/>
    </w:rPr>
  </w:style>
  <w:style w:type="character" w:customStyle="1" w:styleId="af7">
    <w:name w:val="נושא הערה תו"/>
    <w:basedOn w:val="af5"/>
    <w:link w:val="af6"/>
    <w:uiPriority w:val="99"/>
    <w:semiHidden/>
    <w:rsid w:val="008E5CD8"/>
    <w:rPr>
      <w:b/>
      <w:bCs/>
      <w:sz w:val="20"/>
      <w:szCs w:val="20"/>
    </w:rPr>
  </w:style>
  <w:style w:type="paragraph" w:styleId="af8">
    <w:name w:val="Revision"/>
    <w:hidden/>
    <w:uiPriority w:val="99"/>
    <w:semiHidden/>
    <w:rsid w:val="004B3508"/>
    <w:pPr>
      <w:spacing w:after="0" w:line="240" w:lineRule="auto"/>
    </w:pPr>
  </w:style>
  <w:style w:type="character" w:customStyle="1" w:styleId="apple-style-span">
    <w:name w:val="apple-style-span"/>
    <w:basedOn w:val="a0"/>
    <w:rsid w:val="0017790B"/>
  </w:style>
  <w:style w:type="character" w:styleId="FollowedHyperlink">
    <w:name w:val="FollowedHyperlink"/>
    <w:basedOn w:val="a0"/>
    <w:uiPriority w:val="99"/>
    <w:semiHidden/>
    <w:unhideWhenUsed/>
    <w:rsid w:val="00F4326C"/>
    <w:rPr>
      <w:color w:val="800080" w:themeColor="followedHyperlink"/>
      <w:u w:val="single"/>
    </w:rPr>
  </w:style>
  <w:style w:type="character" w:customStyle="1" w:styleId="40">
    <w:name w:val="כותרת 4 תו"/>
    <w:basedOn w:val="a0"/>
    <w:link w:val="4"/>
    <w:uiPriority w:val="9"/>
    <w:rsid w:val="00F4326C"/>
    <w:rPr>
      <w:rFonts w:asciiTheme="majorHAnsi" w:eastAsiaTheme="majorEastAsia" w:hAnsiTheme="majorHAnsi" w:cstheme="majorBidi"/>
      <w:b/>
      <w:bCs/>
      <w:i/>
      <w:iCs/>
      <w:color w:val="4F81BD" w:themeColor="accent1"/>
    </w:rPr>
  </w:style>
  <w:style w:type="character" w:customStyle="1" w:styleId="50">
    <w:name w:val="כותרת 5 תו"/>
    <w:basedOn w:val="a0"/>
    <w:link w:val="5"/>
    <w:uiPriority w:val="9"/>
    <w:rsid w:val="00F4326C"/>
    <w:rPr>
      <w:rFonts w:asciiTheme="majorHAnsi" w:eastAsiaTheme="majorEastAsia" w:hAnsiTheme="majorHAnsi" w:cstheme="majorBidi"/>
      <w:color w:val="243F60" w:themeColor="accent1" w:themeShade="7F"/>
    </w:rPr>
  </w:style>
  <w:style w:type="character" w:customStyle="1" w:styleId="60">
    <w:name w:val="כותרת 6 תו"/>
    <w:basedOn w:val="a0"/>
    <w:link w:val="6"/>
    <w:uiPriority w:val="9"/>
    <w:semiHidden/>
    <w:rsid w:val="00F4326C"/>
    <w:rPr>
      <w:rFonts w:asciiTheme="majorHAnsi" w:eastAsiaTheme="majorEastAsia" w:hAnsiTheme="majorHAnsi" w:cstheme="majorBidi"/>
      <w:i/>
      <w:iCs/>
      <w:color w:val="243F60" w:themeColor="accent1" w:themeShade="7F"/>
    </w:rPr>
  </w:style>
  <w:style w:type="character" w:customStyle="1" w:styleId="70">
    <w:name w:val="כותרת 7 תו"/>
    <w:basedOn w:val="a0"/>
    <w:link w:val="7"/>
    <w:uiPriority w:val="9"/>
    <w:semiHidden/>
    <w:rsid w:val="00F4326C"/>
    <w:rPr>
      <w:rFonts w:asciiTheme="majorHAnsi" w:eastAsiaTheme="majorEastAsia" w:hAnsiTheme="majorHAnsi" w:cstheme="majorBidi"/>
      <w:i/>
      <w:iCs/>
      <w:color w:val="404040" w:themeColor="text1" w:themeTint="BF"/>
    </w:rPr>
  </w:style>
  <w:style w:type="character" w:customStyle="1" w:styleId="80">
    <w:name w:val="כותרת 8 תו"/>
    <w:basedOn w:val="a0"/>
    <w:link w:val="8"/>
    <w:uiPriority w:val="9"/>
    <w:semiHidden/>
    <w:rsid w:val="00F4326C"/>
    <w:rPr>
      <w:rFonts w:asciiTheme="majorHAnsi" w:eastAsiaTheme="majorEastAsia" w:hAnsiTheme="majorHAnsi" w:cstheme="majorBidi"/>
      <w:color w:val="404040" w:themeColor="text1" w:themeTint="BF"/>
      <w:sz w:val="20"/>
      <w:szCs w:val="20"/>
    </w:rPr>
  </w:style>
  <w:style w:type="character" w:customStyle="1" w:styleId="90">
    <w:name w:val="כותרת 9 תו"/>
    <w:basedOn w:val="a0"/>
    <w:link w:val="9"/>
    <w:uiPriority w:val="9"/>
    <w:semiHidden/>
    <w:rsid w:val="00F4326C"/>
    <w:rPr>
      <w:rFonts w:asciiTheme="majorHAnsi" w:eastAsiaTheme="majorEastAsia" w:hAnsiTheme="majorHAnsi" w:cstheme="majorBidi"/>
      <w:i/>
      <w:iCs/>
      <w:color w:val="404040" w:themeColor="text1" w:themeTint="BF"/>
      <w:sz w:val="20"/>
      <w:szCs w:val="20"/>
    </w:rPr>
  </w:style>
  <w:style w:type="character" w:customStyle="1" w:styleId="hps">
    <w:name w:val="hps"/>
    <w:basedOn w:val="a0"/>
    <w:rsid w:val="0011330A"/>
  </w:style>
  <w:style w:type="character" w:styleId="af9">
    <w:name w:val="Emphasis"/>
    <w:uiPriority w:val="20"/>
    <w:qFormat/>
    <w:rsid w:val="00C727EC"/>
    <w:rPr>
      <w:b/>
      <w:i/>
      <w:spacing w:val="10"/>
    </w:rPr>
  </w:style>
  <w:style w:type="character" w:customStyle="1" w:styleId="af0">
    <w:name w:val="כיתוב תו"/>
    <w:link w:val="af"/>
    <w:uiPriority w:val="35"/>
    <w:rsid w:val="00427729"/>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82050">
      <w:bodyDiv w:val="1"/>
      <w:marLeft w:val="0"/>
      <w:marRight w:val="0"/>
      <w:marTop w:val="0"/>
      <w:marBottom w:val="0"/>
      <w:divBdr>
        <w:top w:val="none" w:sz="0" w:space="0" w:color="auto"/>
        <w:left w:val="none" w:sz="0" w:space="0" w:color="auto"/>
        <w:bottom w:val="none" w:sz="0" w:space="0" w:color="auto"/>
        <w:right w:val="none" w:sz="0" w:space="0" w:color="auto"/>
      </w:divBdr>
    </w:div>
    <w:div w:id="41484425">
      <w:bodyDiv w:val="1"/>
      <w:marLeft w:val="0"/>
      <w:marRight w:val="0"/>
      <w:marTop w:val="0"/>
      <w:marBottom w:val="0"/>
      <w:divBdr>
        <w:top w:val="none" w:sz="0" w:space="0" w:color="auto"/>
        <w:left w:val="none" w:sz="0" w:space="0" w:color="auto"/>
        <w:bottom w:val="none" w:sz="0" w:space="0" w:color="auto"/>
        <w:right w:val="none" w:sz="0" w:space="0" w:color="auto"/>
      </w:divBdr>
    </w:div>
    <w:div w:id="50613533">
      <w:bodyDiv w:val="1"/>
      <w:marLeft w:val="0"/>
      <w:marRight w:val="0"/>
      <w:marTop w:val="0"/>
      <w:marBottom w:val="0"/>
      <w:divBdr>
        <w:top w:val="none" w:sz="0" w:space="0" w:color="auto"/>
        <w:left w:val="none" w:sz="0" w:space="0" w:color="auto"/>
        <w:bottom w:val="none" w:sz="0" w:space="0" w:color="auto"/>
        <w:right w:val="none" w:sz="0" w:space="0" w:color="auto"/>
      </w:divBdr>
    </w:div>
    <w:div w:id="98063921">
      <w:bodyDiv w:val="1"/>
      <w:marLeft w:val="0"/>
      <w:marRight w:val="0"/>
      <w:marTop w:val="0"/>
      <w:marBottom w:val="0"/>
      <w:divBdr>
        <w:top w:val="none" w:sz="0" w:space="0" w:color="auto"/>
        <w:left w:val="none" w:sz="0" w:space="0" w:color="auto"/>
        <w:bottom w:val="none" w:sz="0" w:space="0" w:color="auto"/>
        <w:right w:val="none" w:sz="0" w:space="0" w:color="auto"/>
      </w:divBdr>
      <w:divsChild>
        <w:div w:id="2098670628">
          <w:marLeft w:val="547"/>
          <w:marRight w:val="0"/>
          <w:marTop w:val="154"/>
          <w:marBottom w:val="0"/>
          <w:divBdr>
            <w:top w:val="none" w:sz="0" w:space="0" w:color="auto"/>
            <w:left w:val="none" w:sz="0" w:space="0" w:color="auto"/>
            <w:bottom w:val="none" w:sz="0" w:space="0" w:color="auto"/>
            <w:right w:val="none" w:sz="0" w:space="0" w:color="auto"/>
          </w:divBdr>
        </w:div>
      </w:divsChild>
    </w:div>
    <w:div w:id="107354712">
      <w:bodyDiv w:val="1"/>
      <w:marLeft w:val="0"/>
      <w:marRight w:val="0"/>
      <w:marTop w:val="0"/>
      <w:marBottom w:val="0"/>
      <w:divBdr>
        <w:top w:val="none" w:sz="0" w:space="0" w:color="auto"/>
        <w:left w:val="none" w:sz="0" w:space="0" w:color="auto"/>
        <w:bottom w:val="none" w:sz="0" w:space="0" w:color="auto"/>
        <w:right w:val="none" w:sz="0" w:space="0" w:color="auto"/>
      </w:divBdr>
    </w:div>
    <w:div w:id="144707638">
      <w:bodyDiv w:val="1"/>
      <w:marLeft w:val="0"/>
      <w:marRight w:val="0"/>
      <w:marTop w:val="0"/>
      <w:marBottom w:val="0"/>
      <w:divBdr>
        <w:top w:val="none" w:sz="0" w:space="0" w:color="auto"/>
        <w:left w:val="none" w:sz="0" w:space="0" w:color="auto"/>
        <w:bottom w:val="none" w:sz="0" w:space="0" w:color="auto"/>
        <w:right w:val="none" w:sz="0" w:space="0" w:color="auto"/>
      </w:divBdr>
    </w:div>
    <w:div w:id="189221550">
      <w:bodyDiv w:val="1"/>
      <w:marLeft w:val="0"/>
      <w:marRight w:val="0"/>
      <w:marTop w:val="0"/>
      <w:marBottom w:val="0"/>
      <w:divBdr>
        <w:top w:val="none" w:sz="0" w:space="0" w:color="auto"/>
        <w:left w:val="none" w:sz="0" w:space="0" w:color="auto"/>
        <w:bottom w:val="none" w:sz="0" w:space="0" w:color="auto"/>
        <w:right w:val="none" w:sz="0" w:space="0" w:color="auto"/>
      </w:divBdr>
    </w:div>
    <w:div w:id="294601209">
      <w:bodyDiv w:val="1"/>
      <w:marLeft w:val="0"/>
      <w:marRight w:val="0"/>
      <w:marTop w:val="0"/>
      <w:marBottom w:val="0"/>
      <w:divBdr>
        <w:top w:val="none" w:sz="0" w:space="0" w:color="auto"/>
        <w:left w:val="none" w:sz="0" w:space="0" w:color="auto"/>
        <w:bottom w:val="none" w:sz="0" w:space="0" w:color="auto"/>
        <w:right w:val="none" w:sz="0" w:space="0" w:color="auto"/>
      </w:divBdr>
      <w:divsChild>
        <w:div w:id="528572344">
          <w:marLeft w:val="547"/>
          <w:marRight w:val="0"/>
          <w:marTop w:val="154"/>
          <w:marBottom w:val="0"/>
          <w:divBdr>
            <w:top w:val="none" w:sz="0" w:space="0" w:color="auto"/>
            <w:left w:val="none" w:sz="0" w:space="0" w:color="auto"/>
            <w:bottom w:val="none" w:sz="0" w:space="0" w:color="auto"/>
            <w:right w:val="none" w:sz="0" w:space="0" w:color="auto"/>
          </w:divBdr>
        </w:div>
        <w:div w:id="1196501005">
          <w:marLeft w:val="547"/>
          <w:marRight w:val="0"/>
          <w:marTop w:val="154"/>
          <w:marBottom w:val="0"/>
          <w:divBdr>
            <w:top w:val="none" w:sz="0" w:space="0" w:color="auto"/>
            <w:left w:val="none" w:sz="0" w:space="0" w:color="auto"/>
            <w:bottom w:val="none" w:sz="0" w:space="0" w:color="auto"/>
            <w:right w:val="none" w:sz="0" w:space="0" w:color="auto"/>
          </w:divBdr>
        </w:div>
      </w:divsChild>
    </w:div>
    <w:div w:id="396050613">
      <w:bodyDiv w:val="1"/>
      <w:marLeft w:val="0"/>
      <w:marRight w:val="0"/>
      <w:marTop w:val="0"/>
      <w:marBottom w:val="0"/>
      <w:divBdr>
        <w:top w:val="none" w:sz="0" w:space="0" w:color="auto"/>
        <w:left w:val="none" w:sz="0" w:space="0" w:color="auto"/>
        <w:bottom w:val="none" w:sz="0" w:space="0" w:color="auto"/>
        <w:right w:val="none" w:sz="0" w:space="0" w:color="auto"/>
      </w:divBdr>
    </w:div>
    <w:div w:id="406805517">
      <w:bodyDiv w:val="1"/>
      <w:marLeft w:val="0"/>
      <w:marRight w:val="0"/>
      <w:marTop w:val="0"/>
      <w:marBottom w:val="0"/>
      <w:divBdr>
        <w:top w:val="none" w:sz="0" w:space="0" w:color="auto"/>
        <w:left w:val="none" w:sz="0" w:space="0" w:color="auto"/>
        <w:bottom w:val="none" w:sz="0" w:space="0" w:color="auto"/>
        <w:right w:val="none" w:sz="0" w:space="0" w:color="auto"/>
      </w:divBdr>
      <w:divsChild>
        <w:div w:id="1748841790">
          <w:marLeft w:val="547"/>
          <w:marRight w:val="0"/>
          <w:marTop w:val="154"/>
          <w:marBottom w:val="0"/>
          <w:divBdr>
            <w:top w:val="none" w:sz="0" w:space="0" w:color="auto"/>
            <w:left w:val="none" w:sz="0" w:space="0" w:color="auto"/>
            <w:bottom w:val="none" w:sz="0" w:space="0" w:color="auto"/>
            <w:right w:val="none" w:sz="0" w:space="0" w:color="auto"/>
          </w:divBdr>
        </w:div>
      </w:divsChild>
    </w:div>
    <w:div w:id="414206825">
      <w:bodyDiv w:val="1"/>
      <w:marLeft w:val="0"/>
      <w:marRight w:val="0"/>
      <w:marTop w:val="0"/>
      <w:marBottom w:val="0"/>
      <w:divBdr>
        <w:top w:val="none" w:sz="0" w:space="0" w:color="auto"/>
        <w:left w:val="none" w:sz="0" w:space="0" w:color="auto"/>
        <w:bottom w:val="none" w:sz="0" w:space="0" w:color="auto"/>
        <w:right w:val="none" w:sz="0" w:space="0" w:color="auto"/>
      </w:divBdr>
    </w:div>
    <w:div w:id="492912921">
      <w:bodyDiv w:val="1"/>
      <w:marLeft w:val="0"/>
      <w:marRight w:val="0"/>
      <w:marTop w:val="0"/>
      <w:marBottom w:val="0"/>
      <w:divBdr>
        <w:top w:val="none" w:sz="0" w:space="0" w:color="auto"/>
        <w:left w:val="none" w:sz="0" w:space="0" w:color="auto"/>
        <w:bottom w:val="none" w:sz="0" w:space="0" w:color="auto"/>
        <w:right w:val="none" w:sz="0" w:space="0" w:color="auto"/>
      </w:divBdr>
      <w:divsChild>
        <w:div w:id="759330361">
          <w:marLeft w:val="547"/>
          <w:marRight w:val="0"/>
          <w:marTop w:val="154"/>
          <w:marBottom w:val="0"/>
          <w:divBdr>
            <w:top w:val="none" w:sz="0" w:space="0" w:color="auto"/>
            <w:left w:val="none" w:sz="0" w:space="0" w:color="auto"/>
            <w:bottom w:val="none" w:sz="0" w:space="0" w:color="auto"/>
            <w:right w:val="none" w:sz="0" w:space="0" w:color="auto"/>
          </w:divBdr>
        </w:div>
      </w:divsChild>
    </w:div>
    <w:div w:id="566498075">
      <w:bodyDiv w:val="1"/>
      <w:marLeft w:val="0"/>
      <w:marRight w:val="0"/>
      <w:marTop w:val="0"/>
      <w:marBottom w:val="0"/>
      <w:divBdr>
        <w:top w:val="none" w:sz="0" w:space="0" w:color="auto"/>
        <w:left w:val="none" w:sz="0" w:space="0" w:color="auto"/>
        <w:bottom w:val="none" w:sz="0" w:space="0" w:color="auto"/>
        <w:right w:val="none" w:sz="0" w:space="0" w:color="auto"/>
      </w:divBdr>
    </w:div>
    <w:div w:id="739400599">
      <w:bodyDiv w:val="1"/>
      <w:marLeft w:val="0"/>
      <w:marRight w:val="0"/>
      <w:marTop w:val="0"/>
      <w:marBottom w:val="0"/>
      <w:divBdr>
        <w:top w:val="none" w:sz="0" w:space="0" w:color="auto"/>
        <w:left w:val="none" w:sz="0" w:space="0" w:color="auto"/>
        <w:bottom w:val="none" w:sz="0" w:space="0" w:color="auto"/>
        <w:right w:val="none" w:sz="0" w:space="0" w:color="auto"/>
      </w:divBdr>
    </w:div>
    <w:div w:id="745344397">
      <w:bodyDiv w:val="1"/>
      <w:marLeft w:val="0"/>
      <w:marRight w:val="0"/>
      <w:marTop w:val="0"/>
      <w:marBottom w:val="0"/>
      <w:divBdr>
        <w:top w:val="none" w:sz="0" w:space="0" w:color="auto"/>
        <w:left w:val="none" w:sz="0" w:space="0" w:color="auto"/>
        <w:bottom w:val="none" w:sz="0" w:space="0" w:color="auto"/>
        <w:right w:val="none" w:sz="0" w:space="0" w:color="auto"/>
      </w:divBdr>
    </w:div>
    <w:div w:id="829061185">
      <w:bodyDiv w:val="1"/>
      <w:marLeft w:val="0"/>
      <w:marRight w:val="0"/>
      <w:marTop w:val="0"/>
      <w:marBottom w:val="0"/>
      <w:divBdr>
        <w:top w:val="none" w:sz="0" w:space="0" w:color="auto"/>
        <w:left w:val="none" w:sz="0" w:space="0" w:color="auto"/>
        <w:bottom w:val="none" w:sz="0" w:space="0" w:color="auto"/>
        <w:right w:val="none" w:sz="0" w:space="0" w:color="auto"/>
      </w:divBdr>
      <w:divsChild>
        <w:div w:id="447552495">
          <w:marLeft w:val="446"/>
          <w:marRight w:val="0"/>
          <w:marTop w:val="0"/>
          <w:marBottom w:val="0"/>
          <w:divBdr>
            <w:top w:val="none" w:sz="0" w:space="0" w:color="auto"/>
            <w:left w:val="none" w:sz="0" w:space="0" w:color="auto"/>
            <w:bottom w:val="none" w:sz="0" w:space="0" w:color="auto"/>
            <w:right w:val="none" w:sz="0" w:space="0" w:color="auto"/>
          </w:divBdr>
        </w:div>
      </w:divsChild>
    </w:div>
    <w:div w:id="841237159">
      <w:bodyDiv w:val="1"/>
      <w:marLeft w:val="0"/>
      <w:marRight w:val="0"/>
      <w:marTop w:val="0"/>
      <w:marBottom w:val="0"/>
      <w:divBdr>
        <w:top w:val="none" w:sz="0" w:space="0" w:color="auto"/>
        <w:left w:val="none" w:sz="0" w:space="0" w:color="auto"/>
        <w:bottom w:val="none" w:sz="0" w:space="0" w:color="auto"/>
        <w:right w:val="none" w:sz="0" w:space="0" w:color="auto"/>
      </w:divBdr>
    </w:div>
    <w:div w:id="935553560">
      <w:bodyDiv w:val="1"/>
      <w:marLeft w:val="0"/>
      <w:marRight w:val="0"/>
      <w:marTop w:val="0"/>
      <w:marBottom w:val="0"/>
      <w:divBdr>
        <w:top w:val="none" w:sz="0" w:space="0" w:color="auto"/>
        <w:left w:val="none" w:sz="0" w:space="0" w:color="auto"/>
        <w:bottom w:val="none" w:sz="0" w:space="0" w:color="auto"/>
        <w:right w:val="none" w:sz="0" w:space="0" w:color="auto"/>
      </w:divBdr>
    </w:div>
    <w:div w:id="943657523">
      <w:bodyDiv w:val="1"/>
      <w:marLeft w:val="0"/>
      <w:marRight w:val="0"/>
      <w:marTop w:val="0"/>
      <w:marBottom w:val="0"/>
      <w:divBdr>
        <w:top w:val="none" w:sz="0" w:space="0" w:color="auto"/>
        <w:left w:val="none" w:sz="0" w:space="0" w:color="auto"/>
        <w:bottom w:val="none" w:sz="0" w:space="0" w:color="auto"/>
        <w:right w:val="none" w:sz="0" w:space="0" w:color="auto"/>
      </w:divBdr>
    </w:div>
    <w:div w:id="1027024489">
      <w:bodyDiv w:val="1"/>
      <w:marLeft w:val="0"/>
      <w:marRight w:val="0"/>
      <w:marTop w:val="0"/>
      <w:marBottom w:val="0"/>
      <w:divBdr>
        <w:top w:val="none" w:sz="0" w:space="0" w:color="auto"/>
        <w:left w:val="none" w:sz="0" w:space="0" w:color="auto"/>
        <w:bottom w:val="none" w:sz="0" w:space="0" w:color="auto"/>
        <w:right w:val="none" w:sz="0" w:space="0" w:color="auto"/>
      </w:divBdr>
    </w:div>
    <w:div w:id="1040587725">
      <w:bodyDiv w:val="1"/>
      <w:marLeft w:val="0"/>
      <w:marRight w:val="0"/>
      <w:marTop w:val="0"/>
      <w:marBottom w:val="0"/>
      <w:divBdr>
        <w:top w:val="none" w:sz="0" w:space="0" w:color="auto"/>
        <w:left w:val="none" w:sz="0" w:space="0" w:color="auto"/>
        <w:bottom w:val="none" w:sz="0" w:space="0" w:color="auto"/>
        <w:right w:val="none" w:sz="0" w:space="0" w:color="auto"/>
      </w:divBdr>
    </w:div>
    <w:div w:id="1098211858">
      <w:bodyDiv w:val="1"/>
      <w:marLeft w:val="0"/>
      <w:marRight w:val="0"/>
      <w:marTop w:val="0"/>
      <w:marBottom w:val="0"/>
      <w:divBdr>
        <w:top w:val="none" w:sz="0" w:space="0" w:color="auto"/>
        <w:left w:val="none" w:sz="0" w:space="0" w:color="auto"/>
        <w:bottom w:val="none" w:sz="0" w:space="0" w:color="auto"/>
        <w:right w:val="none" w:sz="0" w:space="0" w:color="auto"/>
      </w:divBdr>
      <w:divsChild>
        <w:div w:id="812211044">
          <w:marLeft w:val="547"/>
          <w:marRight w:val="0"/>
          <w:marTop w:val="154"/>
          <w:marBottom w:val="0"/>
          <w:divBdr>
            <w:top w:val="none" w:sz="0" w:space="0" w:color="auto"/>
            <w:left w:val="none" w:sz="0" w:space="0" w:color="auto"/>
            <w:bottom w:val="none" w:sz="0" w:space="0" w:color="auto"/>
            <w:right w:val="none" w:sz="0" w:space="0" w:color="auto"/>
          </w:divBdr>
        </w:div>
      </w:divsChild>
    </w:div>
    <w:div w:id="1430466443">
      <w:bodyDiv w:val="1"/>
      <w:marLeft w:val="0"/>
      <w:marRight w:val="0"/>
      <w:marTop w:val="0"/>
      <w:marBottom w:val="0"/>
      <w:divBdr>
        <w:top w:val="none" w:sz="0" w:space="0" w:color="auto"/>
        <w:left w:val="none" w:sz="0" w:space="0" w:color="auto"/>
        <w:bottom w:val="none" w:sz="0" w:space="0" w:color="auto"/>
        <w:right w:val="none" w:sz="0" w:space="0" w:color="auto"/>
      </w:divBdr>
      <w:divsChild>
        <w:div w:id="821849203">
          <w:marLeft w:val="547"/>
          <w:marRight w:val="0"/>
          <w:marTop w:val="154"/>
          <w:marBottom w:val="0"/>
          <w:divBdr>
            <w:top w:val="none" w:sz="0" w:space="0" w:color="auto"/>
            <w:left w:val="none" w:sz="0" w:space="0" w:color="auto"/>
            <w:bottom w:val="none" w:sz="0" w:space="0" w:color="auto"/>
            <w:right w:val="none" w:sz="0" w:space="0" w:color="auto"/>
          </w:divBdr>
        </w:div>
        <w:div w:id="1597249536">
          <w:marLeft w:val="547"/>
          <w:marRight w:val="0"/>
          <w:marTop w:val="154"/>
          <w:marBottom w:val="0"/>
          <w:divBdr>
            <w:top w:val="none" w:sz="0" w:space="0" w:color="auto"/>
            <w:left w:val="none" w:sz="0" w:space="0" w:color="auto"/>
            <w:bottom w:val="none" w:sz="0" w:space="0" w:color="auto"/>
            <w:right w:val="none" w:sz="0" w:space="0" w:color="auto"/>
          </w:divBdr>
        </w:div>
      </w:divsChild>
    </w:div>
    <w:div w:id="1558053095">
      <w:bodyDiv w:val="1"/>
      <w:marLeft w:val="0"/>
      <w:marRight w:val="0"/>
      <w:marTop w:val="0"/>
      <w:marBottom w:val="0"/>
      <w:divBdr>
        <w:top w:val="none" w:sz="0" w:space="0" w:color="auto"/>
        <w:left w:val="none" w:sz="0" w:space="0" w:color="auto"/>
        <w:bottom w:val="none" w:sz="0" w:space="0" w:color="auto"/>
        <w:right w:val="none" w:sz="0" w:space="0" w:color="auto"/>
      </w:divBdr>
    </w:div>
    <w:div w:id="1700622269">
      <w:bodyDiv w:val="1"/>
      <w:marLeft w:val="0"/>
      <w:marRight w:val="0"/>
      <w:marTop w:val="0"/>
      <w:marBottom w:val="0"/>
      <w:divBdr>
        <w:top w:val="none" w:sz="0" w:space="0" w:color="auto"/>
        <w:left w:val="none" w:sz="0" w:space="0" w:color="auto"/>
        <w:bottom w:val="none" w:sz="0" w:space="0" w:color="auto"/>
        <w:right w:val="none" w:sz="0" w:space="0" w:color="auto"/>
      </w:divBdr>
      <w:divsChild>
        <w:div w:id="1456682958">
          <w:marLeft w:val="547"/>
          <w:marRight w:val="0"/>
          <w:marTop w:val="154"/>
          <w:marBottom w:val="0"/>
          <w:divBdr>
            <w:top w:val="none" w:sz="0" w:space="0" w:color="auto"/>
            <w:left w:val="none" w:sz="0" w:space="0" w:color="auto"/>
            <w:bottom w:val="none" w:sz="0" w:space="0" w:color="auto"/>
            <w:right w:val="none" w:sz="0" w:space="0" w:color="auto"/>
          </w:divBdr>
        </w:div>
      </w:divsChild>
    </w:div>
    <w:div w:id="1712881305">
      <w:bodyDiv w:val="1"/>
      <w:marLeft w:val="0"/>
      <w:marRight w:val="0"/>
      <w:marTop w:val="0"/>
      <w:marBottom w:val="0"/>
      <w:divBdr>
        <w:top w:val="none" w:sz="0" w:space="0" w:color="auto"/>
        <w:left w:val="none" w:sz="0" w:space="0" w:color="auto"/>
        <w:bottom w:val="none" w:sz="0" w:space="0" w:color="auto"/>
        <w:right w:val="none" w:sz="0" w:space="0" w:color="auto"/>
      </w:divBdr>
    </w:div>
    <w:div w:id="1756052044">
      <w:bodyDiv w:val="1"/>
      <w:marLeft w:val="0"/>
      <w:marRight w:val="0"/>
      <w:marTop w:val="0"/>
      <w:marBottom w:val="0"/>
      <w:divBdr>
        <w:top w:val="none" w:sz="0" w:space="0" w:color="auto"/>
        <w:left w:val="none" w:sz="0" w:space="0" w:color="auto"/>
        <w:bottom w:val="none" w:sz="0" w:space="0" w:color="auto"/>
        <w:right w:val="none" w:sz="0" w:space="0" w:color="auto"/>
      </w:divBdr>
    </w:div>
    <w:div w:id="1758402154">
      <w:bodyDiv w:val="1"/>
      <w:marLeft w:val="0"/>
      <w:marRight w:val="0"/>
      <w:marTop w:val="0"/>
      <w:marBottom w:val="0"/>
      <w:divBdr>
        <w:top w:val="none" w:sz="0" w:space="0" w:color="auto"/>
        <w:left w:val="none" w:sz="0" w:space="0" w:color="auto"/>
        <w:bottom w:val="none" w:sz="0" w:space="0" w:color="auto"/>
        <w:right w:val="none" w:sz="0" w:space="0" w:color="auto"/>
      </w:divBdr>
    </w:div>
    <w:div w:id="1775589183">
      <w:bodyDiv w:val="1"/>
      <w:marLeft w:val="0"/>
      <w:marRight w:val="0"/>
      <w:marTop w:val="0"/>
      <w:marBottom w:val="0"/>
      <w:divBdr>
        <w:top w:val="none" w:sz="0" w:space="0" w:color="auto"/>
        <w:left w:val="none" w:sz="0" w:space="0" w:color="auto"/>
        <w:bottom w:val="none" w:sz="0" w:space="0" w:color="auto"/>
        <w:right w:val="none" w:sz="0" w:space="0" w:color="auto"/>
      </w:divBdr>
      <w:divsChild>
        <w:div w:id="1569683277">
          <w:marLeft w:val="446"/>
          <w:marRight w:val="0"/>
          <w:marTop w:val="0"/>
          <w:marBottom w:val="0"/>
          <w:divBdr>
            <w:top w:val="none" w:sz="0" w:space="0" w:color="auto"/>
            <w:left w:val="none" w:sz="0" w:space="0" w:color="auto"/>
            <w:bottom w:val="none" w:sz="0" w:space="0" w:color="auto"/>
            <w:right w:val="none" w:sz="0" w:space="0" w:color="auto"/>
          </w:divBdr>
        </w:div>
      </w:divsChild>
    </w:div>
    <w:div w:id="1832060968">
      <w:bodyDiv w:val="1"/>
      <w:marLeft w:val="0"/>
      <w:marRight w:val="0"/>
      <w:marTop w:val="0"/>
      <w:marBottom w:val="0"/>
      <w:divBdr>
        <w:top w:val="none" w:sz="0" w:space="0" w:color="auto"/>
        <w:left w:val="none" w:sz="0" w:space="0" w:color="auto"/>
        <w:bottom w:val="none" w:sz="0" w:space="0" w:color="auto"/>
        <w:right w:val="none" w:sz="0" w:space="0" w:color="auto"/>
      </w:divBdr>
    </w:div>
    <w:div w:id="1893693726">
      <w:bodyDiv w:val="1"/>
      <w:marLeft w:val="0"/>
      <w:marRight w:val="0"/>
      <w:marTop w:val="0"/>
      <w:marBottom w:val="0"/>
      <w:divBdr>
        <w:top w:val="none" w:sz="0" w:space="0" w:color="auto"/>
        <w:left w:val="none" w:sz="0" w:space="0" w:color="auto"/>
        <w:bottom w:val="none" w:sz="0" w:space="0" w:color="auto"/>
        <w:right w:val="none" w:sz="0" w:space="0" w:color="auto"/>
      </w:divBdr>
    </w:div>
    <w:div w:id="1954089317">
      <w:bodyDiv w:val="1"/>
      <w:marLeft w:val="0"/>
      <w:marRight w:val="0"/>
      <w:marTop w:val="0"/>
      <w:marBottom w:val="0"/>
      <w:divBdr>
        <w:top w:val="none" w:sz="0" w:space="0" w:color="auto"/>
        <w:left w:val="none" w:sz="0" w:space="0" w:color="auto"/>
        <w:bottom w:val="none" w:sz="0" w:space="0" w:color="auto"/>
        <w:right w:val="none" w:sz="0" w:space="0" w:color="auto"/>
      </w:divBdr>
      <w:divsChild>
        <w:div w:id="1272126498">
          <w:marLeft w:val="547"/>
          <w:marRight w:val="0"/>
          <w:marTop w:val="154"/>
          <w:marBottom w:val="0"/>
          <w:divBdr>
            <w:top w:val="none" w:sz="0" w:space="0" w:color="auto"/>
            <w:left w:val="none" w:sz="0" w:space="0" w:color="auto"/>
            <w:bottom w:val="none" w:sz="0" w:space="0" w:color="auto"/>
            <w:right w:val="none" w:sz="0" w:space="0" w:color="auto"/>
          </w:divBdr>
        </w:div>
        <w:div w:id="1970738914">
          <w:marLeft w:val="547"/>
          <w:marRight w:val="0"/>
          <w:marTop w:val="154"/>
          <w:marBottom w:val="0"/>
          <w:divBdr>
            <w:top w:val="none" w:sz="0" w:space="0" w:color="auto"/>
            <w:left w:val="none" w:sz="0" w:space="0" w:color="auto"/>
            <w:bottom w:val="none" w:sz="0" w:space="0" w:color="auto"/>
            <w:right w:val="none" w:sz="0" w:space="0" w:color="auto"/>
          </w:divBdr>
        </w:div>
      </w:divsChild>
    </w:div>
    <w:div w:id="1957830791">
      <w:bodyDiv w:val="1"/>
      <w:marLeft w:val="0"/>
      <w:marRight w:val="0"/>
      <w:marTop w:val="0"/>
      <w:marBottom w:val="0"/>
      <w:divBdr>
        <w:top w:val="none" w:sz="0" w:space="0" w:color="auto"/>
        <w:left w:val="none" w:sz="0" w:space="0" w:color="auto"/>
        <w:bottom w:val="none" w:sz="0" w:space="0" w:color="auto"/>
        <w:right w:val="none" w:sz="0" w:space="0" w:color="auto"/>
      </w:divBdr>
    </w:div>
    <w:div w:id="2045783502">
      <w:bodyDiv w:val="1"/>
      <w:marLeft w:val="0"/>
      <w:marRight w:val="0"/>
      <w:marTop w:val="0"/>
      <w:marBottom w:val="0"/>
      <w:divBdr>
        <w:top w:val="none" w:sz="0" w:space="0" w:color="auto"/>
        <w:left w:val="none" w:sz="0" w:space="0" w:color="auto"/>
        <w:bottom w:val="none" w:sz="0" w:space="0" w:color="auto"/>
        <w:right w:val="none" w:sz="0" w:space="0" w:color="auto"/>
      </w:divBdr>
    </w:div>
    <w:div w:id="2052874889">
      <w:bodyDiv w:val="1"/>
      <w:marLeft w:val="0"/>
      <w:marRight w:val="0"/>
      <w:marTop w:val="0"/>
      <w:marBottom w:val="0"/>
      <w:divBdr>
        <w:top w:val="none" w:sz="0" w:space="0" w:color="auto"/>
        <w:left w:val="none" w:sz="0" w:space="0" w:color="auto"/>
        <w:bottom w:val="none" w:sz="0" w:space="0" w:color="auto"/>
        <w:right w:val="none" w:sz="0" w:space="0" w:color="auto"/>
      </w:divBdr>
      <w:divsChild>
        <w:div w:id="1922837267">
          <w:marLeft w:val="547"/>
          <w:marRight w:val="0"/>
          <w:marTop w:val="154"/>
          <w:marBottom w:val="0"/>
          <w:divBdr>
            <w:top w:val="none" w:sz="0" w:space="0" w:color="auto"/>
            <w:left w:val="none" w:sz="0" w:space="0" w:color="auto"/>
            <w:bottom w:val="none" w:sz="0" w:space="0" w:color="auto"/>
            <w:right w:val="none" w:sz="0" w:space="0" w:color="auto"/>
          </w:divBdr>
        </w:div>
      </w:divsChild>
    </w:div>
    <w:div w:id="2084519756">
      <w:bodyDiv w:val="1"/>
      <w:marLeft w:val="0"/>
      <w:marRight w:val="0"/>
      <w:marTop w:val="0"/>
      <w:marBottom w:val="0"/>
      <w:divBdr>
        <w:top w:val="none" w:sz="0" w:space="0" w:color="auto"/>
        <w:left w:val="none" w:sz="0" w:space="0" w:color="auto"/>
        <w:bottom w:val="none" w:sz="0" w:space="0" w:color="auto"/>
        <w:right w:val="none" w:sz="0" w:space="0" w:color="auto"/>
      </w:divBdr>
    </w:div>
    <w:div w:id="2129427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ymbol-generator.googlecode.com/svn/docs/Project_Document/Part_B/Symbol_Generator_Project_Document_Part_B.docx"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theme" Target="theme/theme1.xml"/><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410.png"/><Relationship Id="rId89" Type="http://schemas.openxmlformats.org/officeDocument/2006/relationships/image" Target="media/image61.png"/><Relationship Id="rId112" Type="http://schemas.openxmlformats.org/officeDocument/2006/relationships/hyperlink" Target="http://moran-zvika-project.googlecode.com/svn/" TargetMode="External"/><Relationship Id="rId16" Type="http://schemas.openxmlformats.org/officeDocument/2006/relationships/image" Target="media/image2.png"/><Relationship Id="rId107" Type="http://schemas.openxmlformats.org/officeDocument/2006/relationships/image" Target="media/image77.png"/><Relationship Id="rId11" Type="http://schemas.openxmlformats.org/officeDocument/2006/relationships/hyperlink" Target="http://university.altera.com/materials/boards/de2/"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190.png"/><Relationship Id="rId40" Type="http://schemas.openxmlformats.org/officeDocument/2006/relationships/image" Target="media/image220.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oleObject" Target="embeddings/oleObject1.bin"/><Relationship Id="rId66" Type="http://schemas.openxmlformats.org/officeDocument/2006/relationships/image" Target="media/image45.wmf"/><Relationship Id="rId74" Type="http://schemas.openxmlformats.org/officeDocument/2006/relationships/image" Target="media/image52.jpeg"/><Relationship Id="rId79" Type="http://schemas.openxmlformats.org/officeDocument/2006/relationships/image" Target="media/image56.wmf"/><Relationship Id="rId87" Type="http://schemas.openxmlformats.org/officeDocument/2006/relationships/image" Target="media/image59.png"/><Relationship Id="rId102" Type="http://schemas.openxmlformats.org/officeDocument/2006/relationships/image" Target="media/image72.png"/><Relationship Id="rId110" Type="http://schemas.openxmlformats.org/officeDocument/2006/relationships/image" Target="media/image79.png"/><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oleObject" Target="embeddings/oleObject5.bin"/><Relationship Id="rId90" Type="http://schemas.openxmlformats.org/officeDocument/2006/relationships/image" Target="media/image62.png"/><Relationship Id="rId95"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hyperlink" Target="http://fpga-setting-using-flash.googlecode.com/svn/DOC/Project%20document/par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70.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image" Target="media/image55.wmf"/><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hyperlink" Target="http://www.youtube.com/watch?v=qXnfLVWHcls&amp;feature=youtu.be"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0.png"/><Relationship Id="rId80" Type="http://schemas.openxmlformats.org/officeDocument/2006/relationships/oleObject" Target="embeddings/oleObject4.bin"/><Relationship Id="rId85" Type="http://schemas.openxmlformats.org/officeDocument/2006/relationships/hyperlink" Target="http://moran-zvika-project.googlecode.com/svn/trunk/Documentation/" TargetMode="External"/><Relationship Id="rId93" Type="http://schemas.openxmlformats.org/officeDocument/2006/relationships/image" Target="media/image64.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www.altera.com/products/devkits/altera/kit-nios-2c35.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50.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oleObject" Target="embeddings/oleObject2.bin"/><Relationship Id="rId103" Type="http://schemas.openxmlformats.org/officeDocument/2006/relationships/image" Target="media/image73.png"/><Relationship Id="rId108" Type="http://schemas.openxmlformats.org/officeDocument/2006/relationships/hyperlink" Target="http://moran-zvika-project.googlecode.com/svn/trunk/Documentation/vhdl&amp;modelsim%20guid/" TargetMode="External"/><Relationship Id="rId11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39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58.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6.png"/><Relationship Id="rId111" Type="http://schemas.openxmlformats.org/officeDocument/2006/relationships/hyperlink" Target="http://moran-zvika-project.googlecode.com/svn/trunk/Documentation/cor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pga-setting-using-flash.googlecode.com/svn/DOC/Project%20document/part%20B/Flash_Setting_Project_Document.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8.wmf"/><Relationship Id="rId106" Type="http://schemas.openxmlformats.org/officeDocument/2006/relationships/image" Target="media/image76.png"/><Relationship Id="rId114" Type="http://schemas.openxmlformats.org/officeDocument/2006/relationships/header" Target="header1.xml"/><Relationship Id="rId10" Type="http://schemas.openxmlformats.org/officeDocument/2006/relationships/comments" Target="comments.xm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oleObject" Target="embeddings/oleObject3.bin"/><Relationship Id="rId81" Type="http://schemas.openxmlformats.org/officeDocument/2006/relationships/image" Target="media/image57.wmf"/><Relationship Id="rId86" Type="http://schemas.openxmlformats.org/officeDocument/2006/relationships/hyperlink" Target="http://moran-zvika-project.googlecode.com/svn/trunk/Documentation/core/%d7%a1%d7%99%d7%9e%d7%95%d7%9c%d7%a6%d7%99%d7%95%d7%aa%20internal_logic_ananlyzer_core_top.docx" TargetMode="External"/><Relationship Id="rId94" Type="http://schemas.openxmlformats.org/officeDocument/2006/relationships/hyperlink" Target="http://moran-zvika-project.googlecode.com/svn/trunk/Documentation/TOP/Registers%20Simulations/" TargetMode="External"/><Relationship Id="rId99" Type="http://schemas.openxmlformats.org/officeDocument/2006/relationships/image" Target="media/image69.png"/><Relationship Id="rId101" Type="http://schemas.openxmlformats.org/officeDocument/2006/relationships/image" Target="media/image7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compressor-decompressor.googlecode.com/svn/DOC/Project_Doc/project_document_lzrw3_compression_core.doc" TargetMode="Externa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78.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http://moran-zvika-project.googlecode.com/svn/trunk/Documentation/TOP/SIMULATIONS/" TargetMode="External"/><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FF7430-C261-474A-A536-9B53A9D83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95</Pages>
  <Words>17069</Words>
  <Characters>85349</Characters>
  <Application>Microsoft Office Word</Application>
  <DocSecurity>0</DocSecurity>
  <Lines>711</Lines>
  <Paragraphs>204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Internal Logic Analyzer Core</vt:lpstr>
      <vt:lpstr>Internal Logic Analyzer Core</vt:lpstr>
    </vt:vector>
  </TitlesOfParts>
  <Company/>
  <LinksUpToDate>false</LinksUpToDate>
  <CharactersWithSpaces>102214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Internal Logic Analyzer Core</dc:title>
  <dc:creator>A;Zvika Pery</dc:creator>
  <cp:lastModifiedBy>pery</cp:lastModifiedBy>
  <cp:revision>2</cp:revision>
  <dcterms:created xsi:type="dcterms:W3CDTF">2014-01-26T15:10:00Z</dcterms:created>
  <dcterms:modified xsi:type="dcterms:W3CDTF">2014-01-26T15:10:00Z</dcterms:modified>
</cp:coreProperties>
</file>